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252D87" w:rsidRDefault="00B552D7" w:rsidP="008D1124">
      <w:pPr>
        <w:pStyle w:val="BodyA"/>
        <w:tabs>
          <w:tab w:val="left" w:pos="2070"/>
        </w:tabs>
        <w:rPr>
          <w:rFonts w:ascii="Arial" w:eastAsia="Arial" w:hAnsi="Arial" w:cs="Arial"/>
          <w:b/>
          <w:bCs/>
          <w:sz w:val="20"/>
          <w:szCs w:val="20"/>
          <w:lang w:val="en-US"/>
        </w:rPr>
      </w:pPr>
      <w:r w:rsidRPr="00252D87">
        <w:rPr>
          <w:rFonts w:ascii="Arial" w:hAnsi="Arial"/>
          <w:b/>
          <w:bCs/>
          <w:sz w:val="20"/>
          <w:szCs w:val="20"/>
          <w:lang w:val="en-US"/>
        </w:rPr>
        <w:t>Introduction, Questions, and Merits of the Proposed Research</w:t>
      </w:r>
    </w:p>
    <w:p w14:paraId="1FA43520" w14:textId="4BED1F95" w:rsidR="005D042A" w:rsidRDefault="005D042A" w:rsidP="005D042A">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 variation to consumer population dynamics</w:t>
      </w:r>
      <w:r w:rsidRPr="00B74C0F">
        <w:rPr>
          <w:rFonts w:ascii="Arial" w:hAnsi="Arial"/>
          <w:sz w:val="20"/>
          <w:szCs w:val="20"/>
          <w:lang w:val="en-US"/>
        </w:rPr>
        <w:t xml:space="preserve"> </w:t>
      </w:r>
      <w:r>
        <w:rPr>
          <w:rFonts w:ascii="Arial" w:hAnsi="Arial"/>
          <w:sz w:val="20"/>
          <w:szCs w:val="20"/>
          <w:lang w:val="en-US"/>
        </w:rPr>
        <w:t xml:space="preserve">remains a challenge, however, because it requires integrating population and community ecology with plant and animal eco-physiology to understand consumer foraging behaviors. As global change rapidly alters resource landscapes, our proposal seeks to elucidate connections between resource variation and consumer foraging, physiology, and fitness. We combine approaches from multiple disciplines to quantify fundamental and realized dietary niches for the first time, </w:t>
      </w:r>
      <w:r w:rsidRPr="007F7D99">
        <w:rPr>
          <w:rFonts w:ascii="Arial" w:hAnsi="Arial"/>
          <w:sz w:val="20"/>
          <w:szCs w:val="20"/>
          <w:lang w:val="en-US"/>
        </w:rPr>
        <w:t xml:space="preserve">and we integrate numerous data streams using mechanistic foraging models to project changes in consumer diets and demography </w:t>
      </w:r>
      <w:r w:rsidR="007F7D99" w:rsidRPr="007F7D99">
        <w:rPr>
          <w:rFonts w:ascii="Arial" w:hAnsi="Arial"/>
          <w:sz w:val="20"/>
          <w:szCs w:val="20"/>
          <w:lang w:val="en-US"/>
        </w:rPr>
        <w:t>that result from</w:t>
      </w:r>
      <w:r w:rsidRPr="007F7D99">
        <w:rPr>
          <w:rFonts w:ascii="Arial" w:hAnsi="Arial"/>
          <w:sz w:val="20"/>
          <w:szCs w:val="20"/>
          <w:lang w:val="en-US"/>
        </w:rPr>
        <w:t xml:space="preserve"> increasing environmental stochasticity.</w:t>
      </w:r>
      <w:r>
        <w:rPr>
          <w:rFonts w:ascii="Arial" w:hAnsi="Arial"/>
          <w:sz w:val="20"/>
          <w:szCs w:val="20"/>
          <w:lang w:val="en-US"/>
        </w:rPr>
        <w:t xml:space="preserve"> This coupled theory-data framework will allow us to explore how climate-mediated changes in resource landscapes impact consumer population dynamics, community composition, and food web structure in rapidly changing ecosystems.</w:t>
      </w:r>
    </w:p>
    <w:p w14:paraId="7996D6BA" w14:textId="77777777" w:rsidR="005D042A" w:rsidRDefault="005D042A" w:rsidP="005D042A">
      <w:pPr>
        <w:pStyle w:val="BodyA"/>
        <w:rPr>
          <w:rFonts w:ascii="Arial" w:eastAsia="Arial" w:hAnsi="Arial" w:cs="Arial"/>
          <w:sz w:val="20"/>
          <w:szCs w:val="20"/>
          <w:lang w:val="en-US"/>
        </w:rPr>
      </w:pPr>
    </w:p>
    <w:p w14:paraId="2AB89010" w14:textId="014FA264" w:rsidR="005D042A" w:rsidRDefault="005D042A" w:rsidP="005D042A">
      <w:pPr>
        <w:pStyle w:val="BodyA"/>
        <w:ind w:firstLine="360"/>
        <w:rPr>
          <w:rFonts w:ascii="Arial" w:hAnsi="Arial"/>
          <w:sz w:val="20"/>
          <w:szCs w:val="20"/>
          <w:lang w:val="en-US"/>
        </w:rPr>
      </w:pPr>
      <w:r>
        <w:rPr>
          <w:rFonts w:ascii="Arial" w:hAnsi="Arial"/>
          <w:sz w:val="20"/>
          <w:szCs w:val="20"/>
          <w:lang w:val="en-US"/>
        </w:rPr>
        <w:t xml:space="preserve">Ecologists have long studied how abiotic (e.g., climate) and biotic (e.g., resource competition) processes interact to structure consumer populations and communities (Brown 1973, Kelt 2011), particularly in arid ecosystems. Indeed, arid environments have proved to be model systems for examining consumer-resource dynamics (Polis 1991, </w:t>
      </w:r>
      <w:proofErr w:type="spellStart"/>
      <w:r>
        <w:rPr>
          <w:rFonts w:ascii="Arial" w:hAnsi="Arial"/>
          <w:sz w:val="20"/>
          <w:szCs w:val="20"/>
          <w:lang w:val="en-US"/>
        </w:rPr>
        <w:t>Meserve</w:t>
      </w:r>
      <w:proofErr w:type="spellEnd"/>
      <w:r>
        <w:rPr>
          <w:rFonts w:ascii="Arial" w:hAnsi="Arial"/>
          <w:sz w:val="20"/>
          <w:szCs w:val="20"/>
          <w:lang w:val="en-US"/>
        </w:rPr>
        <w:t xml:space="preserve"> et al. 1995,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because they are subject to highly variable seasonal rainfall and primary production that regulate consumer populations from the bottom up (e.g.,</w:t>
      </w:r>
      <w:r>
        <w:rPr>
          <w:rFonts w:ascii="Arial" w:hAnsi="Arial"/>
          <w:i/>
          <w:iCs/>
          <w:sz w:val="20"/>
          <w:szCs w:val="20"/>
          <w:lang w:val="en-US"/>
        </w:rPr>
        <w:t xml:space="preserve"> </w:t>
      </w:r>
      <w:proofErr w:type="spellStart"/>
      <w:r>
        <w:rPr>
          <w:rFonts w:ascii="Arial" w:hAnsi="Arial"/>
          <w:sz w:val="20"/>
          <w:szCs w:val="20"/>
          <w:lang w:val="en-US"/>
        </w:rPr>
        <w:t>Guo</w:t>
      </w:r>
      <w:proofErr w:type="spellEnd"/>
      <w:r>
        <w:rPr>
          <w:rFonts w:ascii="Arial" w:hAnsi="Arial"/>
          <w:sz w:val="20"/>
          <w:szCs w:val="20"/>
          <w:lang w:val="en-US"/>
        </w:rPr>
        <w:t xml:space="preserve"> and Grown 1996, </w:t>
      </w:r>
      <w:proofErr w:type="spellStart"/>
      <w:r>
        <w:rPr>
          <w:rFonts w:ascii="Arial" w:hAnsi="Arial"/>
          <w:sz w:val="20"/>
          <w:szCs w:val="20"/>
          <w:lang w:val="en-US"/>
        </w:rPr>
        <w:t>Guo</w:t>
      </w:r>
      <w:proofErr w:type="spellEnd"/>
      <w:r>
        <w:rPr>
          <w:rFonts w:ascii="Arial" w:hAnsi="Arial"/>
          <w:sz w:val="20"/>
          <w:szCs w:val="20"/>
          <w:lang w:val="en-US"/>
        </w:rPr>
        <w:t xml:space="preserve"> et al. 2002). For example, small mammal </w:t>
      </w:r>
      <w:del w:id="0" w:author="Justin Yeakel" w:date="2021-10-01T16:45:00Z">
        <w:r w:rsidDel="002A2DA0">
          <w:rPr>
            <w:rFonts w:ascii="Arial" w:hAnsi="Arial"/>
            <w:sz w:val="20"/>
            <w:szCs w:val="20"/>
            <w:lang w:val="en-US"/>
          </w:rPr>
          <w:delText xml:space="preserve">in the </w:delText>
        </w:r>
      </w:del>
      <w:r>
        <w:rPr>
          <w:rFonts w:ascii="Arial" w:hAnsi="Arial"/>
          <w:sz w:val="20"/>
          <w:szCs w:val="20"/>
          <w:lang w:val="en-US"/>
        </w:rPr>
        <w:t xml:space="preserve">populations in the American Southwest respond rapidly and positively to rainfall-driven increases in resources, so much so that temporal variation in resource abundance can drive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However, studies of consumer-resource dynamics in these systems often rely on correlative approaches that link precipitation or primary production to changes in abundance and community composition (Ernest et al. 2000, Lima et al. 2008, </w:t>
      </w:r>
      <w:proofErr w:type="spellStart"/>
      <w:r>
        <w:rPr>
          <w:rFonts w:ascii="Arial" w:hAnsi="Arial"/>
          <w:sz w:val="20"/>
          <w:szCs w:val="20"/>
          <w:lang w:val="en-US"/>
        </w:rPr>
        <w:t>Thibault</w:t>
      </w:r>
      <w:proofErr w:type="spellEnd"/>
      <w:r>
        <w:rPr>
          <w:rFonts w:ascii="Arial" w:hAnsi="Arial"/>
          <w:sz w:val="20"/>
          <w:szCs w:val="20"/>
          <w:lang w:val="en-US"/>
        </w:rPr>
        <w:t xml:space="preserve"> et al. 2010), while the proximate mechanisms regulating these dynamics are rarely explored. Recent studies have shown that intra-specific variation in foraging can dictate individual fitness and, by extension, how population and community dynamics change with environmental stochasticity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et al. 2021). Nevertheless, a mechanistic framework </w:t>
      </w:r>
      <w:del w:id="1" w:author="Justin Yeakel" w:date="2021-10-01T16:49:00Z">
        <w:r w:rsidDel="00972ECD">
          <w:rPr>
            <w:rFonts w:ascii="Arial" w:hAnsi="Arial"/>
            <w:sz w:val="20"/>
            <w:szCs w:val="20"/>
            <w:lang w:val="en-US"/>
          </w:rPr>
          <w:delText>to examin</w:delText>
        </w:r>
      </w:del>
      <w:ins w:id="2" w:author="Justin Yeakel" w:date="2021-10-01T16:49:00Z">
        <w:r w:rsidR="007E7B44">
          <w:rPr>
            <w:rFonts w:ascii="Arial" w:hAnsi="Arial"/>
            <w:sz w:val="20"/>
            <w:szCs w:val="20"/>
            <w:lang w:val="en-US"/>
          </w:rPr>
          <w:t>linking</w:t>
        </w:r>
      </w:ins>
      <w:del w:id="3" w:author="Justin Yeakel" w:date="2021-10-01T16:49:00Z">
        <w:r w:rsidDel="00972ECD">
          <w:rPr>
            <w:rFonts w:ascii="Arial" w:hAnsi="Arial"/>
            <w:sz w:val="20"/>
            <w:szCs w:val="20"/>
            <w:lang w:val="en-US"/>
          </w:rPr>
          <w:delText>e</w:delText>
        </w:r>
        <w:r w:rsidDel="007E7B44">
          <w:rPr>
            <w:rFonts w:ascii="Arial" w:hAnsi="Arial"/>
            <w:sz w:val="20"/>
            <w:szCs w:val="20"/>
            <w:lang w:val="en-US"/>
          </w:rPr>
          <w:delText xml:space="preserve"> the relationships between</w:delText>
        </w:r>
      </w:del>
      <w:r>
        <w:rPr>
          <w:rFonts w:ascii="Arial" w:hAnsi="Arial"/>
          <w:sz w:val="20"/>
          <w:szCs w:val="20"/>
          <w:lang w:val="en-US"/>
        </w:rPr>
        <w:t xml:space="preserve"> individual foraging, fitness, and population dynamics is lacking. </w:t>
      </w:r>
    </w:p>
    <w:p w14:paraId="057B7E46" w14:textId="77777777" w:rsidR="005D042A" w:rsidRDefault="005D042A" w:rsidP="005D042A">
      <w:pPr>
        <w:pStyle w:val="BodyA"/>
        <w:ind w:firstLine="360"/>
        <w:rPr>
          <w:rFonts w:ascii="Arial" w:hAnsi="Arial"/>
          <w:sz w:val="20"/>
          <w:szCs w:val="20"/>
          <w:lang w:val="en-US"/>
        </w:rPr>
      </w:pPr>
    </w:p>
    <w:p w14:paraId="6DA7E957" w14:textId="44DE6218" w:rsidR="005D042A" w:rsidRPr="00CD2630" w:rsidRDefault="005D042A" w:rsidP="005D042A">
      <w:pPr>
        <w:pStyle w:val="BodyA"/>
        <w:ind w:firstLine="360"/>
        <w:rPr>
          <w:rFonts w:ascii="Arial" w:hAnsi="Arial"/>
          <w:sz w:val="20"/>
          <w:szCs w:val="20"/>
          <w:lang w:val="en-US"/>
        </w:rPr>
      </w:pPr>
      <w:r w:rsidRPr="009354DF">
        <w:rPr>
          <w:rFonts w:ascii="Arial" w:hAnsi="Arial"/>
          <w:sz w:val="20"/>
          <w:szCs w:val="20"/>
          <w:lang w:val="en-US"/>
        </w:rPr>
        <w:t xml:space="preserve">Our proposal focuses on </w:t>
      </w:r>
      <w:r>
        <w:rPr>
          <w:rFonts w:ascii="Arial" w:hAnsi="Arial"/>
          <w:sz w:val="20"/>
          <w:szCs w:val="20"/>
          <w:lang w:val="en-US"/>
        </w:rPr>
        <w:t xml:space="preserve">small mammals at </w:t>
      </w:r>
      <w:r w:rsidRPr="009354DF">
        <w:rPr>
          <w:rFonts w:ascii="Arial" w:hAnsi="Arial"/>
          <w:sz w:val="20"/>
          <w:szCs w:val="20"/>
          <w:lang w:val="en-US"/>
        </w:rPr>
        <w:t xml:space="preserve">the </w:t>
      </w:r>
      <w:proofErr w:type="spellStart"/>
      <w:r w:rsidRPr="009354DF">
        <w:rPr>
          <w:rFonts w:ascii="Arial" w:hAnsi="Arial"/>
          <w:sz w:val="20"/>
          <w:szCs w:val="20"/>
          <w:lang w:val="en-US"/>
        </w:rPr>
        <w:t>Sevilleta</w:t>
      </w:r>
      <w:proofErr w:type="spellEnd"/>
      <w:r w:rsidRPr="009354DF">
        <w:rPr>
          <w:rFonts w:ascii="Arial" w:hAnsi="Arial"/>
          <w:sz w:val="20"/>
          <w:szCs w:val="20"/>
          <w:lang w:val="en-US"/>
        </w:rPr>
        <w:t xml:space="preserve"> long-term ecological research (</w:t>
      </w:r>
      <w:r>
        <w:rPr>
          <w:rFonts w:ascii="Arial" w:hAnsi="Arial"/>
          <w:sz w:val="20"/>
          <w:szCs w:val="20"/>
          <w:lang w:val="en-US"/>
        </w:rPr>
        <w:t>SEV-</w:t>
      </w:r>
      <w:r w:rsidRPr="009354DF">
        <w:rPr>
          <w:rFonts w:ascii="Arial" w:hAnsi="Arial"/>
          <w:sz w:val="20"/>
          <w:szCs w:val="20"/>
          <w:lang w:val="en-US"/>
        </w:rPr>
        <w:t xml:space="preserve">LTER) site in the </w:t>
      </w:r>
      <w:proofErr w:type="spellStart"/>
      <w:r w:rsidRPr="009354DF">
        <w:rPr>
          <w:rFonts w:ascii="Arial" w:hAnsi="Arial"/>
          <w:sz w:val="20"/>
          <w:szCs w:val="20"/>
          <w:lang w:val="en-US"/>
        </w:rPr>
        <w:t>Chihuahuan</w:t>
      </w:r>
      <w:proofErr w:type="spellEnd"/>
      <w:r w:rsidRPr="009354DF">
        <w:rPr>
          <w:rFonts w:ascii="Arial" w:hAnsi="Arial"/>
          <w:sz w:val="20"/>
          <w:szCs w:val="20"/>
          <w:lang w:val="en-US"/>
        </w:rPr>
        <w:t xml:space="preserve"> Desert.</w:t>
      </w:r>
      <w:r>
        <w:rPr>
          <w:rFonts w:ascii="Arial" w:hAnsi="Arial"/>
          <w:sz w:val="20"/>
          <w:szCs w:val="20"/>
          <w:lang w:val="en-US"/>
        </w:rPr>
        <w:t xml:space="preserve"> </w:t>
      </w:r>
      <w:r w:rsidRPr="009354DF">
        <w:rPr>
          <w:rFonts w:ascii="Arial" w:hAnsi="Arial"/>
          <w:sz w:val="20"/>
          <w:szCs w:val="20"/>
          <w:lang w:val="en-US"/>
        </w:rPr>
        <w:t xml:space="preserve">Published descriptions of small mammal </w:t>
      </w:r>
      <w:r>
        <w:rPr>
          <w:rFonts w:ascii="Arial" w:hAnsi="Arial"/>
          <w:sz w:val="20"/>
          <w:szCs w:val="20"/>
          <w:lang w:val="en-US"/>
        </w:rPr>
        <w:t>foraging</w:t>
      </w:r>
      <w:r w:rsidRPr="009354DF">
        <w:rPr>
          <w:rFonts w:ascii="Arial" w:hAnsi="Arial"/>
          <w:sz w:val="20"/>
          <w:szCs w:val="20"/>
          <w:lang w:val="en-US"/>
        </w:rPr>
        <w:t xml:space="preserve"> in </w:t>
      </w:r>
      <w:r>
        <w:rPr>
          <w:rFonts w:ascii="Arial" w:hAnsi="Arial"/>
          <w:sz w:val="20"/>
          <w:szCs w:val="20"/>
          <w:lang w:val="en-US"/>
        </w:rPr>
        <w:t>this region</w:t>
      </w:r>
      <w:r w:rsidRPr="009354DF">
        <w:rPr>
          <w:rFonts w:ascii="Arial" w:hAnsi="Arial"/>
          <w:sz w:val="20"/>
          <w:szCs w:val="20"/>
          <w:lang w:val="en-US"/>
        </w:rPr>
        <w:t xml:space="preserve"> have revealed considerable variation within and among species (e.g., </w:t>
      </w:r>
      <w:proofErr w:type="spellStart"/>
      <w:r w:rsidRPr="009354DF">
        <w:rPr>
          <w:rFonts w:ascii="Arial" w:hAnsi="Arial"/>
          <w:sz w:val="20"/>
          <w:szCs w:val="20"/>
          <w:lang w:val="en-US"/>
        </w:rPr>
        <w:t>Vorhies</w:t>
      </w:r>
      <w:proofErr w:type="spellEnd"/>
      <w:r w:rsidRPr="009354DF">
        <w:rPr>
          <w:rFonts w:ascii="Arial" w:hAnsi="Arial"/>
          <w:sz w:val="20"/>
          <w:szCs w:val="20"/>
          <w:lang w:val="en-US"/>
        </w:rPr>
        <w:t xml:space="preserve"> and Taylor 1922, Brown and Lieberman 1973,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1975, Stamp and </w:t>
      </w:r>
      <w:proofErr w:type="spellStart"/>
      <w:r w:rsidRPr="009354DF">
        <w:rPr>
          <w:rFonts w:ascii="Arial" w:hAnsi="Arial"/>
          <w:sz w:val="20"/>
          <w:szCs w:val="20"/>
          <w:lang w:val="en-US"/>
        </w:rPr>
        <w:t>Ohmart</w:t>
      </w:r>
      <w:proofErr w:type="spellEnd"/>
      <w:r w:rsidRPr="009354DF">
        <w:rPr>
          <w:rFonts w:ascii="Arial" w:hAnsi="Arial"/>
          <w:sz w:val="20"/>
          <w:szCs w:val="20"/>
          <w:lang w:val="en-US"/>
        </w:rPr>
        <w:t xml:space="preserve"> 1978, Price and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1987, Hope and </w:t>
      </w:r>
      <w:proofErr w:type="spellStart"/>
      <w:r w:rsidRPr="009354DF">
        <w:rPr>
          <w:rFonts w:ascii="Arial" w:hAnsi="Arial"/>
          <w:sz w:val="20"/>
          <w:szCs w:val="20"/>
          <w:lang w:val="en-US"/>
        </w:rPr>
        <w:t>Parmenter</w:t>
      </w:r>
      <w:proofErr w:type="spellEnd"/>
      <w:r w:rsidRPr="009354DF">
        <w:rPr>
          <w:rFonts w:ascii="Arial" w:hAnsi="Arial"/>
          <w:sz w:val="20"/>
          <w:szCs w:val="20"/>
          <w:lang w:val="en-US"/>
        </w:rPr>
        <w:t xml:space="preserve"> 2007), </w:t>
      </w:r>
      <w:del w:id="4" w:author="Justin Yeakel" w:date="2021-10-01T16:50:00Z">
        <w:r w:rsidRPr="009354DF" w:rsidDel="003167DA">
          <w:rPr>
            <w:rFonts w:ascii="Arial" w:hAnsi="Arial"/>
            <w:sz w:val="20"/>
            <w:szCs w:val="20"/>
            <w:lang w:val="en-US"/>
          </w:rPr>
          <w:delText>but</w:delText>
        </w:r>
      </w:del>
      <w:ins w:id="5" w:author="Justin Yeakel" w:date="2021-10-01T16:50:00Z">
        <w:r w:rsidR="003167DA">
          <w:rPr>
            <w:rFonts w:ascii="Arial" w:hAnsi="Arial"/>
            <w:sz w:val="20"/>
            <w:szCs w:val="20"/>
            <w:lang w:val="en-US"/>
          </w:rPr>
          <w:t>though</w:t>
        </w:r>
      </w:ins>
      <w:r w:rsidRPr="009354DF">
        <w:rPr>
          <w:rFonts w:ascii="Arial" w:hAnsi="Arial"/>
          <w:sz w:val="20"/>
          <w:szCs w:val="20"/>
          <w:lang w:val="en-US"/>
        </w:rPr>
        <w:t xml:space="preserve"> the causes and consequences of this </w:t>
      </w:r>
      <w:r>
        <w:rPr>
          <w:rFonts w:ascii="Arial" w:hAnsi="Arial"/>
          <w:sz w:val="20"/>
          <w:szCs w:val="20"/>
          <w:lang w:val="en-US"/>
        </w:rPr>
        <w:t xml:space="preserve">diet </w:t>
      </w:r>
      <w:r w:rsidRPr="009354DF">
        <w:rPr>
          <w:rFonts w:ascii="Arial" w:hAnsi="Arial"/>
          <w:sz w:val="20"/>
          <w:szCs w:val="20"/>
          <w:lang w:val="en-US"/>
        </w:rPr>
        <w:t>variation remain uncertain.</w:t>
      </w:r>
      <w:r>
        <w:rPr>
          <w:rFonts w:ascii="Arial" w:hAnsi="Arial"/>
          <w:sz w:val="20"/>
          <w:szCs w:val="20"/>
          <w:lang w:val="en-US"/>
        </w:rPr>
        <w:t xml:space="preserve"> For example, resource quality, and especially the concentration of metabolites with both nutritive (primary metabolites) and defensive properties (secondary metabolites), likely affect consumer foraging and fitness (</w:t>
      </w:r>
      <w:proofErr w:type="spellStart"/>
      <w:r>
        <w:rPr>
          <w:rFonts w:ascii="Arial" w:hAnsi="Arial"/>
          <w:sz w:val="20"/>
          <w:szCs w:val="20"/>
          <w:lang w:val="en-US"/>
        </w:rPr>
        <w:t>Freeland</w:t>
      </w:r>
      <w:proofErr w:type="spellEnd"/>
      <w:r>
        <w:rPr>
          <w:rFonts w:ascii="Arial" w:hAnsi="Arial"/>
          <w:sz w:val="20"/>
          <w:szCs w:val="20"/>
          <w:lang w:val="en-US"/>
        </w:rPr>
        <w:t xml:space="preserve"> and </w:t>
      </w:r>
      <w:proofErr w:type="spellStart"/>
      <w:r>
        <w:rPr>
          <w:rFonts w:ascii="Arial" w:hAnsi="Arial"/>
          <w:sz w:val="20"/>
          <w:szCs w:val="20"/>
          <w:lang w:val="en-US"/>
        </w:rPr>
        <w:t>Janzen</w:t>
      </w:r>
      <w:proofErr w:type="spellEnd"/>
      <w:r>
        <w:rPr>
          <w:rFonts w:ascii="Arial" w:hAnsi="Arial"/>
          <w:sz w:val="20"/>
          <w:szCs w:val="20"/>
          <w:lang w:val="en-US"/>
        </w:rPr>
        <w:t xml:space="preserve"> 1974, Kohl et al. 2015).</w:t>
      </w:r>
      <w:r w:rsidRPr="00C90841">
        <w:rPr>
          <w:rFonts w:ascii="Arial" w:hAnsi="Arial"/>
          <w:sz w:val="20"/>
          <w:szCs w:val="20"/>
          <w:lang w:val="en-US"/>
        </w:rPr>
        <w:t xml:space="preserve"> </w:t>
      </w:r>
      <w:r>
        <w:rPr>
          <w:rFonts w:ascii="Arial" w:hAnsi="Arial"/>
          <w:sz w:val="20"/>
          <w:szCs w:val="20"/>
          <w:lang w:val="en-US"/>
        </w:rPr>
        <w:t xml:space="preserve">Moreover, both resource quality and resource quantity interact with climatic variation to </w:t>
      </w:r>
      <w:del w:id="6" w:author="Justin Yeakel" w:date="2021-10-01T16:52:00Z">
        <w:r w:rsidDel="00686F33">
          <w:rPr>
            <w:rFonts w:ascii="Arial" w:hAnsi="Arial"/>
            <w:sz w:val="20"/>
            <w:szCs w:val="20"/>
            <w:lang w:val="en-US"/>
          </w:rPr>
          <w:delText>determine</w:delText>
        </w:r>
      </w:del>
      <w:ins w:id="7" w:author="Justin Yeakel" w:date="2021-10-01T16:52:00Z">
        <w:r w:rsidR="00686F33">
          <w:rPr>
            <w:rFonts w:ascii="Arial" w:hAnsi="Arial"/>
            <w:sz w:val="20"/>
            <w:szCs w:val="20"/>
            <w:lang w:val="en-US"/>
          </w:rPr>
          <w:t>give rise to</w:t>
        </w:r>
      </w:ins>
      <w:r>
        <w:rPr>
          <w:rFonts w:ascii="Arial" w:hAnsi="Arial"/>
          <w:sz w:val="20"/>
          <w:szCs w:val="20"/>
          <w:lang w:val="en-US"/>
        </w:rPr>
        <w:t xml:space="preserve"> resource landscapes, which </w:t>
      </w:r>
      <w:del w:id="8" w:author="Justin Yeakel" w:date="2021-10-01T16:51:00Z">
        <w:r w:rsidDel="00C623BF">
          <w:rPr>
            <w:rFonts w:ascii="Arial" w:hAnsi="Arial"/>
            <w:sz w:val="20"/>
            <w:szCs w:val="20"/>
            <w:lang w:val="en-US"/>
          </w:rPr>
          <w:delText>scale up to</w:delText>
        </w:r>
      </w:del>
      <w:ins w:id="9" w:author="Justin Yeakel" w:date="2021-10-01T16:51:00Z">
        <w:r w:rsidR="00C623BF">
          <w:rPr>
            <w:rFonts w:ascii="Arial" w:hAnsi="Arial"/>
            <w:sz w:val="20"/>
            <w:szCs w:val="20"/>
            <w:lang w:val="en-US"/>
          </w:rPr>
          <w:t xml:space="preserve">largely </w:t>
        </w:r>
      </w:ins>
      <w:del w:id="10" w:author="Justin Yeakel" w:date="2021-10-01T16:52:00Z">
        <w:r w:rsidDel="00C623BF">
          <w:rPr>
            <w:rFonts w:ascii="Arial" w:hAnsi="Arial"/>
            <w:sz w:val="20"/>
            <w:szCs w:val="20"/>
            <w:lang w:val="en-US"/>
          </w:rPr>
          <w:delText xml:space="preserve"> regulate</w:delText>
        </w:r>
      </w:del>
      <w:ins w:id="11" w:author="Justin Yeakel" w:date="2021-10-01T16:52:00Z">
        <w:r w:rsidR="00686F33">
          <w:rPr>
            <w:rFonts w:ascii="Arial" w:hAnsi="Arial"/>
            <w:sz w:val="20"/>
            <w:szCs w:val="20"/>
            <w:lang w:val="en-US"/>
          </w:rPr>
          <w:t>constrain</w:t>
        </w:r>
      </w:ins>
      <w:r>
        <w:rPr>
          <w:rFonts w:ascii="Arial" w:hAnsi="Arial"/>
          <w:sz w:val="20"/>
          <w:szCs w:val="20"/>
          <w:lang w:val="en-US"/>
        </w:rPr>
        <w:t xml:space="preserve"> consumer foraging, physiology, and fitness (Ritchie 1990, Newton 1993, Atkinson and Ramsay 1995, </w:t>
      </w:r>
      <w:proofErr w:type="spellStart"/>
      <w:r>
        <w:rPr>
          <w:rFonts w:ascii="Arial" w:hAnsi="Arial"/>
          <w:sz w:val="20"/>
          <w:szCs w:val="20"/>
          <w:lang w:val="en-US"/>
        </w:rPr>
        <w:t>Keech</w:t>
      </w:r>
      <w:proofErr w:type="spellEnd"/>
      <w:r>
        <w:rPr>
          <w:rFonts w:ascii="Arial" w:hAnsi="Arial"/>
          <w:sz w:val="20"/>
          <w:szCs w:val="20"/>
          <w:lang w:val="en-US"/>
        </w:rPr>
        <w:t xml:space="preserve"> et al. 2000).</w:t>
      </w:r>
      <w:r w:rsidRPr="00C90841">
        <w:rPr>
          <w:rFonts w:ascii="Arial" w:hAnsi="Arial"/>
          <w:sz w:val="20"/>
          <w:szCs w:val="20"/>
          <w:lang w:val="en-US"/>
        </w:rPr>
        <w:t xml:space="preserve"> </w:t>
      </w:r>
      <w:r>
        <w:rPr>
          <w:rFonts w:ascii="Arial" w:hAnsi="Arial"/>
          <w:sz w:val="20"/>
          <w:szCs w:val="20"/>
          <w:lang w:val="en-US"/>
        </w:rPr>
        <w:t xml:space="preserve">New understanding requires linking resource landscapes to properties like individual body condition, survival, and reproduction that ultimately </w:t>
      </w:r>
      <w:del w:id="12" w:author="Justin Yeakel" w:date="2021-10-01T16:53:00Z">
        <w:r w:rsidDel="00B20ECE">
          <w:rPr>
            <w:rFonts w:ascii="Arial" w:hAnsi="Arial"/>
            <w:sz w:val="20"/>
            <w:szCs w:val="20"/>
            <w:lang w:val="en-US"/>
          </w:rPr>
          <w:delText>scale up to regulate</w:delText>
        </w:r>
      </w:del>
      <w:ins w:id="13" w:author="Justin Yeakel" w:date="2021-10-01T16:53:00Z">
        <w:r w:rsidR="00B20ECE">
          <w:rPr>
            <w:rFonts w:ascii="Arial" w:hAnsi="Arial"/>
            <w:sz w:val="20"/>
            <w:szCs w:val="20"/>
            <w:lang w:val="en-US"/>
          </w:rPr>
          <w:t>determine</w:t>
        </w:r>
      </w:ins>
      <w:r>
        <w:rPr>
          <w:rFonts w:ascii="Arial" w:hAnsi="Arial"/>
          <w:sz w:val="20"/>
          <w:szCs w:val="20"/>
          <w:lang w:val="en-US"/>
        </w:rPr>
        <w:t xml:space="preserve"> population and community dynamics. To our knowledge, no study has quantitatively linked resource quantity and quality to vertebrate physiology and demography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 A framework to do so would be powerful, as it could be used to establish a general theory of consumer foraging behaviors in resource-limited ecosystems and could test predictions about how populations and communities respond </w:t>
      </w:r>
      <w:ins w:id="14" w:author="Justin Yeakel" w:date="2021-10-01T16:54:00Z">
        <w:r w:rsidR="00F26E53">
          <w:rPr>
            <w:rFonts w:ascii="Arial" w:hAnsi="Arial"/>
            <w:sz w:val="20"/>
            <w:szCs w:val="20"/>
            <w:lang w:val="en-US"/>
          </w:rPr>
          <w:t xml:space="preserve">to </w:t>
        </w:r>
      </w:ins>
      <w:r>
        <w:rPr>
          <w:rFonts w:ascii="Arial" w:hAnsi="Arial"/>
          <w:sz w:val="20"/>
          <w:szCs w:val="20"/>
          <w:lang w:val="en-US"/>
        </w:rPr>
        <w:t>environmental change. Using small mammals at the SEV-LTER as a model system, our project will accomplish this by addressing three questions: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0153A051" w14:textId="7C8A8E1D" w:rsidR="005D042A" w:rsidRDefault="00DC58A7" w:rsidP="00492C83">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6A7ADBC8" w14:textId="064E7222" w:rsidR="00492C83" w:rsidRDefault="00492C83" w:rsidP="00492C83">
      <w:pPr>
        <w:widowControl w:val="0"/>
        <w:tabs>
          <w:tab w:val="left" w:pos="432"/>
        </w:tabs>
        <w:suppressAutoHyphens/>
        <w:rPr>
          <w:rFonts w:ascii="Arial" w:hAnsi="Arial"/>
          <w:b/>
          <w:bCs/>
          <w:i/>
          <w:iCs/>
        </w:rPr>
      </w:pPr>
    </w:p>
    <w:p w14:paraId="0A7D3A1A" w14:textId="77777777" w:rsidR="00492C83" w:rsidRPr="00492C83" w:rsidRDefault="00492C83" w:rsidP="00492C83">
      <w:pPr>
        <w:widowControl w:val="0"/>
        <w:tabs>
          <w:tab w:val="left" w:pos="432"/>
        </w:tabs>
        <w:suppressAutoHyphens/>
        <w:rPr>
          <w:rFonts w:ascii="Arial" w:hAnsi="Arial"/>
          <w:b/>
          <w:bCs/>
          <w:i/>
          <w:iCs/>
        </w:rPr>
      </w:pPr>
    </w:p>
    <w:p w14:paraId="52F270AF" w14:textId="77777777" w:rsidR="00DC58A7" w:rsidRPr="003A2EB8" w:rsidRDefault="00DC58A7" w:rsidP="00DC58A7">
      <w:pPr>
        <w:widowControl w:val="0"/>
        <w:tabs>
          <w:tab w:val="left" w:pos="432"/>
        </w:tabs>
        <w:suppressAutoHyphens/>
        <w:rPr>
          <w:rFonts w:ascii="Arial" w:hAnsi="Arial"/>
          <w:b/>
          <w:bCs/>
          <w:i/>
          <w:iCs/>
          <w:sz w:val="20"/>
          <w:szCs w:val="20"/>
        </w:rPr>
      </w:pPr>
      <w:r w:rsidRPr="003A2EB8">
        <w:rPr>
          <w:rFonts w:ascii="Arial" w:hAnsi="Arial"/>
          <w:b/>
          <w:bCs/>
          <w:i/>
          <w:iCs/>
          <w:sz w:val="20"/>
          <w:szCs w:val="20"/>
        </w:rPr>
        <w:lastRenderedPageBreak/>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commentRangeStart w:id="15"/>
    <w:p w14:paraId="01B343A3" w14:textId="2A28EAF3" w:rsidR="00B552D7" w:rsidRPr="008A66E5" w:rsidRDefault="001E554D" w:rsidP="008A66E5">
      <w:pPr>
        <w:rPr>
          <w:rFonts w:ascii="Arial" w:hAnsi="Arial"/>
          <w:b/>
          <w:bCs/>
          <w:i/>
          <w:iCs/>
          <w:sz w:val="20"/>
          <w:szCs w:val="20"/>
          <w:lang w:val="nl-NL"/>
        </w:rPr>
      </w:pPr>
      <w:r>
        <w:rPr>
          <w:rFonts w:ascii="Arial" w:hAnsi="Arial"/>
          <w:noProof/>
          <w:sz w:val="20"/>
          <w:szCs w:val="20"/>
        </w:rPr>
        <mc:AlternateContent>
          <mc:Choice Requires="wpg">
            <w:drawing>
              <wp:anchor distT="0" distB="0" distL="114300" distR="114300" simplePos="0" relativeHeight="251752448" behindDoc="0" locked="0" layoutInCell="1" allowOverlap="1" wp14:anchorId="02C5D3C5" wp14:editId="6B444903">
                <wp:simplePos x="0" y="0"/>
                <wp:positionH relativeFrom="column">
                  <wp:posOffset>0</wp:posOffset>
                </wp:positionH>
                <wp:positionV relativeFrom="paragraph">
                  <wp:posOffset>386715</wp:posOffset>
                </wp:positionV>
                <wp:extent cx="6056630" cy="3947160"/>
                <wp:effectExtent l="0" t="0" r="0" b="0"/>
                <wp:wrapTight wrapText="bothSides">
                  <wp:wrapPolygon edited="0">
                    <wp:start x="91" y="0"/>
                    <wp:lineTo x="91" y="13344"/>
                    <wp:lineTo x="226" y="21405"/>
                    <wp:lineTo x="21333" y="21405"/>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94716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2A78EC5A"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w:t>
                              </w:r>
                              <w:proofErr w:type="spellStart"/>
                              <w:r>
                                <w:rPr>
                                  <w:rFonts w:ascii="Arial" w:hAnsi="Arial"/>
                                  <w:sz w:val="18"/>
                                  <w:szCs w:val="18"/>
                                  <w:lang w:val="en-US"/>
                                </w:rPr>
                                <w:t>metabarcoding</w:t>
                              </w:r>
                              <w:proofErr w:type="spellEnd"/>
                              <w:r>
                                <w:rPr>
                                  <w:rFonts w:ascii="Arial" w:hAnsi="Arial"/>
                                  <w:sz w:val="18"/>
                                  <w:szCs w:val="18"/>
                                  <w:lang w:val="en-US"/>
                                </w:rPr>
                                <w:t xml:space="preserve">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16" w:author="Justin Yeakel" w:date="2021-10-03T15:52:00Z">
                                <w:r w:rsidDel="008C3674">
                                  <w:rPr>
                                    <w:rFonts w:ascii="Arial" w:hAnsi="Arial"/>
                                    <w:sz w:val="18"/>
                                    <w:szCs w:val="18"/>
                                    <w:lang w:val="en-US"/>
                                  </w:rPr>
                                  <w:delText>via diffusion mapping</w:delText>
                                </w:r>
                              </w:del>
                              <w:ins w:id="17" w:author="Justin Yeakel" w:date="2021-10-03T15:52:00Z">
                                <w:r w:rsidR="008C3674">
                                  <w:rPr>
                                    <w:rFonts w:ascii="Arial" w:hAnsi="Arial"/>
                                    <w:sz w:val="18"/>
                                    <w:szCs w:val="18"/>
                                    <w:lang w:val="en-US"/>
                                  </w:rPr>
                                  <w:t>and a</w:t>
                                </w:r>
                              </w:ins>
                              <w:ins w:id="18" w:author="Justin Yeakel" w:date="2021-10-03T15:54:00Z">
                                <w:r w:rsidR="00257F34">
                                  <w:rPr>
                                    <w:rFonts w:ascii="Arial" w:hAnsi="Arial"/>
                                    <w:sz w:val="18"/>
                                    <w:szCs w:val="18"/>
                                    <w:lang w:val="en-US"/>
                                  </w:rPr>
                                  <w:t xml:space="preserve"> mechanistic</w:t>
                                </w:r>
                              </w:ins>
                              <w:ins w:id="19" w:author="Justin Yeakel" w:date="2021-10-03T15:52:00Z">
                                <w:r w:rsidR="008C3674">
                                  <w:rPr>
                                    <w:rFonts w:ascii="Arial" w:hAnsi="Arial"/>
                                    <w:sz w:val="18"/>
                                    <w:szCs w:val="18"/>
                                    <w:lang w:val="en-US"/>
                                  </w:rPr>
                                  <w:t xml:space="preserve"> </w:t>
                                </w:r>
                              </w:ins>
                              <w:ins w:id="20"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nutritional resource landscape</w:t>
                              </w:r>
                              <w:ins w:id="21" w:author="Justin Yeakel" w:date="2021-10-03T15:53:00Z">
                                <w:r w:rsidR="00FF37F2">
                                  <w:rPr>
                                    <w:rFonts w:ascii="Arial" w:hAnsi="Arial"/>
                                    <w:sz w:val="18"/>
                                    <w:szCs w:val="18"/>
                                    <w:lang w:val="en-US"/>
                                  </w:rPr>
                                  <w:t xml:space="preserve"> </w:t>
                                </w:r>
                              </w:ins>
                              <w:ins w:id="22"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23" w:author="Justin Yeakel" w:date="2021-10-03T15:53:00Z">
                                <w:r w:rsidR="00FF37F2">
                                  <w:rPr>
                                    <w:rFonts w:ascii="Arial" w:hAnsi="Arial"/>
                                    <w:sz w:val="18"/>
                                    <w:szCs w:val="18"/>
                                    <w:lang w:val="en-US"/>
                                  </w:rPr>
                                  <w:t xml:space="preserve"> diffusion map</w:t>
                                </w:r>
                              </w:ins>
                              <w:ins w:id="24" w:author="Justin Yeakel" w:date="2021-10-03T15:56:00Z">
                                <w:r w:rsidR="00A56CF0">
                                  <w:rPr>
                                    <w:rFonts w:ascii="Arial" w:hAnsi="Arial"/>
                                    <w:sz w:val="18"/>
                                    <w:szCs w:val="18"/>
                                    <w:lang w:val="en-US"/>
                                  </w:rPr>
                                  <w:t xml:space="preserve"> framework</w:t>
                                </w:r>
                              </w:ins>
                              <w:r>
                                <w:rPr>
                                  <w:rFonts w:ascii="Arial" w:hAnsi="Arial"/>
                                  <w:sz w:val="18"/>
                                  <w:szCs w:val="18"/>
                                  <w:lang w:val="en-US"/>
                                </w:rPr>
                                <w:t xml:space="preserve"> (bottom row). Data streams will </w:t>
                              </w:r>
                              <w:r w:rsidRPr="00EB3A59">
                                <w:rPr>
                                  <w:rFonts w:ascii="Arial" w:hAnsi="Arial"/>
                                  <w:sz w:val="18"/>
                                  <w:szCs w:val="18"/>
                                  <w:lang w:val="en-US"/>
                                </w:rPr>
                                <w:t xml:space="preserve">be combined </w:t>
                              </w:r>
                              <w:del w:id="25"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26" w:author="Justin Yeakel" w:date="2021-10-03T15:57:00Z">
                                <w:r w:rsidR="006C3572">
                                  <w:rPr>
                                    <w:rFonts w:ascii="Arial" w:hAnsi="Arial"/>
                                    <w:sz w:val="18"/>
                                    <w:szCs w:val="18"/>
                                    <w:lang w:val="en-US"/>
                                  </w:rPr>
                                  <w:t>against</w:t>
                                </w:r>
                              </w:ins>
                              <w:del w:id="27"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14:sizeRelV relativeFrom="margin">
                  <wp14:pctHeight>0</wp14:pctHeight>
                </wp14:sizeRelV>
              </wp:anchor>
            </w:drawing>
          </mc:Choice>
          <mc:Fallback>
            <w:pict>
              <v:group w14:anchorId="02C5D3C5" id="Group 1" o:spid="_x0000_s1026" style="position:absolute;margin-left:0;margin-top:30.45pt;width:476.9pt;height:310.8pt;z-index:251752448;mso-height-relative:margin"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7////////////////////////////////////////////////////////////////////////&#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13;&#10;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&#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13;&#10;ubu9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13;&#10;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13;&#10;e3t7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13;&#10;0tLS////////////////////////////////////////////////////////////////////////&#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13;&#10;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13;&#10;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13;&#10;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13;&#10;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13;&#10;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13;&#10;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13;&#10;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3;&#10;1Eom1Uom1Uom1Uom1Uom1Uom1Eom1Uom1Uom1Uom1Eom1Uom1Uom1Uom1Uom1Uom1Uom00Yh3nBV&#13;&#10;/v38////////////////////////////////////////////////////////////////////////&#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3;&#10;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13;&#10;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13;&#10;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13;&#10;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13;&#10;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3;&#10;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13;&#10;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3;&#10;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13;&#10;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13;&#10;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13;&#10;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13;&#10;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13;&#10;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13;&#10;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13;&#10;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13;&#10;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13;&#10;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13;&#10;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13;&#10;+/z9s8TbXIKzFUyRCUSMEEmQEUqQDkiPC0aOD0mQEUqQD0mQF06Q1t3k////////9Pb5TnapAD2I&#13;&#10;j6jI///+////////////////lq/NC0aNPWmg5unv////////////////////////zNTjHE+SDkaO&#13;&#10;ws7g////////////////////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13;&#10;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3;&#10;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13;&#10;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13;&#10;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13;&#10;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13;&#10;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13;&#10;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13;&#10;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13;&#10;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13;&#10;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&#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13;&#10;/fOR/fOR/fOR/fOR/fOR/fOR/fOR/fOR/fOR/fOR/fOR/fOR/fOR/fOR/fOR/fOR/fOR/fOR/fOR&#13;&#10;/fOR/fOR/fOR/fOR/fOR/fOR/fOR/fOR/fOR//iT2c6IjIlwnbGDqceOqMSNqMSNqMSNqMSNo7+L&#13;&#10;fZ+Lncm3oc67oc67oc67oc67oc67oc67oc67oc67oc67oc67oc67oc67oc67oc67oc67oc67o9C9&#13;&#10;lMCtbntwmG1q6YyP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13;&#10;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13;&#10;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13;&#10;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&#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13;&#10;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13;&#10;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13;&#10;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13;&#10;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13;&#10;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13;&#10;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13;&#10;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13;&#10;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13;&#10;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f39/Pz8/Pz8/Pz8/Pz8/Pz8/Pz8/Pz8&#13;&#10;/Pz8/Pz8/Pz8/Pz8/Pz8/Pz8/Pz8/Pz8/Pz8/Pz8/Pz8/Pz8/Pz8/Pz8/Pz8/Pz8/Pz8/Pz8/Pz8&#13;&#10;/Pz8/Pz8/Pz8/Pz8/Pz8/Pz8/Pz8/Pz8/Pz8/Pz8/Pz8/Pz8/Pz8/Pz8/Pz8/Pz8/Pz8/Pz8/Pz8&#13;&#10;/Pz8/Pz8/f392Nnapaeqp6msp6msp6msp6mspqirpKapuLq85OTl/Pz8/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LW4sbO2srO2srO2&#13;&#10;srO2srO2srO2srO2srO2srO2srO2srO2srO2srO2srO2srO2srO2srO2srO2srO2srO2srO2srO2&#13;&#10;srO2srO2srO2srO2srO2srO2srO2srO2srO2srO2srO2srO2srO2srO2srO2srO2srO2srO2srO2&#13;&#10;srO2srO2srO2srO2srO2srO2srO2sbO2qKqtp6msp6msp6msp6msp6msp6mspaeqpqirsrS2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W3&#13;&#10;sLG0ra+yra+yra+yra+yra+yra+yra+yra+yra+yra+yra+yra+yra+yra+yra+yra+yra+yra+y&#13;&#10;ra+yra+yra+yra+yra+yra+yra+yra+yra+yra+yra+yra+yra+yra+yra+yra+yra+yra+yra+y&#13;&#10;ra+yra+yra+yra+yra+yra+yra+yra+yra+yra+yra+yrrCyqKqtp6msp6msp6msp6msp6msp6ms&#13;&#10;paeqpqirsLK1s7W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v7+Pj59vb39vf39vf39vf39vf39vf39vf39vf39vf39vf39vf39vf39vf39vf3&#13;&#10;9vf39vf39vf39vf39vf39vf39vf39vf39vf39vf39vf39vf39vf39vf39vf39vf39vf39vf39vf3&#13;&#10;9vf39vf39vf39vf39vf39vf39vf39vf39vf39vf39vf39vf39vf39vf39/f41tfYpqiqp6msp6ms&#13;&#10;p6msp6mspqirpKapuLm85OTl+Pj5+vv7+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13;&#10;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&#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13;&#10;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13;&#10;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13;&#10;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13;&#10;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13;&#10;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13;&#10;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13;&#10;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13;&#10;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13;&#10;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13;&#10;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13;&#10;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13;&#10;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13;&#10;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13;&#10;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13;&#10;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&#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13;&#10;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13;&#10;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13;&#10;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13;&#10;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13;&#10;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13;&#10;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13;&#10;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&#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&#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13;&#10;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13;&#10;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13;&#10;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&#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&#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&#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13;&#10;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13;&#10;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&#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13;&#10;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13;&#10;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13;&#10;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13;&#10;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13;&#10;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13;&#10;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13;&#10;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13;&#10;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2hoZmdo&#13;&#10;ZmdoZmdoZmdoZmdoZmdoaGpqamtsamtsbW5vbG1uamtrZ2hpZmdoZmdoZmdoZmdoZmdoZmdoZmdo&#13;&#10;ZmdoZmdoZmdoZmdoZmdoZmdoZmdoZmdoZmdoZmdoZmdoZmdoZmdoZmdoZmdoZmdoZmdoZmdoZmdo&#13;&#10;ZmdoZmdoZmdoZmdoZmdoZmdoZmdoZmdoZmdoZmdoZmdoZmdoZmdoZmdoZmdoZmdoZmdoZmdoZmdo&#13;&#10;ZmdoZmdoZmdoZ2hoZmdoZmdoZmdoZmdoZmdoZmdoZmdoZmdoZmdoZmdoZmdoZmdoZ2h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13;&#10;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13;&#10;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13;&#10;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13;&#10;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13;&#10;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13;&#10;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13;&#10;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13;&#10;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13;&#10;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13;&#10;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13;&#10;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13;&#10;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&#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13;&#10;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13;&#10;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&#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&#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13;&#10;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13;&#10;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13;&#10;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&#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13;&#10;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&#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&#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&#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13;&#10;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&#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13;&#10;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8fHy1NXWoaOn1dbY8vLz&#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13;&#10;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urr&#13;&#10;0NHSoqSn0dLU6+vs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&#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6enq7Ozt9vb2/v7+////////////&#13;&#10;////////////////////////////////////////////////////////////////////////////&#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q6Ojp&#13;&#10;7e3u+fn5////////////////////////////////////////////////////////////////////&#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6enq9PT0/v7/////////////////////////////////////////////&#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0NHSoqSn0dLU&#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PDx/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13;&#10;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vs0NHSoqSn0dLU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7+/v/v7+////&#13;&#10;////////////////////////////////////////////////////////////////////////////&#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13;&#10;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&#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vs0NHSoqSn0dLU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PDx/v7+////////////////////////////////////////////////////////////&#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13;&#10;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vs0NHSoqSn0dLU7Ozt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9PT1////////////////////////////////////////////&#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13;&#10;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vs0NHSoqSn0dLU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fn6////////////////////////&#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13;&#10;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7Ozs7Ozt6+vs6urr6enq6enq6enq6enq6+vs0NHSoqSn&#13;&#10;0dLU7Ozt6enq6enq6enq6enq6urr6+vs7Ozs7Ozt6urr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e3u/v7+////&#13;&#10;////////////////////////////////////////////////////////////////////////////&#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13;&#10;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5eXmycrMxcXIzs/R2Nna4+Pk6enq7Ovs6urr&#13;&#10;6enq6+vs0NHSoqSn0dLU7Ozt6enq6urr7Ovs6urr5OTl29vd0dHTx8jKy8zO5+fo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9vb2////////////////////////////////////////////////////////////////&#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3;&#10;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d7gtLa4oqSnp6ms&#13;&#10;rK6wubq9zM3O4ODh6+vs7Ozt0NHSoqSn0dLU7e3u6+vs4ODizM3Puru+ra+yqKqto6Wos7S33t7g&#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rr5ufnv8HDpaeqpqirpaeqpaeqqqyvv8DC4ODi0dLUoqSn09TW4ODhv8DDqqyvpaeqpaeqpqir&#13;&#10;pKapu72/5ubn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xMXIpqirp6msp6mspqirpKaprK6xuLq8pqiruLm8rK2wpKap&#13;&#10;pqirp6msp6mspaeqwMLE5+jp6urr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&#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urr6+vrx8jLpairp6msp6msp6mspqirpqir&#13;&#10;p6mspqirpqirp6msp6msp6mspaeqw8TG6enq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xMTGpaeq&#13;&#10;p6msp6msp6msp6msp6msp6msp6msp6msp6mspKaqwsPF6enq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vr7////////////////////////////////////////////////////&#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6ejpvb/ApKapp6msp6msp6msp6msp6msp6msp6mspaeqvL7A6Ojp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9/f3////////////////////////////////////&#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5eXmtLW4paeqp6msp6msp6msp6msp6mspaeqtLa45eXm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9PT0////////////////////&#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3d7fq62wpqirp6msp6msp6mspqir&#13;&#10;rK6x3t7g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vL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zszs/Qpqir&#13;&#10;p6msp6msp6mspqir0NLT7Ozt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&#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ubu9paeqp6mspKeqvb/B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&#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3Nzeqauupqirq62w4ODh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&#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wsTFoqSnxsfK7Oz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&#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3t7fsLG04eHi&#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&#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2drb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&#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&#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&#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&#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&#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&#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&#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&#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&#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&#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&#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&#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&#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&#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&#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&#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&#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&#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13;&#10;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&#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13;&#10;9/f3rq+vqamq8PDw////////////////////////////////////////////////////////////&#13;&#10;////////////////////////////////////////////////////////////////////////////&#13;&#10;////////////////////////////////////////////////////////////////////////6+zs&#13;&#10;tra2////////////////////////////////////////////////////////////////////////&#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13;&#10;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&#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13;&#10;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&#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13;&#10;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&#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fo5ubn3t7fMjIyX19f8fHy6enq6enq6enq6enq6enq6enq6enq6enq&#13;&#10;6enq6enq6enq6enq6enq6enq6enq6enq6enq6enq6enq6enq6enq6enq6enq6enq6enq6enq6enq&#13;&#10;6enq6enq6enq6enq6enq6enq6enq6enq6enq6enq6enq6enq6enq6enq6enq6enq6enq6enq6enq&#13;&#10;6enq8PDxjIyNOzs8zs7P8/P08/P08/P09fT2rKysCwsMoaGi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13;&#10;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&#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&#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13;&#10;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13;&#10;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13;&#10;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13;&#10;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13;&#10;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13;&#10;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vs8fHy8PDx8PDx8PDx8PDx6urr&#13;&#10;6enq8PDx8fHy8PDx8PDx8fHy6+vs6enq6enq6enq6enq6enq7Ozt8fHy8PDx8PDx8PDx7+/w6enq&#13;&#10;6enq7e3u8fHy8PDx8PDx8fHy7u7v6enq6enq6enq6enq6enq6enq6enq6enq6enq6enq6enq6enq&#13;&#10;6enq6enq6enq6enq6enq6enq6enq6enq6enq6enq6urr6+vs7+/w8fHy8fHy8fDy8fHy8fHy8fHy&#13;&#10;7u7v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&#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&#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&#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v7ampqQUFBPT09PT09PT09Tk5O&#13;&#10;hISE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JSUlPDw8&#13;&#10;hoaG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&#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13;&#10;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&#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13;&#10;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&#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13;&#10;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&#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13;&#10;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&#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13;&#10;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&#13;&#1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13;&#10;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&#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fHyoaGhHh4f3d3e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fHyoaGhICAh3d3e6+vs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1tbXubm6&#13;&#10;5ubn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&#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13;&#10;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2A78EC5A"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w:t>
                        </w:r>
                        <w:proofErr w:type="spellStart"/>
                        <w:r>
                          <w:rPr>
                            <w:rFonts w:ascii="Arial" w:hAnsi="Arial"/>
                            <w:sz w:val="18"/>
                            <w:szCs w:val="18"/>
                            <w:lang w:val="en-US"/>
                          </w:rPr>
                          <w:t>metabarcoding</w:t>
                        </w:r>
                        <w:proofErr w:type="spellEnd"/>
                        <w:r>
                          <w:rPr>
                            <w:rFonts w:ascii="Arial" w:hAnsi="Arial"/>
                            <w:sz w:val="18"/>
                            <w:szCs w:val="18"/>
                            <w:lang w:val="en-US"/>
                          </w:rPr>
                          <w:t xml:space="preserve">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28" w:author="Justin Yeakel" w:date="2021-10-03T15:52:00Z">
                          <w:r w:rsidDel="008C3674">
                            <w:rPr>
                              <w:rFonts w:ascii="Arial" w:hAnsi="Arial"/>
                              <w:sz w:val="18"/>
                              <w:szCs w:val="18"/>
                              <w:lang w:val="en-US"/>
                            </w:rPr>
                            <w:delText>via diffusion mapping</w:delText>
                          </w:r>
                        </w:del>
                        <w:ins w:id="29" w:author="Justin Yeakel" w:date="2021-10-03T15:52:00Z">
                          <w:r w:rsidR="008C3674">
                            <w:rPr>
                              <w:rFonts w:ascii="Arial" w:hAnsi="Arial"/>
                              <w:sz w:val="18"/>
                              <w:szCs w:val="18"/>
                              <w:lang w:val="en-US"/>
                            </w:rPr>
                            <w:t>and a</w:t>
                          </w:r>
                        </w:ins>
                        <w:ins w:id="30" w:author="Justin Yeakel" w:date="2021-10-03T15:54:00Z">
                          <w:r w:rsidR="00257F34">
                            <w:rPr>
                              <w:rFonts w:ascii="Arial" w:hAnsi="Arial"/>
                              <w:sz w:val="18"/>
                              <w:szCs w:val="18"/>
                              <w:lang w:val="en-US"/>
                            </w:rPr>
                            <w:t xml:space="preserve"> mechanistic</w:t>
                          </w:r>
                        </w:ins>
                        <w:ins w:id="31" w:author="Justin Yeakel" w:date="2021-10-03T15:52:00Z">
                          <w:r w:rsidR="008C3674">
                            <w:rPr>
                              <w:rFonts w:ascii="Arial" w:hAnsi="Arial"/>
                              <w:sz w:val="18"/>
                              <w:szCs w:val="18"/>
                              <w:lang w:val="en-US"/>
                            </w:rPr>
                            <w:t xml:space="preserve"> </w:t>
                          </w:r>
                        </w:ins>
                        <w:ins w:id="32"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nutritional resource landscape</w:t>
                        </w:r>
                        <w:ins w:id="33" w:author="Justin Yeakel" w:date="2021-10-03T15:53:00Z">
                          <w:r w:rsidR="00FF37F2">
                            <w:rPr>
                              <w:rFonts w:ascii="Arial" w:hAnsi="Arial"/>
                              <w:sz w:val="18"/>
                              <w:szCs w:val="18"/>
                              <w:lang w:val="en-US"/>
                            </w:rPr>
                            <w:t xml:space="preserve"> </w:t>
                          </w:r>
                        </w:ins>
                        <w:ins w:id="34"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35" w:author="Justin Yeakel" w:date="2021-10-03T15:53:00Z">
                          <w:r w:rsidR="00FF37F2">
                            <w:rPr>
                              <w:rFonts w:ascii="Arial" w:hAnsi="Arial"/>
                              <w:sz w:val="18"/>
                              <w:szCs w:val="18"/>
                              <w:lang w:val="en-US"/>
                            </w:rPr>
                            <w:t xml:space="preserve"> diffusion map</w:t>
                          </w:r>
                        </w:ins>
                        <w:ins w:id="36" w:author="Justin Yeakel" w:date="2021-10-03T15:56:00Z">
                          <w:r w:rsidR="00A56CF0">
                            <w:rPr>
                              <w:rFonts w:ascii="Arial" w:hAnsi="Arial"/>
                              <w:sz w:val="18"/>
                              <w:szCs w:val="18"/>
                              <w:lang w:val="en-US"/>
                            </w:rPr>
                            <w:t xml:space="preserve"> framework</w:t>
                          </w:r>
                        </w:ins>
                        <w:r>
                          <w:rPr>
                            <w:rFonts w:ascii="Arial" w:hAnsi="Arial"/>
                            <w:sz w:val="18"/>
                            <w:szCs w:val="18"/>
                            <w:lang w:val="en-US"/>
                          </w:rPr>
                          <w:t xml:space="preserve"> (bottom row). Data streams will </w:t>
                        </w:r>
                        <w:r w:rsidRPr="00EB3A59">
                          <w:rPr>
                            <w:rFonts w:ascii="Arial" w:hAnsi="Arial"/>
                            <w:sz w:val="18"/>
                            <w:szCs w:val="18"/>
                            <w:lang w:val="en-US"/>
                          </w:rPr>
                          <w:t xml:space="preserve">be combined </w:t>
                        </w:r>
                        <w:del w:id="37"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38" w:author="Justin Yeakel" w:date="2021-10-03T15:57:00Z">
                          <w:r w:rsidR="006C3572">
                            <w:rPr>
                              <w:rFonts w:ascii="Arial" w:hAnsi="Arial"/>
                              <w:sz w:val="18"/>
                              <w:szCs w:val="18"/>
                              <w:lang w:val="en-US"/>
                            </w:rPr>
                            <w:t>against</w:t>
                          </w:r>
                        </w:ins>
                        <w:del w:id="39"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commentRangeEnd w:id="15"/>
      <w:r w:rsidR="00824718">
        <w:rPr>
          <w:rStyle w:val="CommentReference"/>
        </w:rPr>
        <w:commentReference w:id="15"/>
      </w:r>
      <w:r w:rsidR="00D86BD7">
        <w:rPr>
          <w:rFonts w:ascii="Arial" w:hAnsi="Arial"/>
          <w:b/>
          <w:bCs/>
          <w:i/>
          <w:iCs/>
          <w:sz w:val="20"/>
          <w:szCs w:val="20"/>
        </w:rPr>
        <w:t>Q3: How do realized dietary niches map onto the fundamental foraging niche manifold, and are associated fitness consequence predictable?</w:t>
      </w:r>
    </w:p>
    <w:p w14:paraId="2689283E" w14:textId="62D15128" w:rsidR="00B552D7" w:rsidRPr="00252D87" w:rsidRDefault="00B552D7" w:rsidP="008D1124">
      <w:pPr>
        <w:pStyle w:val="Body"/>
        <w:rPr>
          <w:rFonts w:ascii="Arial" w:eastAsia="Arial" w:hAnsi="Arial" w:cs="Arial"/>
          <w:b/>
          <w:bCs/>
          <w:sz w:val="20"/>
          <w:szCs w:val="20"/>
        </w:rPr>
      </w:pPr>
      <w:r w:rsidRPr="00252D87">
        <w:rPr>
          <w:rFonts w:ascii="Arial" w:hAnsi="Arial"/>
          <w:b/>
          <w:bCs/>
          <w:sz w:val="20"/>
          <w:szCs w:val="20"/>
        </w:rPr>
        <w:t xml:space="preserve">Study System: </w:t>
      </w:r>
      <w:proofErr w:type="spellStart"/>
      <w:r w:rsidRPr="00252D87">
        <w:rPr>
          <w:rFonts w:ascii="Arial" w:hAnsi="Arial"/>
          <w:b/>
          <w:bCs/>
          <w:sz w:val="20"/>
          <w:szCs w:val="20"/>
        </w:rPr>
        <w:t>Sevilleta</w:t>
      </w:r>
      <w:proofErr w:type="spellEnd"/>
      <w:r w:rsidRPr="00252D87">
        <w:rPr>
          <w:rFonts w:ascii="Arial" w:hAnsi="Arial"/>
          <w:b/>
          <w:bCs/>
          <w:sz w:val="20"/>
          <w:szCs w:val="20"/>
        </w:rPr>
        <w:t xml:space="preserve"> Long-Term </w:t>
      </w:r>
      <w:proofErr w:type="spellStart"/>
      <w:r w:rsidRPr="00252D87">
        <w:rPr>
          <w:rFonts w:ascii="Arial" w:hAnsi="Arial"/>
          <w:b/>
          <w:bCs/>
          <w:sz w:val="20"/>
          <w:szCs w:val="20"/>
        </w:rPr>
        <w:t>Ecological</w:t>
      </w:r>
      <w:proofErr w:type="spellEnd"/>
      <w:r w:rsidRPr="00252D87">
        <w:rPr>
          <w:rFonts w:ascii="Arial" w:hAnsi="Arial"/>
          <w:b/>
          <w:bCs/>
          <w:sz w:val="20"/>
          <w:szCs w:val="20"/>
        </w:rPr>
        <w:t xml:space="preserve"> Research (</w:t>
      </w:r>
      <w:r w:rsidR="00114E46">
        <w:rPr>
          <w:rFonts w:ascii="Arial" w:hAnsi="Arial"/>
          <w:b/>
          <w:bCs/>
          <w:sz w:val="20"/>
          <w:szCs w:val="20"/>
        </w:rPr>
        <w:t>SEV-</w:t>
      </w:r>
      <w:r w:rsidRPr="00252D87">
        <w:rPr>
          <w:rFonts w:ascii="Arial" w:hAnsi="Arial"/>
          <w:b/>
          <w:bCs/>
          <w:sz w:val="20"/>
          <w:szCs w:val="20"/>
        </w:rPr>
        <w:t>LTER) Site</w:t>
      </w:r>
    </w:p>
    <w:p w14:paraId="6912A1B3" w14:textId="60992AFE"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proofErr w:type="spellStart"/>
      <w:r w:rsidRPr="000A4DC5">
        <w:rPr>
          <w:rFonts w:ascii="Arial" w:hAnsi="Arial" w:cs="Arial"/>
          <w:i/>
          <w:iCs/>
          <w:sz w:val="20"/>
          <w:szCs w:val="20"/>
          <w:lang w:val="en-US"/>
        </w:rPr>
        <w:t>tridentata</w:t>
      </w:r>
      <w:proofErr w:type="spellEnd"/>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We routinely capture four species of </w:t>
      </w:r>
      <w:proofErr w:type="spellStart"/>
      <w:r w:rsidRPr="001939D7">
        <w:rPr>
          <w:rFonts w:ascii="Arial" w:hAnsi="Arial" w:cs="Arial"/>
          <w:sz w:val="20"/>
          <w:szCs w:val="20"/>
          <w:lang w:val="en-US"/>
        </w:rPr>
        <w:t>heteromyids</w:t>
      </w:r>
      <w:proofErr w:type="spellEnd"/>
      <w:r w:rsidRPr="001939D7">
        <w:rPr>
          <w:rFonts w:ascii="Arial" w:hAnsi="Arial" w:cs="Arial"/>
          <w:sz w:val="20"/>
          <w:szCs w:val="20"/>
          <w:lang w:val="en-US"/>
        </w:rPr>
        <w:t xml:space="preserve"> and six </w:t>
      </w:r>
      <w:proofErr w:type="spellStart"/>
      <w:r w:rsidRPr="001939D7">
        <w:rPr>
          <w:rFonts w:ascii="Arial" w:hAnsi="Arial" w:cs="Arial"/>
          <w:sz w:val="20"/>
          <w:szCs w:val="20"/>
          <w:lang w:val="en-US"/>
        </w:rPr>
        <w:t>cricetids</w:t>
      </w:r>
      <w:proofErr w:type="spellEnd"/>
      <w:r w:rsidRPr="001939D7">
        <w:rPr>
          <w:rFonts w:ascii="Arial" w:hAnsi="Arial" w:cs="Arial"/>
          <w:sz w:val="20"/>
          <w:szCs w:val="20"/>
          <w:lang w:val="en-US"/>
        </w:rPr>
        <w:t xml:space="preserve">,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Peromyscus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spp</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w:t>
      </w:r>
      <w:r w:rsidR="00031595">
        <w:rPr>
          <w:rFonts w:ascii="Arial" w:hAnsi="Arial" w:cs="Arial"/>
          <w:i/>
          <w:iCs/>
          <w:sz w:val="20"/>
          <w:szCs w:val="20"/>
          <w:lang w:val="en-US"/>
        </w:rPr>
        <w:t xml:space="preserve"> </w:t>
      </w:r>
      <w:r w:rsidR="00031595">
        <w:rPr>
          <w:rFonts w:ascii="Arial" w:hAnsi="Arial" w:cs="Arial"/>
          <w:sz w:val="20"/>
          <w:szCs w:val="20"/>
          <w:lang w:val="en-US"/>
        </w:rPr>
        <w:t>and</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spectabilis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(5%, DISP)</w:t>
      </w:r>
      <w:r w:rsidR="00031595">
        <w:rPr>
          <w:rFonts w:ascii="Arial" w:hAnsi="Arial" w:cs="Arial"/>
          <w:i/>
          <w:iCs/>
          <w:sz w:val="20"/>
          <w:szCs w:val="20"/>
          <w:lang w:val="en-US"/>
        </w:rPr>
        <w:t xml:space="preserve">. </w:t>
      </w:r>
      <w:r w:rsidRPr="001939D7">
        <w:rPr>
          <w:rFonts w:ascii="Arial" w:hAnsi="Arial" w:cs="Arial"/>
          <w:sz w:val="20"/>
          <w:szCs w:val="20"/>
          <w:lang w:val="en-US"/>
        </w:rPr>
        <w:t xml:space="preserve">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w:t>
      </w:r>
      <w:r w:rsidR="0005792D">
        <w:rPr>
          <w:rFonts w:ascii="Arial" w:hAnsi="Arial" w:cs="Arial"/>
          <w:sz w:val="20"/>
          <w:szCs w:val="20"/>
          <w:lang w:val="en-US"/>
        </w:rPr>
        <w:t xml:space="preserve">longitudinal data on </w:t>
      </w:r>
      <w:r w:rsidRPr="001939D7">
        <w:rPr>
          <w:rFonts w:ascii="Arial" w:hAnsi="Arial" w:cs="Arial"/>
          <w:sz w:val="20"/>
          <w:szCs w:val="20"/>
          <w:lang w:val="en-US"/>
        </w:rPr>
        <w:t xml:space="preserve">plant </w:t>
      </w:r>
      <w:r w:rsidR="0005792D">
        <w:rPr>
          <w:rFonts w:ascii="Arial" w:hAnsi="Arial" w:cs="Arial"/>
          <w:sz w:val="20"/>
          <w:szCs w:val="20"/>
          <w:lang w:val="en-US"/>
        </w:rPr>
        <w:t xml:space="preserve">diversity and abundance is provided </w:t>
      </w:r>
      <w:r w:rsidRPr="001939D7">
        <w:rPr>
          <w:rFonts w:ascii="Arial" w:hAnsi="Arial" w:cs="Arial"/>
          <w:sz w:val="20"/>
          <w:szCs w:val="20"/>
          <w:lang w:val="en-US"/>
        </w:rPr>
        <w:t>seasonally by S</w:t>
      </w:r>
      <w:r w:rsidR="00114E46">
        <w:rPr>
          <w:rFonts w:ascii="Arial" w:hAnsi="Arial" w:cs="Arial"/>
          <w:sz w:val="20"/>
          <w:szCs w:val="20"/>
          <w:lang w:val="en-US"/>
        </w:rPr>
        <w:t>EV-</w:t>
      </w:r>
      <w:r w:rsidRPr="001939D7">
        <w:rPr>
          <w:rFonts w:ascii="Arial" w:hAnsi="Arial" w:cs="Arial"/>
          <w:sz w:val="20"/>
          <w:szCs w:val="20"/>
          <w:lang w:val="en-US"/>
        </w:rPr>
        <w:t>LTER</w:t>
      </w:r>
      <w:r w:rsidR="0005792D">
        <w:rPr>
          <w:rFonts w:ascii="Arial" w:hAnsi="Arial" w:cs="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29F54A79" w14:textId="6087FA3E" w:rsidR="005458E3" w:rsidRDefault="00156283" w:rsidP="002B698D">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Monthly averages for more unpredictable winter and spring precipitation (Feb–Apr) are lower than the monsoon, while the driest, hottest, and most resource-limited period of the year is May–Jun. In addition, inter-annual variance in monsoon timing, strength, and duration has increased (</w:t>
      </w:r>
      <w:proofErr w:type="spellStart"/>
      <w:r w:rsidR="00CC759E">
        <w:rPr>
          <w:rFonts w:ascii="Arial" w:hAnsi="Arial"/>
          <w:sz w:val="20"/>
          <w:szCs w:val="20"/>
          <w:lang w:val="en-US"/>
        </w:rPr>
        <w:t>Seager</w:t>
      </w:r>
      <w:proofErr w:type="spellEnd"/>
      <w:r w:rsidR="00CC759E">
        <w:rPr>
          <w:rFonts w:ascii="Arial" w:hAnsi="Arial"/>
          <w:sz w:val="20"/>
          <w:szCs w:val="20"/>
          <w:lang w:val="en-US"/>
        </w:rPr>
        <w:t xml:space="preserve"> et al. 2007, </w:t>
      </w:r>
      <w:proofErr w:type="spellStart"/>
      <w:r w:rsidR="00CC759E">
        <w:rPr>
          <w:rFonts w:ascii="Arial" w:hAnsi="Arial"/>
          <w:sz w:val="20"/>
          <w:szCs w:val="20"/>
          <w:lang w:val="en-US"/>
        </w:rPr>
        <w:t>Gutzler</w:t>
      </w:r>
      <w:proofErr w:type="spellEnd"/>
      <w:r w:rsidR="00CC759E">
        <w:rPr>
          <w:rFonts w:ascii="Arial" w:hAnsi="Arial"/>
          <w:sz w:val="20"/>
          <w:szCs w:val="20"/>
          <w:lang w:val="en-US"/>
        </w:rPr>
        <w:t xml:space="preserve"> and Robbins 2011, Cook et al. 2015</w:t>
      </w:r>
      <w:r>
        <w:rPr>
          <w:rFonts w:ascii="Arial" w:hAnsi="Arial"/>
          <w:sz w:val="20"/>
          <w:szCs w:val="20"/>
          <w:lang w:val="en-US"/>
        </w:rPr>
        <w:t xml:space="preserve">). </w:t>
      </w:r>
      <w:ins w:id="28" w:author="Justin Yeakel" w:date="2021-10-03T16:01:00Z">
        <w:r w:rsidR="00B059A8">
          <w:rPr>
            <w:rFonts w:ascii="Arial" w:hAnsi="Arial"/>
            <w:sz w:val="20"/>
            <w:szCs w:val="20"/>
            <w:lang w:val="en-US"/>
          </w:rPr>
          <w:t>The e</w:t>
        </w:r>
      </w:ins>
      <w:del w:id="29" w:author="Justin Yeakel" w:date="2021-10-03T16:01:00Z">
        <w:r w:rsidDel="00B059A8">
          <w:rPr>
            <w:rFonts w:ascii="Arial" w:hAnsi="Arial"/>
            <w:sz w:val="20"/>
            <w:szCs w:val="20"/>
            <w:lang w:val="en-US"/>
          </w:rPr>
          <w:delText>E</w:delText>
        </w:r>
      </w:del>
      <w:r>
        <w:rPr>
          <w:rFonts w:ascii="Arial" w:hAnsi="Arial"/>
          <w:sz w:val="20"/>
          <w:szCs w:val="20"/>
          <w:lang w:val="en-US"/>
        </w:rPr>
        <w:t xml:space="preserve">nvironmental stochasticity and tightly coupled consumer-resource dynamics </w:t>
      </w:r>
      <w:del w:id="30" w:author="Justin Yeakel" w:date="2021-10-03T15:59:00Z">
        <w:r w:rsidDel="00A73DE0">
          <w:rPr>
            <w:rFonts w:ascii="Arial" w:hAnsi="Arial"/>
            <w:sz w:val="20"/>
            <w:szCs w:val="20"/>
            <w:lang w:val="en-US"/>
          </w:rPr>
          <w:delText>is</w:delText>
        </w:r>
      </w:del>
      <w:del w:id="31" w:author="Justin Yeakel" w:date="2021-10-03T16:02:00Z">
        <w:r w:rsidDel="000213C6">
          <w:rPr>
            <w:rFonts w:ascii="Arial" w:hAnsi="Arial"/>
            <w:sz w:val="20"/>
            <w:szCs w:val="20"/>
            <w:lang w:val="en-US"/>
          </w:rPr>
          <w:delText xml:space="preserve"> one reason why</w:delText>
        </w:r>
      </w:del>
      <w:ins w:id="32" w:author="Justin Yeakel" w:date="2021-10-03T16:02:00Z">
        <w:r w:rsidR="000213C6">
          <w:rPr>
            <w:rFonts w:ascii="Arial" w:hAnsi="Arial"/>
            <w:sz w:val="20"/>
            <w:szCs w:val="20"/>
            <w:lang w:val="en-US"/>
          </w:rPr>
          <w:t>characteristic of</w:t>
        </w:r>
      </w:ins>
      <w:r>
        <w:rPr>
          <w:rFonts w:ascii="Arial" w:hAnsi="Arial"/>
          <w:sz w:val="20"/>
          <w:szCs w:val="20"/>
          <w:lang w:val="en-US"/>
        </w:rPr>
        <w:t xml:space="preserve"> </w:t>
      </w:r>
      <w:proofErr w:type="spellStart"/>
      <w:r>
        <w:rPr>
          <w:rFonts w:ascii="Arial" w:hAnsi="Arial"/>
          <w:sz w:val="20"/>
          <w:szCs w:val="20"/>
          <w:lang w:val="en-US"/>
        </w:rPr>
        <w:t>dryland</w:t>
      </w:r>
      <w:proofErr w:type="spellEnd"/>
      <w:r>
        <w:rPr>
          <w:rFonts w:ascii="Arial" w:hAnsi="Arial"/>
          <w:sz w:val="20"/>
          <w:szCs w:val="20"/>
          <w:lang w:val="en-US"/>
        </w:rPr>
        <w:t xml:space="preserve"> ecosystems </w:t>
      </w:r>
      <w:del w:id="33" w:author="Justin Yeakel" w:date="2021-10-03T16:02:00Z">
        <w:r w:rsidDel="000213C6">
          <w:rPr>
            <w:rFonts w:ascii="Arial" w:hAnsi="Arial"/>
            <w:sz w:val="20"/>
            <w:szCs w:val="20"/>
            <w:lang w:val="en-US"/>
          </w:rPr>
          <w:delText>have served as the backdrop for</w:delText>
        </w:r>
      </w:del>
      <w:ins w:id="34" w:author="Justin Yeakel" w:date="2021-10-03T16:02:00Z">
        <w:r w:rsidR="000213C6">
          <w:rPr>
            <w:rFonts w:ascii="Arial" w:hAnsi="Arial"/>
            <w:sz w:val="20"/>
            <w:szCs w:val="20"/>
            <w:lang w:val="en-US"/>
          </w:rPr>
          <w:t xml:space="preserve">have motivated </w:t>
        </w:r>
        <w:r w:rsidR="00485696">
          <w:rPr>
            <w:rFonts w:ascii="Arial" w:hAnsi="Arial"/>
            <w:sz w:val="20"/>
            <w:szCs w:val="20"/>
            <w:lang w:val="en-US"/>
          </w:rPr>
          <w:t>previous</w:t>
        </w:r>
      </w:ins>
      <w:r>
        <w:rPr>
          <w:rFonts w:ascii="Arial" w:hAnsi="Arial"/>
          <w:sz w:val="20"/>
          <w:szCs w:val="20"/>
          <w:lang w:val="en-US"/>
        </w:rPr>
        <w:t xml:space="preserve"> field-based experiments</w:t>
      </w:r>
      <w:ins w:id="35" w:author="Justin Yeakel" w:date="2021-10-03T16:02:00Z">
        <w:r w:rsidR="00485696">
          <w:rPr>
            <w:rFonts w:ascii="Arial" w:hAnsi="Arial"/>
            <w:sz w:val="20"/>
            <w:szCs w:val="20"/>
            <w:lang w:val="en-US"/>
          </w:rPr>
          <w:t>, which have focused on</w:t>
        </w:r>
      </w:ins>
      <w:r>
        <w:rPr>
          <w:rFonts w:ascii="Arial" w:hAnsi="Arial"/>
          <w:sz w:val="20"/>
          <w:szCs w:val="20"/>
          <w:lang w:val="en-US"/>
        </w:rPr>
        <w:t xml:space="preserve"> </w:t>
      </w:r>
      <w:del w:id="36" w:author="Justin Yeakel" w:date="2021-10-03T16:02:00Z">
        <w:r w:rsidDel="00485696">
          <w:rPr>
            <w:rFonts w:ascii="Arial" w:hAnsi="Arial"/>
            <w:sz w:val="20"/>
            <w:szCs w:val="20"/>
            <w:lang w:val="en-US"/>
          </w:rPr>
          <w:delText xml:space="preserve">examining </w:delText>
        </w:r>
      </w:del>
      <w:r>
        <w:rPr>
          <w:rFonts w:ascii="Arial" w:hAnsi="Arial"/>
          <w:sz w:val="20"/>
          <w:szCs w:val="20"/>
          <w:lang w:val="en-US"/>
        </w:rPr>
        <w:t>the influence of precipitation and temperature on plant (e.g., McDowell et al. 2008) and consumer communities (</w:t>
      </w:r>
      <w:proofErr w:type="spellStart"/>
      <w:r>
        <w:rPr>
          <w:rFonts w:ascii="Arial" w:hAnsi="Arial"/>
          <w:sz w:val="20"/>
          <w:szCs w:val="20"/>
          <w:lang w:val="en-US"/>
        </w:rPr>
        <w:t>Meserve</w:t>
      </w:r>
      <w:proofErr w:type="spellEnd"/>
      <w:r>
        <w:rPr>
          <w:rFonts w:ascii="Arial" w:hAnsi="Arial"/>
          <w:sz w:val="20"/>
          <w:szCs w:val="20"/>
          <w:lang w:val="en-US"/>
        </w:rPr>
        <w:t xml:space="preserve"> et al. 2003,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w:t>
      </w:r>
      <w:del w:id="37" w:author="Justin Yeakel" w:date="2021-10-03T16:03:00Z">
        <w:r w:rsidDel="00793969">
          <w:rPr>
            <w:rFonts w:ascii="Arial" w:hAnsi="Arial"/>
            <w:sz w:val="20"/>
            <w:szCs w:val="20"/>
            <w:lang w:val="en-US"/>
          </w:rPr>
          <w:delText>This high degree of</w:delText>
        </w:r>
      </w:del>
      <w:ins w:id="38" w:author="Justin Yeakel" w:date="2021-10-03T16:03:00Z">
        <w:r w:rsidR="00793969">
          <w:rPr>
            <w:rFonts w:ascii="Arial" w:hAnsi="Arial"/>
            <w:sz w:val="20"/>
            <w:szCs w:val="20"/>
            <w:lang w:val="en-US"/>
          </w:rPr>
          <w:t>Sign</w:t>
        </w:r>
      </w:ins>
      <w:ins w:id="39" w:author="Justin Yeakel" w:date="2021-10-03T16:04:00Z">
        <w:r w:rsidR="00793969">
          <w:rPr>
            <w:rFonts w:ascii="Arial" w:hAnsi="Arial"/>
            <w:sz w:val="20"/>
            <w:szCs w:val="20"/>
            <w:lang w:val="en-US"/>
          </w:rPr>
          <w:t>ificant</w:t>
        </w:r>
      </w:ins>
      <w:r>
        <w:rPr>
          <w:rFonts w:ascii="Arial" w:hAnsi="Arial"/>
          <w:sz w:val="20"/>
          <w:szCs w:val="20"/>
          <w:lang w:val="en-US"/>
        </w:rPr>
        <w:t xml:space="preserve"> inter- </w:t>
      </w:r>
      <w:r>
        <w:rPr>
          <w:rFonts w:ascii="Arial" w:hAnsi="Arial"/>
          <w:sz w:val="20"/>
          <w:szCs w:val="20"/>
          <w:lang w:val="en-US"/>
        </w:rPr>
        <w:lastRenderedPageBreak/>
        <w:t>and intra-annual stochasticity suggests that even relatively short-term (3–5 year) datasets can capture a significant amount of natural variability.</w:t>
      </w:r>
      <w:r w:rsidR="007B6B68">
        <w:rPr>
          <w:rFonts w:ascii="Arial" w:hAnsi="Arial"/>
          <w:sz w:val="20"/>
          <w:szCs w:val="20"/>
          <w:lang w:val="en-US"/>
        </w:rPr>
        <w:t xml:space="preserve"> </w:t>
      </w:r>
    </w:p>
    <w:p w14:paraId="5B43A03F" w14:textId="0CA594FE" w:rsidR="007B6B68" w:rsidRDefault="00E506EF" w:rsidP="007B6B68">
      <w:pPr>
        <w:pStyle w:val="BodyA"/>
        <w:ind w:firstLine="360"/>
        <w:rPr>
          <w:rFonts w:ascii="Arial" w:hAnsi="Arial"/>
          <w:sz w:val="20"/>
          <w:szCs w:val="20"/>
          <w:lang w:val="en-US"/>
        </w:rPr>
      </w:pPr>
      <w:r>
        <w:rPr>
          <w:rFonts w:ascii="Arial" w:hAnsi="Arial"/>
          <w:noProof/>
          <w:sz w:val="20"/>
          <w:szCs w:val="20"/>
          <w:lang w:val="en-US"/>
        </w:rPr>
        <mc:AlternateContent>
          <mc:Choice Requires="wpg">
            <w:drawing>
              <wp:anchor distT="0" distB="0" distL="114300" distR="114300" simplePos="0" relativeHeight="251756544" behindDoc="0" locked="0" layoutInCell="1" allowOverlap="1" wp14:anchorId="736E1518" wp14:editId="57BE372A">
                <wp:simplePos x="0" y="0"/>
                <wp:positionH relativeFrom="column">
                  <wp:posOffset>2941117</wp:posOffset>
                </wp:positionH>
                <wp:positionV relativeFrom="paragraph">
                  <wp:posOffset>1543050</wp:posOffset>
                </wp:positionV>
                <wp:extent cx="3039110" cy="3230880"/>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0880"/>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w:t>
                              </w:r>
                              <w:proofErr w:type="spellStart"/>
                              <w:r>
                                <w:rPr>
                                  <w:rFonts w:ascii="Arial" w:hAnsi="Arial" w:cs="Arial"/>
                                  <w:sz w:val="18"/>
                                  <w:szCs w:val="18"/>
                                </w:rPr>
                                <w:t>shrubland-grassland</w:t>
                              </w:r>
                              <w:proofErr w:type="spellEnd"/>
                              <w:r>
                                <w:rPr>
                                  <w:rFonts w:ascii="Arial" w:hAnsi="Arial" w:cs="Arial"/>
                                  <w:sz w:val="18"/>
                                  <w:szCs w:val="18"/>
                                </w:rPr>
                                <w:t xml:space="preserve">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736E1518" id="Group 3" o:spid="_x0000_s1029" style="position:absolute;left:0;text-align:left;margin-left:231.6pt;margin-top:121.5pt;width:239.3pt;height:254.4pt;z-index:251756544"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oyMGMxYTNhYS1kNzg3LTQ4MWUtYWMyNi1lMzVlMTgyNDRhMDM8L3N0RXZ0&#13;&#10;Omluc3RhbmNlSUQ+CiAgICAgICAgICAgICAgICAgIDxzdEV2dDp3aGVuPjIwMjAtMTEtMTRUMTk6&#13;&#10;MjU6MzctMDc6MDA8L3N0RXZ0OndoZW4+CiAgICAgICAgICAgICAgICAgIDxzdEV2dDpzb2Z0d2Fy&#13;&#10;ZUFnZW50PkFkb2JlIElsbHVzdHJhdG9yIDI0LjE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EyOWMzOTIyLTgxMTEtNGM2NC1hMGMzLTAxNWM3M2U1ZGMzNDwvc3RFdnQ6aW5zdGFuY2VJRD4K&#13;&#10;ICAgICAgICAgICAgICAgICAgPHN0RXZ0OndoZW4+MjAyMS0wNy0wOFQxNDozMzo1Ni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4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Y/wJ/AH+t&#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w:t>
                        </w:r>
                        <w:proofErr w:type="spellStart"/>
                        <w:r>
                          <w:rPr>
                            <w:rFonts w:ascii="Arial" w:hAnsi="Arial" w:cs="Arial"/>
                            <w:sz w:val="18"/>
                            <w:szCs w:val="18"/>
                          </w:rPr>
                          <w:t>shrubland-grassland</w:t>
                        </w:r>
                        <w:proofErr w:type="spellEnd"/>
                        <w:r>
                          <w:rPr>
                            <w:rFonts w:ascii="Arial" w:hAnsi="Arial" w:cs="Arial"/>
                            <w:sz w:val="18"/>
                            <w:szCs w:val="18"/>
                          </w:rPr>
                          <w:t xml:space="preserve">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sidR="003D47AB">
        <w:rPr>
          <w:rFonts w:ascii="Arial" w:hAnsi="Arial"/>
          <w:sz w:val="20"/>
          <w:szCs w:val="20"/>
          <w:lang w:val="en-US"/>
        </w:rPr>
        <w:t>Pre- and post-monsoon precipitation</w:t>
      </w:r>
      <w:r w:rsidR="007B6B68">
        <w:rPr>
          <w:rFonts w:ascii="Arial" w:hAnsi="Arial"/>
          <w:sz w:val="20"/>
          <w:szCs w:val="20"/>
          <w:lang w:val="en-US"/>
        </w:rPr>
        <w:t xml:space="preserve"> produce resources of different quantity and quality that can be traced through the consumer community with fecal DNA </w:t>
      </w:r>
      <w:proofErr w:type="spellStart"/>
      <w:r w:rsidR="007B6B68">
        <w:rPr>
          <w:rFonts w:ascii="Arial" w:hAnsi="Arial"/>
          <w:sz w:val="20"/>
          <w:szCs w:val="20"/>
          <w:lang w:val="en-US"/>
        </w:rPr>
        <w:t>metabarcoding</w:t>
      </w:r>
      <w:proofErr w:type="spellEnd"/>
      <w:r w:rsidR="007B6B68">
        <w:rPr>
          <w:rFonts w:ascii="Arial" w:hAnsi="Arial"/>
          <w:sz w:val="20"/>
          <w:szCs w:val="20"/>
          <w:lang w:val="en-US"/>
        </w:rPr>
        <w:t xml:space="preserve"> and </w:t>
      </w:r>
      <w:r w:rsidR="007B6B68">
        <w:rPr>
          <w:rFonts w:ascii="Symbol" w:hAnsi="Symbol"/>
          <w:sz w:val="20"/>
          <w:szCs w:val="20"/>
          <w:lang w:val="en-US"/>
        </w:rPr>
        <w:t>d</w:t>
      </w:r>
      <w:r w:rsidR="007B6B68">
        <w:rPr>
          <w:rFonts w:ascii="Arial" w:hAnsi="Arial"/>
          <w:sz w:val="20"/>
          <w:szCs w:val="20"/>
          <w:vertAlign w:val="superscript"/>
          <w:lang w:val="en-US"/>
        </w:rPr>
        <w:t>13</w:t>
      </w:r>
      <w:r w:rsidR="007B6B68">
        <w:rPr>
          <w:rFonts w:ascii="Arial" w:hAnsi="Arial"/>
          <w:sz w:val="20"/>
          <w:szCs w:val="20"/>
          <w:lang w:val="en-US"/>
        </w:rPr>
        <w:t>C analysis of consumer tissues with rapid isotopic incorporation rates (e.g., blood plasma). Highly unpredictable winter/spring rains fuel a period of C</w:t>
      </w:r>
      <w:r w:rsidR="007B6B68">
        <w:rPr>
          <w:rFonts w:ascii="Arial" w:hAnsi="Arial"/>
          <w:sz w:val="20"/>
          <w:szCs w:val="20"/>
          <w:vertAlign w:val="subscript"/>
          <w:lang w:val="en-US"/>
        </w:rPr>
        <w:t>3</w:t>
      </w:r>
      <w:r w:rsidR="007B6B68">
        <w:rPr>
          <w:rFonts w:ascii="Arial" w:hAnsi="Arial"/>
          <w:sz w:val="20"/>
          <w:szCs w:val="20"/>
          <w:lang w:val="en-US"/>
        </w:rPr>
        <w:t xml:space="preserve"> primary productivity involving perennial shrubs and annual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More than 20 years of data show that ~14 perennial shrubs and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contribute </w:t>
      </w:r>
      <w:r w:rsidR="00CE0BE9">
        <w:rPr>
          <w:rFonts w:ascii="Arial" w:hAnsi="Arial"/>
          <w:sz w:val="20"/>
          <w:szCs w:val="20"/>
          <w:lang w:val="en-US"/>
        </w:rPr>
        <w:t>most of the</w:t>
      </w:r>
      <w:r w:rsidR="007B6B68" w:rsidRPr="00CE2791">
        <w:rPr>
          <w:rFonts w:ascii="Arial" w:hAnsi="Arial"/>
          <w:sz w:val="20"/>
          <w:szCs w:val="20"/>
          <w:lang w:val="en-US"/>
        </w:rPr>
        <w:t xml:space="preserve"> </w:t>
      </w:r>
      <w:r w:rsidR="007B6B68">
        <w:rPr>
          <w:rFonts w:ascii="Arial" w:hAnsi="Arial"/>
          <w:sz w:val="20"/>
          <w:szCs w:val="20"/>
          <w:lang w:val="en-US"/>
        </w:rPr>
        <w:t>aboveground net primary production (ANPP), with four dominant shrubs – creosote bush, Mormon tea (</w:t>
      </w:r>
      <w:r w:rsidR="007B6B68">
        <w:rPr>
          <w:rFonts w:ascii="Arial" w:hAnsi="Arial"/>
          <w:i/>
          <w:iCs/>
          <w:sz w:val="20"/>
          <w:szCs w:val="20"/>
          <w:lang w:val="en-US"/>
        </w:rPr>
        <w:t xml:space="preserve">Ephedra </w:t>
      </w:r>
      <w:proofErr w:type="spellStart"/>
      <w:r w:rsidR="007B6B68">
        <w:rPr>
          <w:rFonts w:ascii="Arial" w:hAnsi="Arial"/>
          <w:i/>
          <w:iCs/>
          <w:sz w:val="20"/>
          <w:szCs w:val="20"/>
          <w:lang w:val="en-US"/>
        </w:rPr>
        <w:t>torreyana</w:t>
      </w:r>
      <w:proofErr w:type="spellEnd"/>
      <w:r w:rsidR="007B6B68">
        <w:rPr>
          <w:rFonts w:ascii="Arial" w:hAnsi="Arial"/>
          <w:sz w:val="20"/>
          <w:szCs w:val="20"/>
          <w:lang w:val="en-US"/>
        </w:rPr>
        <w:t>), broom snakeweed (</w:t>
      </w:r>
      <w:proofErr w:type="spellStart"/>
      <w:r w:rsidR="007B6B68" w:rsidRPr="003336E3">
        <w:rPr>
          <w:rFonts w:ascii="Arial" w:hAnsi="Arial"/>
          <w:i/>
          <w:iCs/>
          <w:sz w:val="20"/>
          <w:szCs w:val="20"/>
          <w:lang w:val="en-US"/>
        </w:rPr>
        <w:t>Gutierrezia</w:t>
      </w:r>
      <w:proofErr w:type="spellEnd"/>
      <w:r w:rsidR="007B6B68" w:rsidRPr="003336E3">
        <w:rPr>
          <w:rFonts w:ascii="Arial" w:hAnsi="Arial"/>
          <w:i/>
          <w:iCs/>
          <w:sz w:val="20"/>
          <w:szCs w:val="20"/>
          <w:lang w:val="en-US"/>
        </w:rPr>
        <w:t xml:space="preserve"> </w:t>
      </w:r>
      <w:proofErr w:type="spellStart"/>
      <w:r w:rsidR="007B6B68" w:rsidRPr="003336E3">
        <w:rPr>
          <w:rFonts w:ascii="Arial" w:hAnsi="Arial"/>
          <w:i/>
          <w:iCs/>
          <w:sz w:val="20"/>
          <w:szCs w:val="20"/>
          <w:lang w:val="en-US"/>
        </w:rPr>
        <w:t>sarothrae</w:t>
      </w:r>
      <w:proofErr w:type="spellEnd"/>
      <w:r w:rsidR="007B6B68">
        <w:rPr>
          <w:rFonts w:ascii="Arial" w:hAnsi="Arial"/>
          <w:sz w:val="20"/>
          <w:szCs w:val="20"/>
          <w:lang w:val="en-US"/>
        </w:rPr>
        <w:t xml:space="preserve">), and </w:t>
      </w:r>
      <w:proofErr w:type="spellStart"/>
      <w:r w:rsidR="007B6B68">
        <w:rPr>
          <w:rFonts w:ascii="Arial" w:hAnsi="Arial"/>
          <w:sz w:val="20"/>
          <w:szCs w:val="20"/>
          <w:lang w:val="en-US"/>
        </w:rPr>
        <w:t>winterfat</w:t>
      </w:r>
      <w:proofErr w:type="spellEnd"/>
      <w:r w:rsidR="007B6B68">
        <w:rPr>
          <w:rFonts w:ascii="Arial" w:hAnsi="Arial"/>
          <w:sz w:val="20"/>
          <w:szCs w:val="20"/>
          <w:lang w:val="en-US"/>
        </w:rPr>
        <w:t xml:space="preserve"> (</w:t>
      </w:r>
      <w:proofErr w:type="spellStart"/>
      <w:r w:rsidR="007B6B68" w:rsidRPr="00F51580">
        <w:rPr>
          <w:rFonts w:ascii="Arial" w:hAnsi="Arial"/>
          <w:i/>
          <w:iCs/>
          <w:sz w:val="20"/>
          <w:szCs w:val="20"/>
          <w:lang w:val="en-US"/>
        </w:rPr>
        <w:t>Krascheninnikovia</w:t>
      </w:r>
      <w:proofErr w:type="spellEnd"/>
      <w:r w:rsidR="007B6B68" w:rsidRPr="00F51580">
        <w:rPr>
          <w:rFonts w:ascii="Arial" w:hAnsi="Arial"/>
          <w:i/>
          <w:iCs/>
          <w:sz w:val="20"/>
          <w:szCs w:val="20"/>
          <w:lang w:val="en-US"/>
        </w:rPr>
        <w:t xml:space="preserve"> </w:t>
      </w:r>
      <w:proofErr w:type="spellStart"/>
      <w:r w:rsidR="007B6B68" w:rsidRPr="00F51580">
        <w:rPr>
          <w:rFonts w:ascii="Arial" w:hAnsi="Arial"/>
          <w:i/>
          <w:iCs/>
          <w:sz w:val="20"/>
          <w:szCs w:val="20"/>
          <w:lang w:val="en-US"/>
        </w:rPr>
        <w:t>lanata</w:t>
      </w:r>
      <w:proofErr w:type="spellEnd"/>
      <w:r w:rsidR="007B6B68">
        <w:rPr>
          <w:rFonts w:ascii="Arial" w:hAnsi="Arial"/>
          <w:sz w:val="20"/>
          <w:szCs w:val="20"/>
          <w:lang w:val="en-US"/>
        </w:rPr>
        <w:t>) – cumulatively contributing &gt;95% of production by C</w:t>
      </w:r>
      <w:r w:rsidR="007B6B68" w:rsidRPr="00EE75B9">
        <w:rPr>
          <w:rFonts w:ascii="Arial" w:hAnsi="Arial"/>
          <w:sz w:val="20"/>
          <w:szCs w:val="20"/>
          <w:vertAlign w:val="subscript"/>
          <w:lang w:val="en-US"/>
        </w:rPr>
        <w:t>3</w:t>
      </w:r>
      <w:r w:rsidR="007B6B68">
        <w:rPr>
          <w:rFonts w:ascii="Arial" w:hAnsi="Arial"/>
          <w:sz w:val="20"/>
          <w:szCs w:val="20"/>
          <w:lang w:val="en-US"/>
        </w:rPr>
        <w:t xml:space="preserve"> plants. Later in summer, a second, more reliable monsoon drives production of C</w:t>
      </w:r>
      <w:r w:rsidR="007B6B68">
        <w:rPr>
          <w:rFonts w:ascii="Arial" w:hAnsi="Arial"/>
          <w:sz w:val="20"/>
          <w:szCs w:val="20"/>
          <w:vertAlign w:val="subscript"/>
          <w:lang w:val="en-US"/>
        </w:rPr>
        <w:t>4</w:t>
      </w:r>
      <w:r w:rsidR="007B6B68">
        <w:rPr>
          <w:rFonts w:ascii="Arial" w:hAnsi="Arial"/>
          <w:sz w:val="20"/>
          <w:szCs w:val="20"/>
          <w:lang w:val="en-US"/>
        </w:rPr>
        <w:t xml:space="preserve"> perennial grasses and (mostly annual) </w:t>
      </w:r>
      <w:proofErr w:type="spellStart"/>
      <w:r w:rsidR="007B6B68">
        <w:rPr>
          <w:rFonts w:ascii="Arial" w:hAnsi="Arial"/>
          <w:sz w:val="20"/>
          <w:szCs w:val="20"/>
          <w:lang w:val="en-US"/>
        </w:rPr>
        <w:t>forbs</w:t>
      </w:r>
      <w:proofErr w:type="spellEnd"/>
      <w:r w:rsidR="007B6B68">
        <w:rPr>
          <w:rFonts w:ascii="Arial" w:hAnsi="Arial"/>
          <w:sz w:val="20"/>
          <w:szCs w:val="20"/>
          <w:lang w:val="en-US"/>
        </w:rPr>
        <w:t>, with limited perennial C</w:t>
      </w:r>
      <w:r w:rsidR="007B6B68">
        <w:rPr>
          <w:rFonts w:ascii="Arial" w:hAnsi="Arial"/>
          <w:sz w:val="20"/>
          <w:szCs w:val="20"/>
          <w:vertAlign w:val="subscript"/>
          <w:lang w:val="en-US"/>
        </w:rPr>
        <w:t>3</w:t>
      </w:r>
      <w:r w:rsidR="007B6B68">
        <w:rPr>
          <w:rFonts w:ascii="Arial" w:hAnsi="Arial"/>
          <w:sz w:val="20"/>
          <w:szCs w:val="20"/>
          <w:lang w:val="en-US"/>
        </w:rPr>
        <w:t xml:space="preserve"> growth. Long-term data show that 10 species of C</w:t>
      </w:r>
      <w:r w:rsidR="007B6B68" w:rsidRPr="00EE75B9">
        <w:rPr>
          <w:rFonts w:ascii="Arial" w:hAnsi="Arial"/>
          <w:sz w:val="20"/>
          <w:szCs w:val="20"/>
          <w:vertAlign w:val="subscript"/>
          <w:lang w:val="en-US"/>
        </w:rPr>
        <w:t>4</w:t>
      </w:r>
      <w:r w:rsidR="007B6B68">
        <w:rPr>
          <w:rFonts w:ascii="Arial" w:hAnsi="Arial"/>
          <w:sz w:val="20"/>
          <w:szCs w:val="20"/>
          <w:lang w:val="en-US"/>
        </w:rPr>
        <w:t xml:space="preserve"> grasses consistently contribute to ANPP, but black </w:t>
      </w:r>
      <w:proofErr w:type="spellStart"/>
      <w:r w:rsidR="007B6B68">
        <w:rPr>
          <w:rFonts w:ascii="Arial" w:hAnsi="Arial"/>
          <w:sz w:val="20"/>
          <w:szCs w:val="20"/>
          <w:lang w:val="en-US"/>
        </w:rPr>
        <w:t>grama</w:t>
      </w:r>
      <w:proofErr w:type="spellEnd"/>
      <w:r w:rsidR="007B6B68">
        <w:rPr>
          <w:rFonts w:ascii="Arial" w:hAnsi="Arial"/>
          <w:sz w:val="20"/>
          <w:szCs w:val="20"/>
          <w:lang w:val="en-US"/>
        </w:rPr>
        <w:t xml:space="preserve"> provides &gt;90% of production by this functional group. </w:t>
      </w:r>
    </w:p>
    <w:p w14:paraId="792B8265" w14:textId="37CE9E8F" w:rsidR="00762D94" w:rsidRDefault="00762D94" w:rsidP="007B6B68">
      <w:pPr>
        <w:pStyle w:val="BodyA"/>
        <w:tabs>
          <w:tab w:val="left" w:pos="2070"/>
        </w:tabs>
        <w:rPr>
          <w:rFonts w:ascii="Arial" w:hAnsi="Arial"/>
          <w:sz w:val="20"/>
          <w:szCs w:val="20"/>
          <w:lang w:val="en-US"/>
        </w:rPr>
      </w:pPr>
    </w:p>
    <w:p w14:paraId="6E9F0B6D" w14:textId="0CB56BAC" w:rsidR="00762D94" w:rsidRPr="00FA0C74" w:rsidRDefault="00762D94" w:rsidP="00762D94">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w:t>
      </w:r>
      <w:proofErr w:type="spellStart"/>
      <w:r>
        <w:rPr>
          <w:rFonts w:ascii="Arial" w:hAnsi="Arial"/>
          <w:sz w:val="20"/>
          <w:szCs w:val="20"/>
          <w:lang w:val="en-US"/>
        </w:rPr>
        <w:t>Seager</w:t>
      </w:r>
      <w:proofErr w:type="spellEnd"/>
      <w:r>
        <w:rPr>
          <w:rFonts w:ascii="Arial" w:hAnsi="Arial"/>
          <w:sz w:val="20"/>
          <w:szCs w:val="20"/>
          <w:lang w:val="en-US"/>
        </w:rPr>
        <w:t xml:space="preserve">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w:t>
      </w:r>
      <w:proofErr w:type="spellStart"/>
      <w:r>
        <w:rPr>
          <w:rFonts w:ascii="Arial" w:hAnsi="Arial"/>
          <w:sz w:val="20"/>
          <w:szCs w:val="20"/>
          <w:lang w:val="en-US"/>
        </w:rPr>
        <w:t>McKechnie</w:t>
      </w:r>
      <w:proofErr w:type="spellEnd"/>
      <w:r>
        <w:rPr>
          <w:rFonts w:ascii="Arial" w:hAnsi="Arial"/>
          <w:sz w:val="20"/>
          <w:szCs w:val="20"/>
          <w:lang w:val="en-US"/>
        </w:rPr>
        <w:t xml:space="preserv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D034B43" w14:textId="0EEDD4D2"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Caswell</w:t>
      </w:r>
      <w:proofErr w:type="spellEnd"/>
      <w:r>
        <w:rPr>
          <w:rFonts w:ascii="Arial" w:hAnsi="Arial"/>
          <w:sz w:val="20"/>
          <w:szCs w:val="20"/>
          <w:lang w:val="en-US"/>
        </w:rPr>
        <w:t xml:space="preserve"> et al. 1973, </w:t>
      </w:r>
      <w:proofErr w:type="spellStart"/>
      <w:r>
        <w:rPr>
          <w:rFonts w:ascii="Arial" w:hAnsi="Arial"/>
          <w:sz w:val="20"/>
          <w:szCs w:val="20"/>
          <w:lang w:val="en-US"/>
        </w:rPr>
        <w:t>Caswell</w:t>
      </w:r>
      <w:proofErr w:type="spellEnd"/>
      <w:r>
        <w:rPr>
          <w:rFonts w:ascii="Arial" w:hAnsi="Arial"/>
          <w:sz w:val="20"/>
          <w:szCs w:val="20"/>
          <w:lang w:val="en-US"/>
        </w:rPr>
        <w:t xml:space="preserve">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show that</w:t>
      </w:r>
      <w:del w:id="40" w:author="Justin Yeakel" w:date="2021-10-03T16:09:00Z">
        <w:r w:rsidDel="007C7763">
          <w:rPr>
            <w:rFonts w:ascii="Arial" w:hAnsi="Arial"/>
            <w:sz w:val="20"/>
            <w:szCs w:val="20"/>
            <w:lang w:val="en-US"/>
          </w:rPr>
          <w:delText xml:space="preserve"> (1</w:delText>
        </w:r>
      </w:del>
      <w:del w:id="41" w:author="Justin Yeakel" w:date="2021-10-03T16:08:00Z">
        <w:r w:rsidDel="007C7763">
          <w:rPr>
            <w:rFonts w:ascii="Arial" w:hAnsi="Arial"/>
            <w:sz w:val="20"/>
            <w:szCs w:val="20"/>
            <w:lang w:val="en-US"/>
          </w:rPr>
          <w:delText>)</w:delText>
        </w:r>
      </w:del>
      <w:r>
        <w:rPr>
          <w:rFonts w:ascii="Arial" w:hAnsi="Arial"/>
          <w:sz w:val="20"/>
          <w:szCs w:val="20"/>
          <w:lang w:val="en-US"/>
        </w:rPr>
        <w:t xml:space="preserve">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r w:rsidR="00577523">
        <w:rPr>
          <w:rFonts w:ascii="Arial" w:hAnsi="Arial"/>
          <w:sz w:val="20"/>
          <w:szCs w:val="20"/>
          <w:lang w:val="en-US"/>
        </w:rPr>
        <w:t>is</w:t>
      </w:r>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w:t>
      </w:r>
      <w:proofErr w:type="spellStart"/>
      <w:r>
        <w:rPr>
          <w:rFonts w:ascii="Arial" w:hAnsi="Arial"/>
          <w:sz w:val="20"/>
          <w:szCs w:val="20"/>
          <w:lang w:val="en-US"/>
        </w:rPr>
        <w:t>forbs</w:t>
      </w:r>
      <w:proofErr w:type="spellEnd"/>
      <w:r>
        <w:rPr>
          <w:rFonts w:ascii="Arial" w:hAnsi="Arial"/>
          <w:sz w:val="20"/>
          <w:szCs w:val="20"/>
          <w:lang w:val="en-US"/>
        </w:rPr>
        <w:t xml:space="preserve"> also produce larger seeds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Reichman</w:t>
      </w:r>
      <w:proofErr w:type="spellEnd"/>
      <w:r>
        <w:rPr>
          <w:rFonts w:ascii="Arial" w:hAnsi="Arial"/>
          <w:sz w:val="20"/>
          <w:szCs w:val="20"/>
          <w:lang w:val="en-US"/>
        </w:rPr>
        <w:t xml:space="preserve">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w:t>
      </w:r>
      <w:proofErr w:type="spellStart"/>
      <w:r>
        <w:rPr>
          <w:rFonts w:ascii="Arial" w:hAnsi="Arial"/>
          <w:sz w:val="20"/>
          <w:szCs w:val="20"/>
          <w:lang w:val="en-US"/>
        </w:rPr>
        <w:t>forbs</w:t>
      </w:r>
      <w:proofErr w:type="spellEnd"/>
      <w:r>
        <w:rPr>
          <w:rFonts w:ascii="Arial" w:hAnsi="Arial"/>
          <w:sz w:val="20"/>
          <w:szCs w:val="20"/>
          <w:lang w:val="en-US"/>
        </w:rPr>
        <w:t xml:space="preserve"> (1.05g; n=32 species) at our study site </w:t>
      </w:r>
      <w:r w:rsidR="00577523">
        <w:rPr>
          <w:rFonts w:ascii="Arial" w:hAnsi="Arial"/>
          <w:sz w:val="20"/>
          <w:szCs w:val="20"/>
          <w:lang w:val="en-US"/>
        </w:rPr>
        <w:t>is</w:t>
      </w:r>
      <w:r>
        <w:rPr>
          <w:rFonts w:ascii="Arial" w:hAnsi="Arial"/>
          <w:sz w:val="20"/>
          <w:szCs w:val="20"/>
          <w:lang w:val="en-US"/>
        </w:rPr>
        <w:t xml:space="preserve"> ~7X larger than those </w:t>
      </w:r>
      <w:r w:rsidR="001D7DE7">
        <w:rPr>
          <w:rFonts w:ascii="Arial" w:hAnsi="Arial"/>
          <w:sz w:val="20"/>
          <w:szCs w:val="20"/>
          <w:lang w:val="en-US"/>
        </w:rPr>
        <w:t xml:space="preserve">of </w:t>
      </w:r>
      <w:r>
        <w:rPr>
          <w:rFonts w:ascii="Arial" w:hAnsi="Arial"/>
          <w:sz w:val="20"/>
          <w:szCs w:val="20"/>
          <w:lang w:val="en-US"/>
        </w:rPr>
        <w:t>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w:t>
      </w:r>
      <w:proofErr w:type="spellStart"/>
      <w:r>
        <w:rPr>
          <w:rFonts w:ascii="Arial" w:hAnsi="Arial"/>
          <w:sz w:val="20"/>
          <w:szCs w:val="20"/>
          <w:lang w:val="en-US"/>
        </w:rPr>
        <w:t>forbs</w:t>
      </w:r>
      <w:proofErr w:type="spellEnd"/>
      <w:r>
        <w:rPr>
          <w:rFonts w:ascii="Arial" w:hAnsi="Arial"/>
          <w:sz w:val="20"/>
          <w:szCs w:val="20"/>
          <w:lang w:val="en-US"/>
        </w:rPr>
        <w:t xml:space="preserve"> (</w:t>
      </w:r>
      <w:r w:rsidRPr="00E25E10">
        <w:rPr>
          <w:rFonts w:ascii="Arial" w:hAnsi="Arial"/>
          <w:sz w:val="20"/>
          <w:szCs w:val="20"/>
          <w:highlight w:val="yellow"/>
          <w:lang w:val="en-US"/>
        </w:rPr>
        <w:t>REFS</w:t>
      </w:r>
      <w:r>
        <w:rPr>
          <w:rFonts w:ascii="Arial" w:hAnsi="Arial"/>
          <w:sz w:val="20"/>
          <w:szCs w:val="20"/>
          <w:lang w:val="en-US"/>
        </w:rPr>
        <w:t xml:space="preserve">). </w:t>
      </w:r>
      <w:r w:rsidR="00156283">
        <w:rPr>
          <w:rFonts w:ascii="Arial" w:hAnsi="Arial"/>
          <w:sz w:val="20"/>
          <w:szCs w:val="20"/>
          <w:lang w:val="en-US"/>
        </w:rPr>
        <w:t xml:space="preserve">For example, consistent consumption of creosote bush, a dominant shrub at our study site, by desert </w:t>
      </w:r>
      <w:proofErr w:type="spellStart"/>
      <w:r w:rsidR="00156283">
        <w:rPr>
          <w:rFonts w:ascii="Arial" w:hAnsi="Arial"/>
          <w:sz w:val="20"/>
          <w:szCs w:val="20"/>
          <w:lang w:val="en-US"/>
        </w:rPr>
        <w:t>woodrats</w:t>
      </w:r>
      <w:proofErr w:type="spellEnd"/>
      <w:r w:rsidR="00156283">
        <w:rPr>
          <w:rFonts w:ascii="Arial" w:hAnsi="Arial"/>
          <w:sz w:val="20"/>
          <w:szCs w:val="20"/>
          <w:lang w:val="en-US"/>
        </w:rPr>
        <w:t xml:space="preserve"> (</w:t>
      </w:r>
      <w:proofErr w:type="spellStart"/>
      <w:r w:rsidR="00156283">
        <w:rPr>
          <w:rFonts w:ascii="Arial" w:hAnsi="Arial"/>
          <w:i/>
          <w:iCs/>
          <w:sz w:val="20"/>
          <w:szCs w:val="20"/>
          <w:lang w:val="en-US"/>
        </w:rPr>
        <w:t>Neotoma</w:t>
      </w:r>
      <w:proofErr w:type="spellEnd"/>
      <w:r w:rsidR="00156283">
        <w:rPr>
          <w:rFonts w:ascii="Arial" w:hAnsi="Arial"/>
          <w:i/>
          <w:iCs/>
          <w:sz w:val="20"/>
          <w:szCs w:val="20"/>
          <w:lang w:val="en-US"/>
        </w:rPr>
        <w:t xml:space="preserve"> </w:t>
      </w:r>
      <w:proofErr w:type="spellStart"/>
      <w:r w:rsidR="00156283">
        <w:rPr>
          <w:rFonts w:ascii="Arial" w:hAnsi="Arial"/>
          <w:i/>
          <w:iCs/>
          <w:sz w:val="20"/>
          <w:szCs w:val="20"/>
          <w:lang w:val="en-US"/>
        </w:rPr>
        <w:t>spp</w:t>
      </w:r>
      <w:proofErr w:type="spellEnd"/>
      <w:r w:rsidR="00156283">
        <w:rPr>
          <w:rFonts w:ascii="Arial" w:hAnsi="Arial"/>
          <w:i/>
          <w:iCs/>
          <w:sz w:val="20"/>
          <w:szCs w:val="20"/>
          <w:lang w:val="en-US"/>
        </w:rPr>
        <w:t xml:space="preserve">.) </w:t>
      </w:r>
      <w:r w:rsidR="00156283">
        <w:rPr>
          <w:rFonts w:ascii="Arial" w:hAnsi="Arial"/>
          <w:sz w:val="20"/>
          <w:szCs w:val="20"/>
          <w:lang w:val="en-US"/>
        </w:rPr>
        <w:t>requires extensive detoxification (</w:t>
      </w:r>
      <w:proofErr w:type="spellStart"/>
      <w:r w:rsidR="00156283">
        <w:rPr>
          <w:rFonts w:ascii="Arial" w:hAnsi="Arial"/>
          <w:sz w:val="20"/>
          <w:szCs w:val="20"/>
          <w:lang w:val="en-US"/>
        </w:rPr>
        <w:t>Mangione</w:t>
      </w:r>
      <w:proofErr w:type="spellEnd"/>
      <w:r w:rsidR="00156283">
        <w:rPr>
          <w:rFonts w:ascii="Arial" w:hAnsi="Arial"/>
          <w:sz w:val="20"/>
          <w:szCs w:val="20"/>
          <w:lang w:val="en-US"/>
        </w:rPr>
        <w:t xml:space="preserve"> et al. 2001, Kohl and </w:t>
      </w:r>
      <w:proofErr w:type="spellStart"/>
      <w:r w:rsidR="00156283">
        <w:rPr>
          <w:rFonts w:ascii="Arial" w:hAnsi="Arial"/>
          <w:sz w:val="20"/>
          <w:szCs w:val="20"/>
          <w:lang w:val="en-US"/>
        </w:rPr>
        <w:t>Dearing</w:t>
      </w:r>
      <w:proofErr w:type="spellEnd"/>
      <w:r w:rsidR="00156283">
        <w:rPr>
          <w:rFonts w:ascii="Arial" w:hAnsi="Arial"/>
          <w:sz w:val="20"/>
          <w:szCs w:val="20"/>
          <w:lang w:val="en-US"/>
        </w:rPr>
        <w:t xml:space="preserve">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 xml:space="preserve">to -27.5‰, while those of </w:t>
      </w:r>
      <w:r w:rsidR="00156283">
        <w:rPr>
          <w:rFonts w:ascii="Arial" w:hAnsi="Arial"/>
          <w:sz w:val="20"/>
          <w:szCs w:val="20"/>
          <w:lang w:val="en-US"/>
        </w:rPr>
        <w:lastRenderedPageBreak/>
        <w:t>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t>
      </w:r>
      <w:r w:rsidR="00732CDB">
        <w:rPr>
          <w:rFonts w:ascii="Arial" w:hAnsi="Arial"/>
          <w:sz w:val="20"/>
          <w:szCs w:val="20"/>
          <w:lang w:val="en-US"/>
        </w:rPr>
        <w:t>is</w:t>
      </w:r>
      <w:r w:rsidR="00156283">
        <w:rPr>
          <w:rFonts w:ascii="Arial" w:hAnsi="Arial"/>
          <w:sz w:val="20"/>
          <w:szCs w:val="20"/>
          <w:lang w:val="en-US"/>
        </w:rPr>
        <w:t xml:space="preserve"> ≤1.5‰.  </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252D87" w:rsidRDefault="00D9755D">
      <w:pPr>
        <w:pStyle w:val="Body"/>
        <w:tabs>
          <w:tab w:val="left" w:pos="7137"/>
        </w:tabs>
        <w:rPr>
          <w:rFonts w:ascii="Arial" w:hAnsi="Arial"/>
          <w:b/>
          <w:bCs/>
          <w:sz w:val="20"/>
          <w:szCs w:val="20"/>
          <w:lang w:val="en-US"/>
        </w:rPr>
      </w:pPr>
      <w:r w:rsidRPr="00252D87">
        <w:rPr>
          <w:rFonts w:ascii="Arial" w:hAnsi="Arial"/>
          <w:b/>
          <w:bCs/>
          <w:sz w:val="20"/>
          <w:szCs w:val="20"/>
          <w:lang w:val="en-US"/>
        </w:rPr>
        <w:t xml:space="preserve">Preliminary Results, </w:t>
      </w:r>
      <w:r w:rsidR="00D63017" w:rsidRPr="00252D87">
        <w:rPr>
          <w:rFonts w:ascii="Arial" w:hAnsi="Arial"/>
          <w:b/>
          <w:bCs/>
          <w:sz w:val="20"/>
          <w:szCs w:val="20"/>
          <w:lang w:val="en-US"/>
        </w:rPr>
        <w:t>Approach</w:t>
      </w:r>
      <w:r w:rsidRPr="00252D87">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BBB8FEE" w14:textId="258D78A7" w:rsidR="00012274" w:rsidRPr="00012274" w:rsidRDefault="00D54DE9" w:rsidP="00012274">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2DAE3F5A" w14:textId="1BB09C07" w:rsidR="00012274" w:rsidRDefault="00142D7D" w:rsidP="00330FD8">
      <w:pPr>
        <w:pStyle w:val="BodyA"/>
        <w:rPr>
          <w:rFonts w:ascii="Arial" w:eastAsia="Arial" w:hAnsi="Arial" w:cs="Arial"/>
          <w:b/>
          <w:bCs/>
          <w:i/>
          <w:iCs/>
          <w:sz w:val="20"/>
          <w:szCs w:val="20"/>
          <w:lang w:val="en-US"/>
        </w:rPr>
      </w:pPr>
      <w:r>
        <w:rPr>
          <w:rFonts w:ascii="Arial" w:hAnsi="Arial"/>
          <w:b/>
          <w:bCs/>
          <w:i/>
          <w:iCs/>
          <w:noProof/>
        </w:rPr>
        <mc:AlternateContent>
          <mc:Choice Requires="wpg">
            <w:drawing>
              <wp:anchor distT="0" distB="0" distL="114300" distR="114300" simplePos="0" relativeHeight="251738112" behindDoc="0" locked="0" layoutInCell="1" allowOverlap="1" wp14:anchorId="023ADABE" wp14:editId="37571E13">
                <wp:simplePos x="0" y="0"/>
                <wp:positionH relativeFrom="column">
                  <wp:posOffset>2898775</wp:posOffset>
                </wp:positionH>
                <wp:positionV relativeFrom="paragraph">
                  <wp:posOffset>79578</wp:posOffset>
                </wp:positionV>
                <wp:extent cx="3170555" cy="4472305"/>
                <wp:effectExtent l="0" t="0" r="0" b="0"/>
                <wp:wrapTight wrapText="bothSides">
                  <wp:wrapPolygon edited="0">
                    <wp:start x="0" y="0"/>
                    <wp:lineTo x="0" y="14844"/>
                    <wp:lineTo x="2336" y="15702"/>
                    <wp:lineTo x="2336" y="21468"/>
                    <wp:lineTo x="21111" y="21468"/>
                    <wp:lineTo x="2093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70555" cy="4472305"/>
                          <a:chOff x="0" y="0"/>
                          <a:chExt cx="3175359" cy="4475082"/>
                        </a:xfrm>
                      </wpg:grpSpPr>
                      <wps:wsp>
                        <wps:cNvPr id="5" name="Text Box 5"/>
                        <wps:cNvSpPr txBox="1"/>
                        <wps:spPr>
                          <a:xfrm>
                            <a:off x="275146" y="3115450"/>
                            <a:ext cx="2900213" cy="1359632"/>
                          </a:xfrm>
                          <a:prstGeom prst="rect">
                            <a:avLst/>
                          </a:prstGeom>
                          <a:noFill/>
                          <a:ln w="6350">
                            <a:noFill/>
                          </a:ln>
                        </wps:spPr>
                        <wps:txb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6.25pt;width:249.65pt;height:352.15pt;z-index:251738112;mso-width-relative:margin;mso-height-relative:margin" coordsize="31753,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">
                <v:shape id="Text Box 5" o:spid="_x0000_s1033" type="#_x0000_t202" style="position:absolute;left:2751;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p>
    <w:p w14:paraId="5B9E4EBA" w14:textId="5C68B6D1"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w:t>
      </w:r>
      <w:proofErr w:type="spellStart"/>
      <w:r w:rsidR="00762D94" w:rsidRPr="00F468C0">
        <w:rPr>
          <w:rFonts w:ascii="Arial" w:hAnsi="Arial"/>
          <w:sz w:val="20"/>
          <w:szCs w:val="20"/>
          <w:lang w:val="en-US"/>
        </w:rPr>
        <w:t>heteromyid</w:t>
      </w:r>
      <w:proofErr w:type="spellEnd"/>
      <w:r w:rsidR="00762D94" w:rsidRPr="00F468C0">
        <w:rPr>
          <w:rFonts w:ascii="Arial" w:hAnsi="Arial"/>
          <w:sz w:val="20"/>
          <w:szCs w:val="20"/>
          <w:lang w:val="en-US"/>
        </w:rPr>
        <w:t xml:space="preserve">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w:t>
      </w:r>
      <w:r w:rsidR="008A66E5">
        <w:rPr>
          <w:rFonts w:ascii="Arial" w:hAnsi="Arial"/>
          <w:sz w:val="20"/>
          <w:szCs w:val="20"/>
          <w:lang w:val="en-US"/>
        </w:rPr>
        <w:t>Manlick et al. 2021</w:t>
      </w:r>
      <w:r w:rsidR="00762D94">
        <w:rPr>
          <w:rFonts w:ascii="Arial" w:hAnsi="Arial"/>
          <w:sz w:val="20"/>
          <w:szCs w:val="20"/>
          <w:lang w:val="en-US"/>
        </w:rPr>
        <w:t xml:space="preserve">; Fig. 3) characterizing a spectrum of individual foraging strategies ranging from 0 reflecting complete specialization relative to the population to 1 reflecting complete generalization relative to the population. </w:t>
      </w:r>
      <w:r w:rsidR="008C345E">
        <w:rPr>
          <w:rFonts w:ascii="Arial" w:hAnsi="Arial"/>
          <w:sz w:val="20"/>
          <w:szCs w:val="20"/>
          <w:lang w:val="en-US"/>
        </w:rPr>
        <w:t xml:space="preserve">This index clearly illustrates that individual </w:t>
      </w:r>
      <w:proofErr w:type="spellStart"/>
      <w:r w:rsidR="008C345E">
        <w:rPr>
          <w:rFonts w:ascii="Arial" w:hAnsi="Arial"/>
          <w:sz w:val="20"/>
          <w:szCs w:val="20"/>
          <w:lang w:val="en-US"/>
        </w:rPr>
        <w:t>heteromyid</w:t>
      </w:r>
      <w:proofErr w:type="spellEnd"/>
      <w:r w:rsidR="008C345E">
        <w:rPr>
          <w:rFonts w:ascii="Arial" w:hAnsi="Arial"/>
          <w:sz w:val="20"/>
          <w:szCs w:val="20"/>
          <w:lang w:val="en-US"/>
        </w:rPr>
        <w:t xml:space="preserve">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0CCF7BAF"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 xml:space="preserve">While exciting, our isotope-based analyses of diet variation provide </w:t>
      </w:r>
      <w:r w:rsidR="00AB148F">
        <w:rPr>
          <w:rFonts w:ascii="Arial" w:eastAsia="Arial" w:hAnsi="Arial" w:cs="Arial"/>
          <w:sz w:val="20"/>
          <w:szCs w:val="20"/>
          <w:lang w:val="en-US"/>
        </w:rPr>
        <w:t xml:space="preserve">only </w:t>
      </w:r>
      <w:r w:rsidR="008C345E">
        <w:rPr>
          <w:rFonts w:ascii="Arial" w:eastAsia="Arial" w:hAnsi="Arial" w:cs="Arial"/>
          <w:sz w:val="20"/>
          <w:szCs w:val="20"/>
          <w:lang w:val="en-US"/>
        </w:rPr>
        <w:t>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w:t>
      </w:r>
      <w:r w:rsidR="00AB148F">
        <w:rPr>
          <w:rFonts w:ascii="Arial" w:eastAsia="Arial" w:hAnsi="Arial" w:cs="Arial"/>
          <w:sz w:val="20"/>
          <w:szCs w:val="20"/>
          <w:lang w:val="en-US"/>
        </w:rPr>
        <w:t>assess</w:t>
      </w:r>
      <w:r w:rsidR="008C345E">
        <w:rPr>
          <w:rFonts w:ascii="Arial" w:eastAsia="Arial" w:hAnsi="Arial" w:cs="Arial"/>
          <w:sz w:val="20"/>
          <w:szCs w:val="20"/>
          <w:lang w:val="en-US"/>
        </w:rPr>
        <w:t xml:space="preserve"> this requires combining isotope-based metrics with genetic approaches like fecal DNA </w:t>
      </w:r>
      <w:proofErr w:type="spellStart"/>
      <w:r w:rsidR="008C345E">
        <w:rPr>
          <w:rFonts w:ascii="Arial" w:eastAsia="Arial" w:hAnsi="Arial" w:cs="Arial"/>
          <w:sz w:val="20"/>
          <w:szCs w:val="20"/>
          <w:lang w:val="en-US"/>
        </w:rPr>
        <w:t>metabarcoding</w:t>
      </w:r>
      <w:proofErr w:type="spellEnd"/>
      <w:r w:rsidR="00521416">
        <w:rPr>
          <w:rFonts w:ascii="Arial" w:eastAsia="Arial" w:hAnsi="Arial" w:cs="Arial"/>
          <w:sz w:val="20"/>
          <w:szCs w:val="20"/>
          <w:lang w:val="en-US"/>
        </w:rPr>
        <w:t xml:space="preserve">, which </w:t>
      </w:r>
      <w:r w:rsidR="009F6253">
        <w:rPr>
          <w:rFonts w:ascii="Arial" w:eastAsia="Arial" w:hAnsi="Arial" w:cs="Arial"/>
          <w:sz w:val="20"/>
          <w:szCs w:val="20"/>
          <w:lang w:val="en-US"/>
        </w:rPr>
        <w:t xml:space="preserve">has the potential to </w:t>
      </w:r>
      <w:r w:rsidR="008C345E">
        <w:rPr>
          <w:rFonts w:ascii="Arial" w:eastAsia="Arial" w:hAnsi="Arial" w:cs="Arial"/>
          <w:sz w:val="20"/>
          <w:szCs w:val="20"/>
          <w:lang w:val="en-US"/>
        </w:rPr>
        <w:t xml:space="preserve">quantify </w:t>
      </w:r>
      <w:r w:rsidR="00FA06B6">
        <w:rPr>
          <w:rFonts w:ascii="Arial" w:hAnsi="Arial"/>
          <w:sz w:val="20"/>
          <w:szCs w:val="20"/>
          <w:lang w:val="en-US"/>
        </w:rPr>
        <w:t>resource use at the individual, population, and community levels with unprecedented resolution.</w:t>
      </w:r>
    </w:p>
    <w:p w14:paraId="78001F95" w14:textId="77777777" w:rsidR="00E506EF" w:rsidRDefault="00E506EF" w:rsidP="00511A36">
      <w:pPr>
        <w:pStyle w:val="Body"/>
        <w:tabs>
          <w:tab w:val="left" w:pos="432"/>
        </w:tabs>
        <w:ind w:firstLine="432"/>
        <w:rPr>
          <w:rFonts w:ascii="Arial" w:hAnsi="Arial"/>
          <w:sz w:val="20"/>
          <w:szCs w:val="20"/>
          <w:lang w:val="en-US"/>
        </w:rPr>
      </w:pPr>
    </w:p>
    <w:p w14:paraId="077CF06B" w14:textId="17EB5737" w:rsidR="00E203BF" w:rsidRDefault="00E203BF" w:rsidP="00E203BF">
      <w:pPr>
        <w:pStyle w:val="Body"/>
        <w:tabs>
          <w:tab w:val="left" w:pos="432"/>
        </w:tabs>
        <w:ind w:firstLine="432"/>
        <w:rPr>
          <w:rFonts w:ascii="Arial" w:hAnsi="Arial"/>
          <w:sz w:val="20"/>
          <w:szCs w:val="20"/>
          <w:lang w:val="en-US"/>
        </w:rPr>
      </w:pPr>
      <w:r>
        <w:rPr>
          <w:rFonts w:ascii="Arial" w:hAnsi="Arial"/>
          <w:sz w:val="20"/>
          <w:szCs w:val="20"/>
          <w:lang w:val="en-US"/>
        </w:rPr>
        <w:t>We will combine two sources of dietary data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integrates dietary inputs over 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be used to identify food species,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S</w:t>
      </w:r>
      <w:r w:rsidR="00114E46">
        <w:rPr>
          <w:rFonts w:ascii="Arial" w:hAnsi="Arial"/>
          <w:sz w:val="20"/>
          <w:szCs w:val="20"/>
          <w:lang w:val="en-US"/>
        </w:rPr>
        <w:t>EV-</w:t>
      </w:r>
      <w:r>
        <w:rPr>
          <w:rFonts w:ascii="Arial" w:hAnsi="Arial"/>
          <w:sz w:val="20"/>
          <w:szCs w:val="20"/>
          <w:lang w:val="en-US"/>
        </w:rPr>
        <w:t xml:space="preserve">LTER. We will measure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Feces will be collected during each bout,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w:t>
      </w:r>
      <w:r>
        <w:rPr>
          <w:rFonts w:ascii="Arial" w:hAnsi="Arial"/>
          <w:sz w:val="20"/>
          <w:szCs w:val="20"/>
          <w:lang w:val="en-US"/>
        </w:rPr>
        <w:t xml:space="preserve">generated </w:t>
      </w:r>
      <w:r w:rsidRPr="002B3A06">
        <w:rPr>
          <w:rFonts w:ascii="Arial" w:hAnsi="Arial"/>
          <w:sz w:val="20"/>
          <w:szCs w:val="20"/>
          <w:lang w:val="en-US"/>
        </w:rPr>
        <w:t>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another</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to assess foraging strategies and resource selection at multiple levels of biological organization.</w:t>
      </w:r>
    </w:p>
    <w:p w14:paraId="3B556158" w14:textId="6237835E" w:rsidR="00521416" w:rsidRDefault="00521416" w:rsidP="00915064">
      <w:pPr>
        <w:pStyle w:val="Body"/>
        <w:tabs>
          <w:tab w:val="left" w:pos="432"/>
        </w:tabs>
        <w:rPr>
          <w:rFonts w:ascii="Arial" w:hAnsi="Arial"/>
          <w:sz w:val="20"/>
          <w:szCs w:val="20"/>
          <w:lang w:val="en-US"/>
        </w:rPr>
      </w:pPr>
    </w:p>
    <w:p w14:paraId="08F5F49C" w14:textId="218BE1D5" w:rsidR="007B6B68"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t>
      </w:r>
      <w:r w:rsidR="00762903">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76000" behindDoc="0" locked="0" layoutInCell="1" allowOverlap="1" wp14:anchorId="42E5883C" wp14:editId="45276555">
                <wp:simplePos x="0" y="0"/>
                <wp:positionH relativeFrom="column">
                  <wp:posOffset>3398723</wp:posOffset>
                </wp:positionH>
                <wp:positionV relativeFrom="paragraph">
                  <wp:posOffset>68580</wp:posOffset>
                </wp:positionV>
                <wp:extent cx="2696210" cy="4490085"/>
                <wp:effectExtent l="0" t="0" r="0" b="0"/>
                <wp:wrapTight wrapText="bothSides">
                  <wp:wrapPolygon edited="0">
                    <wp:start x="0" y="0"/>
                    <wp:lineTo x="0" y="15640"/>
                    <wp:lineTo x="203" y="21444"/>
                    <wp:lineTo x="21366" y="21444"/>
                    <wp:lineTo x="21468" y="15640"/>
                    <wp:lineTo x="2146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696210" cy="4490085"/>
                          <a:chOff x="0" y="0"/>
                          <a:chExt cx="2696210" cy="4490531"/>
                        </a:xfrm>
                      </wpg:grpSpPr>
                      <wps:wsp>
                        <wps:cNvPr id="16" name="Text Box 15"/>
                        <wps:cNvSpPr txBox="1"/>
                        <wps:spPr>
                          <a:xfrm>
                            <a:off x="0" y="3404681"/>
                            <a:ext cx="2696210" cy="1085850"/>
                          </a:xfrm>
                          <a:prstGeom prst="rect">
                            <a:avLst/>
                          </a:prstGeom>
                          <a:noFill/>
                          <a:ln w="12700" cap="flat">
                            <a:noFill/>
                            <a:miter lim="400000"/>
                          </a:ln>
                          <a:effectLst/>
                        </wps:spPr>
                        <wps:txbx>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with fecal DNA </w:t>
                              </w:r>
                              <w:proofErr w:type="spellStart"/>
                              <w:r>
                                <w:rPr>
                                  <w:rFonts w:ascii="Arial" w:hAnsi="Arial"/>
                                  <w:sz w:val="18"/>
                                  <w:szCs w:val="18"/>
                                  <w:lang w:val="en-US"/>
                                </w:rPr>
                                <w:t>metabarcoding</w:t>
                              </w:r>
                              <w:proofErr w:type="spellEnd"/>
                              <w:r>
                                <w:rPr>
                                  <w:rFonts w:ascii="Arial" w:hAnsi="Arial"/>
                                  <w:sz w:val="18"/>
                                  <w:szCs w:val="18"/>
                                  <w:lang w:val="en-US"/>
                                </w:rPr>
                                <w:t>.</w:t>
                              </w:r>
                            </w:p>
                          </w:txbxContent>
                        </wps:txbx>
                        <wps:bodyPr wrap="square" lIns="45719" tIns="45719" rIns="45719" bIns="45719" numCol="1" anchor="t">
                          <a:noAutofit/>
                        </wps:bodyPr>
                      </wps:wsp>
                      <pic:pic xmlns:pic="http://schemas.openxmlformats.org/drawingml/2006/picture">
                        <pic:nvPicPr>
                          <pic:cNvPr id="7" name="Picture 7" descr="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183" y="0"/>
                            <a:ext cx="2645410" cy="3391535"/>
                          </a:xfrm>
                          <a:prstGeom prst="rect">
                            <a:avLst/>
                          </a:prstGeom>
                        </pic:spPr>
                      </pic:pic>
                    </wpg:wgp>
                  </a:graphicData>
                </a:graphic>
              </wp:anchor>
            </w:drawing>
          </mc:Choice>
          <mc:Fallback>
            <w:pict>
              <v:group w14:anchorId="42E5883C" id="Group 9" o:spid="_x0000_s1035" style="position:absolute;margin-left:267.6pt;margin-top:5.4pt;width:212.3pt;height:353.55pt;z-index:251776000" coordsize="26962,4490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&#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o4NDY5ZmNlNi0yNGVkLTQ5ZmUtYTA2Ni1lMjQ5ZDFjZjRhYzc8L3N0&#13;&#10;RXZ0Omluc3RhbmNlSUQ+CiAgICAgICAgICAgICAgICAgIDxzdEV2dDp3aGVuPjIwMjEtMDktMTNU&#13;&#10;MTk6MjA6MjQ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C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F/gX+Bf4F/gX+Bf4F/gX+Bf4F/gX/9f4H/&#13;&#10;1f8Av64AgQCBAIEAgQCBAIEAgQCBAIEAgQD9AIH/1f8C778v2QD+MwAN3ACBAIEAgQD7AAAN/jOL&#13;&#10;AKEA/hoABuUAgQDLAAMaMzMmuwCBAPMA/hoABpMAnQD+MwAN6QD9AIH/0/8Ab9k//jMAPNw/gT/T&#13;&#10;PwM4MzM2sz+BP/s/ADz+M4s/oT/+MwA85T+BP8s/AzgzMza7P4E/8z/+MwA8kz+dP/4zADzpP/0/&#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pkA5dz/gf/T/wOZMzNls/+B//v/AOX+mYv/of/+MwDM5f+B/8v/A8yZ&#13;&#10;mbK7/4H/8//+MwDMk/+d//6ZAOXp//3/gf+B/4H/0/8DsmVljLP/gf+B/6H//swA8uX/gf+B/4H/&#13;&#10;8//+zADyk/+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L/AJj+IwCYlf+B/4H/gf+B/4H/gf/9&#13;&#10;/4H/gf+B/4H/gf/y/wCY/iMAmJX/gf+B/4H/gf+B/4H//f+B/4H/gf+B/4H/8v8AmP4jAJiV/4H/&#13;&#10;gf+B/4H/gf+B//3/gf+B/4H/gf+B//L/AJj+IwCYl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f4F/gX+Bf4F/gX+B&#13;&#10;f4F/gX+Bf4F//X+B/9X/AL+uAIEAgQCBAIEAgQCBAIEAgQCBAIEA/QCB/9X/Au+/L9kA/jMADdwA&#13;&#10;gQCBAIEA+wAADf4ziwChAP4aAAblAIEAywADGjMzJrsAgQDzAP4aAAaTAJ0A/jMADekA/QCB/9P/&#13;&#10;AG/ZP/4zADzcP4E/0z8DODMzNrM/gT/7PwA8/jOLP6E//jMAPOU/gT/LPwM4MzM2uz+BP/M//jMA&#13;&#10;PJM/nT/+MwA86T/9P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6ZAOXc/4H/0/8DmTMzZbP/gf/7/wDl/pmL/6H/&#13;&#10;/jMAzOX/gf/L/wPMmZmyu/+B//P//jMAzJP/nf/+mQDl6f/9/4H/gf+B/9P/A7JlZYyz/4H/gf+h&#13;&#10;//7MAPLl/4H/gf+B//P//swA8pP/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&#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f4F/gX+Bf4F/gX+Bf4F/gX+B&#13;&#10;f4F//X+B/9X/AL+uAIEAgQCBAIEAgQCBAIEAgQCBAIEA/QCB/9X/Au+/L9kA/jMADdwAgQCBAIEA&#13;&#10;+wAADf4ziwChAP4aAAblAIEAywADGjMzJrsAgQDzAP4aAAaTAJ0A/jMADekA/QCB/9P/AG/ZP/4z&#13;&#10;ADzcP4E/0z8DODMzNrM/gT/7PwA8/jOLP6E//jMAPOU/gT/LPwM4MzM2uz+BP/M//jMAPJM/nT/+&#13;&#10;MwA86T/9P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6ZAOXc/4H/0/8DmTMzZbP/gf/7/wDl/pmL/6H//jMAzOX/&#13;&#10;gf/L/wPMmZmyu/+B//P//jMAzJP/nf/+mQDl6f/9/4H/gf+B/9P/A7JlZYyz/4H/gf+h//7MAPLl&#13;&#10;/4H/gf+B//P//swA8pP/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0yumYGZgZmBmYGZgZmBmYGZgZmBmZuZAPLo//3/gf/Y&#13;&#10;/wCZqzOBM4EzgTOBM4EzgTOBM4EzgTObMwFZ8un//f+B/9j/AL+rM4EzgTOBM4EzgTOBM4EzgTOB&#13;&#10;M5szAVjy6f/9/4H/1/8AssllAFn+M+hlgWWBZfhlA0wzM0yOZYFl0mX+MwBZtGWBZa1lAFn+M9ll&#13;&#10;gWWHZQVMMzNAZWWcZQFy8uj//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">
                <v:shape id="Text Box 15" o:spid="_x0000_s1036" type="#_x0000_t202" style="position:absolute;top:34046;width:26962;height:108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with fecal DNA </w:t>
                        </w:r>
                        <w:proofErr w:type="spellStart"/>
                        <w:r>
                          <w:rPr>
                            <w:rFonts w:ascii="Arial" w:hAnsi="Arial"/>
                            <w:sz w:val="18"/>
                            <w:szCs w:val="18"/>
                            <w:lang w:val="en-US"/>
                          </w:rPr>
                          <w:t>metabarcoding</w:t>
                        </w:r>
                        <w:proofErr w:type="spellEnd"/>
                        <w:r>
                          <w:rPr>
                            <w:rFonts w:ascii="Arial" w:hAnsi="Arial"/>
                            <w:sz w:val="18"/>
                            <w:szCs w:val="18"/>
                            <w:lang w:val="en-US"/>
                          </w:rPr>
                          <w:t>.</w:t>
                        </w:r>
                      </w:p>
                    </w:txbxContent>
                  </v:textbox>
                </v:shape>
                <v:shape id="Picture 7" o:spid="_x0000_s1037" type="#_x0000_t75" alt="Diagram&#10;&#10;Description automatically generated" style="position:absolute;left:291;width:26454;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">
                  <v:imagedata r:id="rId18" o:title="Diagram&#10;&#10;Description automatically generated"/>
                </v:shape>
                <w10:wrap type="tight"/>
              </v:group>
            </w:pict>
          </mc:Fallback>
        </mc:AlternateContent>
      </w:r>
      <w:r>
        <w:rPr>
          <w:rFonts w:ascii="Arial" w:hAnsi="Arial"/>
          <w:sz w:val="20"/>
          <w:szCs w:val="20"/>
          <w:lang w:val="en-US"/>
        </w:rPr>
        <w:t xml:space="preserve">we will quantify the correlation between isotopic and DNA-based dietary niche estimates for the first time. We will then employ a novel combination of isotopes and DNA-based dietary information using multivariate </w:t>
      </w:r>
      <w:proofErr w:type="spellStart"/>
      <w:r>
        <w:rPr>
          <w:rFonts w:ascii="Arial" w:hAnsi="Arial"/>
          <w:sz w:val="20"/>
          <w:szCs w:val="20"/>
          <w:lang w:val="en-US"/>
        </w:rPr>
        <w:t>hypervolumes</w:t>
      </w:r>
      <w:proofErr w:type="spellEnd"/>
      <w:r>
        <w:rPr>
          <w:rFonts w:ascii="Arial" w:hAnsi="Arial"/>
          <w:sz w:val="20"/>
          <w:szCs w:val="20"/>
          <w:lang w:val="en-US"/>
        </w:rPr>
        <w:t xml:space="preserve"> (Blonder et al. 2014) to assess n-dimensional dietary niches at the individual level. To quantify individual </w:t>
      </w:r>
      <w:r w:rsidR="00427DDD">
        <w:rPr>
          <w:rFonts w:ascii="Arial" w:hAnsi="Arial"/>
          <w:sz w:val="20"/>
          <w:szCs w:val="20"/>
          <w:lang w:val="en-US"/>
        </w:rPr>
        <w:t xml:space="preserve">diet </w:t>
      </w:r>
      <w:r>
        <w:rPr>
          <w:rFonts w:ascii="Arial" w:hAnsi="Arial"/>
          <w:sz w:val="20"/>
          <w:szCs w:val="20"/>
          <w:lang w:val="en-US"/>
        </w:rPr>
        <w:t>specialization</w:t>
      </w:r>
      <w:r w:rsidR="00427DDD">
        <w:rPr>
          <w:rFonts w:ascii="Arial" w:hAnsi="Arial"/>
          <w:sz w:val="20"/>
          <w:szCs w:val="20"/>
          <w:lang w:val="en-US"/>
        </w:rPr>
        <w:t xml:space="preserve">, </w:t>
      </w:r>
      <w:r>
        <w:rPr>
          <w:rFonts w:ascii="Arial" w:hAnsi="Arial"/>
          <w:sz w:val="20"/>
          <w:szCs w:val="20"/>
          <w:lang w:val="en-US"/>
        </w:rPr>
        <w:t xml:space="preserve">we will then estimate the total niche width (TNW) of the population as the union of individual ellipses (Sheppard et al. 2018; Fig. 4A) and calculate RINI as the proportion of TNW occupied per individual. Further,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16FA3ACA" w:rsidR="00547EA4" w:rsidRDefault="00547EA4" w:rsidP="007870FD">
      <w:pPr>
        <w:pStyle w:val="Body"/>
        <w:tabs>
          <w:tab w:val="left" w:pos="432"/>
        </w:tabs>
        <w:rPr>
          <w:rFonts w:ascii="Arial" w:eastAsia="Arial" w:hAnsi="Arial" w:cs="Arial"/>
          <w:sz w:val="20"/>
          <w:szCs w:val="20"/>
          <w:lang w:val="en-US"/>
        </w:rPr>
      </w:pPr>
    </w:p>
    <w:p w14:paraId="5219C769" w14:textId="77777777" w:rsidR="00762903" w:rsidRDefault="00762903" w:rsidP="00762903">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individual- and population-levels.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(isotopes</w:t>
      </w:r>
      <w:r>
        <w:rPr>
          <w:rFonts w:ascii="Arial" w:eastAsia="Arial" w:hAnsi="Arial" w:cs="Arial"/>
          <w:sz w:val="20"/>
          <w:szCs w:val="20"/>
          <w:lang w:val="en-US"/>
        </w:rPr>
        <w:t>; Fig. 4B</w:t>
      </w:r>
      <w:r w:rsidRPr="00727593">
        <w:rPr>
          <w:rFonts w:ascii="Arial" w:eastAsia="Arial" w:hAnsi="Arial" w:cs="Arial"/>
          <w:sz w:val="20"/>
          <w:szCs w:val="20"/>
          <w:lang w:val="en-US"/>
        </w:rPr>
        <w:t xml:space="preserve">).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estimates for herbivorous and omnivorous rodents (</w:t>
      </w:r>
      <w:proofErr w:type="spellStart"/>
      <w:r>
        <w:rPr>
          <w:rFonts w:ascii="Arial" w:eastAsia="Arial" w:hAnsi="Arial" w:cs="Arial"/>
          <w:sz w:val="20"/>
          <w:szCs w:val="20"/>
          <w:lang w:val="en-US"/>
        </w:rPr>
        <w:t>Kurle</w:t>
      </w:r>
      <w:proofErr w:type="spellEnd"/>
      <w:r>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w:t>
      </w:r>
      <w:proofErr w:type="spellStart"/>
      <w:r w:rsidRPr="00727593">
        <w:rPr>
          <w:rFonts w:ascii="Arial" w:eastAsia="Arial" w:hAnsi="Arial" w:cs="Arial"/>
          <w:sz w:val="20"/>
          <w:szCs w:val="20"/>
          <w:lang w:val="en-US"/>
        </w:rPr>
        <w:t>metabarcoding</w:t>
      </w:r>
      <w:proofErr w:type="spellEnd"/>
      <w:r w:rsidRPr="00727593">
        <w:rPr>
          <w:rFonts w:ascii="Arial" w:eastAsia="Arial" w:hAnsi="Arial" w:cs="Arial"/>
          <w:sz w:val="20"/>
          <w:szCs w:val="20"/>
          <w:lang w:val="en-US"/>
        </w:rPr>
        <w:t xml:space="preserve">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Lastly, we will estimate </w:t>
      </w:r>
      <w:proofErr w:type="spellStart"/>
      <w:r>
        <w:rPr>
          <w:rFonts w:ascii="Arial" w:eastAsia="Arial" w:hAnsi="Arial" w:cs="Arial"/>
          <w:sz w:val="20"/>
          <w:szCs w:val="20"/>
          <w:lang w:val="en-US"/>
        </w:rPr>
        <w:t>omnivory</w:t>
      </w:r>
      <w:proofErr w:type="spellEnd"/>
      <w:r>
        <w:rPr>
          <w:rFonts w:ascii="Arial" w:eastAsia="Arial" w:hAnsi="Arial" w:cs="Arial"/>
          <w:sz w:val="20"/>
          <w:szCs w:val="20"/>
          <w:lang w:val="en-US"/>
        </w:rPr>
        <w:t xml:space="preserve"> using fecal DNA sequences to quantify the proportional consumption of plant and arthropod </w:t>
      </w:r>
      <w:r w:rsidRPr="00DF22DB">
        <w:rPr>
          <w:rFonts w:ascii="Arial" w:eastAsia="Arial" w:hAnsi="Arial" w:cs="Arial"/>
          <w:sz w:val="20"/>
          <w:szCs w:val="20"/>
          <w:lang w:val="en-US"/>
        </w:rPr>
        <w:t>species</w:t>
      </w:r>
      <w:r w:rsidRPr="00D93DD8">
        <w:rPr>
          <w:rFonts w:ascii="Arial" w:hAnsi="Arial"/>
          <w:sz w:val="20"/>
          <w:szCs w:val="20"/>
          <w:lang w:val="en-US"/>
        </w:rPr>
        <w:t xml:space="preserve"> </w:t>
      </w:r>
      <w:r>
        <w:rPr>
          <w:rFonts w:ascii="Arial" w:hAnsi="Arial"/>
          <w:sz w:val="20"/>
          <w:szCs w:val="20"/>
          <w:lang w:val="en-US"/>
        </w:rPr>
        <w:t xml:space="preserve">via FOO </w:t>
      </w:r>
      <w:r>
        <w:rPr>
          <w:rFonts w:ascii="Arial" w:eastAsia="Arial" w:hAnsi="Arial" w:cs="Arial"/>
          <w:sz w:val="20"/>
          <w:szCs w:val="20"/>
          <w:lang w:val="en-US"/>
        </w:rPr>
        <w:t>and RRA.</w:t>
      </w:r>
    </w:p>
    <w:p w14:paraId="737B61F9" w14:textId="77777777" w:rsidR="00E506EF" w:rsidRPr="003E2089" w:rsidRDefault="00E506EF" w:rsidP="003E2089">
      <w:pPr>
        <w:pStyle w:val="Body"/>
        <w:tabs>
          <w:tab w:val="left" w:pos="432"/>
        </w:tabs>
        <w:ind w:firstLine="432"/>
        <w:rPr>
          <w:rFonts w:ascii="Arial" w:eastAsia="Arial" w:hAnsi="Arial" w:cs="Arial"/>
          <w:sz w:val="20"/>
          <w:szCs w:val="20"/>
          <w:lang w:val="en-US"/>
        </w:rPr>
      </w:pPr>
    </w:p>
    <w:p w14:paraId="24E8BAAB" w14:textId="4839DFE3" w:rsidR="00A13833" w:rsidRPr="00FF177A" w:rsidRDefault="00A13833" w:rsidP="00A13833">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links between consumer foraging and resource availability by comparing DNA in feces to monthly measures of plant phenology collected by the S</w:t>
      </w:r>
      <w:r w:rsidR="00114E46">
        <w:rPr>
          <w:rFonts w:ascii="Arial" w:hAnsi="Arial"/>
          <w:sz w:val="20"/>
          <w:szCs w:val="20"/>
          <w:lang w:val="en-US"/>
        </w:rPr>
        <w:t>EV-</w:t>
      </w:r>
      <w:r>
        <w:rPr>
          <w:rFonts w:ascii="Arial" w:hAnsi="Arial"/>
          <w:sz w:val="20"/>
          <w:szCs w:val="20"/>
          <w:lang w:val="en-US"/>
        </w:rPr>
        <w:t xml:space="preserve">LTER. </w:t>
      </w:r>
    </w:p>
    <w:p w14:paraId="02391176" w14:textId="77777777" w:rsidR="00A13833" w:rsidRPr="00FF177A" w:rsidRDefault="00A13833" w:rsidP="00FF177A">
      <w:pPr>
        <w:pStyle w:val="Body"/>
        <w:ind w:firstLine="432"/>
        <w:rPr>
          <w:rFonts w:ascii="Arial" w:eastAsia="Arial" w:hAnsi="Arial" w:cs="Arial"/>
          <w:sz w:val="20"/>
          <w:szCs w:val="20"/>
        </w:rPr>
      </w:pPr>
    </w:p>
    <w:p w14:paraId="0BFA2E16" w14:textId="01215851"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t>
      </w:r>
      <w:r w:rsidR="006F7E0F" w:rsidRPr="00871B03">
        <w:rPr>
          <w:rFonts w:ascii="Arial" w:hAnsi="Arial"/>
          <w:sz w:val="20"/>
          <w:szCs w:val="20"/>
          <w:lang w:val="en-US"/>
        </w:rPr>
        <w:t xml:space="preserve">we predict that individual foraging strategies (i.e., RINI) will respond strongly to resource availability and diversity, such that individuals will specialize when resources are </w:t>
      </w:r>
      <w:r w:rsidR="006F7E0F">
        <w:rPr>
          <w:rFonts w:ascii="Arial" w:hAnsi="Arial"/>
          <w:sz w:val="20"/>
          <w:szCs w:val="20"/>
          <w:lang w:val="en-US"/>
        </w:rPr>
        <w:t xml:space="preserve">abundant and </w:t>
      </w:r>
      <w:r w:rsidR="006F7E0F" w:rsidRPr="00871B03">
        <w:rPr>
          <w:rFonts w:ascii="Arial" w:hAnsi="Arial"/>
          <w:sz w:val="20"/>
          <w:szCs w:val="20"/>
          <w:lang w:val="en-US"/>
        </w:rPr>
        <w:t>diverse</w:t>
      </w:r>
      <w:r w:rsidR="006F7E0F">
        <w:rPr>
          <w:rFonts w:ascii="Arial" w:hAnsi="Arial"/>
          <w:sz w:val="20"/>
          <w:szCs w:val="20"/>
          <w:lang w:val="en-US"/>
        </w:rPr>
        <w:t>,</w:t>
      </w:r>
      <w:r w:rsidR="006F7E0F" w:rsidRPr="00871B03">
        <w:rPr>
          <w:rFonts w:ascii="Arial" w:hAnsi="Arial"/>
          <w:sz w:val="20"/>
          <w:szCs w:val="20"/>
          <w:lang w:val="en-US"/>
        </w:rPr>
        <w:t xml:space="preserve"> but will generalize when resources are limiting (</w:t>
      </w:r>
      <w:proofErr w:type="spellStart"/>
      <w:r w:rsidR="006F7E0F" w:rsidRPr="00871B03">
        <w:rPr>
          <w:rFonts w:ascii="Arial" w:hAnsi="Arial"/>
          <w:sz w:val="20"/>
          <w:szCs w:val="20"/>
          <w:lang w:val="en-US"/>
        </w:rPr>
        <w:t>Araujo</w:t>
      </w:r>
      <w:proofErr w:type="spellEnd"/>
      <w:r w:rsidR="006F7E0F" w:rsidRPr="00871B03">
        <w:rPr>
          <w:rFonts w:ascii="Arial" w:hAnsi="Arial"/>
          <w:sz w:val="20"/>
          <w:szCs w:val="20"/>
          <w:lang w:val="en-US"/>
        </w:rPr>
        <w:t xml:space="preserve"> et al. 2011). We also expect the degree of specialization and generalization will vary seasonally, with more </w:t>
      </w:r>
      <w:proofErr w:type="spellStart"/>
      <w:r w:rsidR="006F7E0F" w:rsidRPr="00871B03">
        <w:rPr>
          <w:rFonts w:ascii="Arial" w:hAnsi="Arial"/>
          <w:sz w:val="20"/>
          <w:szCs w:val="20"/>
          <w:lang w:val="en-US"/>
        </w:rPr>
        <w:t>generalism</w:t>
      </w:r>
      <w:proofErr w:type="spellEnd"/>
      <w:r w:rsidR="006F7E0F" w:rsidRPr="00871B03">
        <w:rPr>
          <w:rFonts w:ascii="Arial" w:hAnsi="Arial"/>
          <w:sz w:val="20"/>
          <w:szCs w:val="20"/>
          <w:lang w:val="en-US"/>
        </w:rPr>
        <w:t xml:space="preserve"> in </w:t>
      </w:r>
      <w:r w:rsidR="006F7E0F" w:rsidRPr="00871B03">
        <w:rPr>
          <w:rFonts w:ascii="Arial" w:hAnsi="Arial"/>
          <w:sz w:val="20"/>
          <w:szCs w:val="20"/>
          <w:lang w:val="en-US"/>
        </w:rPr>
        <w:lastRenderedPageBreak/>
        <w:t xml:space="preserve">spring when resources are limited and more specialism in </w:t>
      </w:r>
      <w:r w:rsidR="006F7E0F">
        <w:rPr>
          <w:rFonts w:ascii="Arial" w:hAnsi="Arial"/>
          <w:sz w:val="20"/>
          <w:szCs w:val="20"/>
          <w:lang w:val="en-US"/>
        </w:rPr>
        <w:t xml:space="preserve">the monsoon-fueled summer and </w:t>
      </w:r>
      <w:r w:rsidR="006F7E0F"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6F7E0F">
        <w:rPr>
          <w:rFonts w:ascii="Arial" w:hAnsi="Arial"/>
          <w:sz w:val="20"/>
          <w:szCs w:val="20"/>
          <w:lang w:val="en-US"/>
        </w:rPr>
        <w:t>––</w:t>
      </w:r>
      <w:r w:rsidR="006F7E0F" w:rsidRPr="00871B03">
        <w:rPr>
          <w:rFonts w:ascii="Arial" w:hAnsi="Arial"/>
          <w:sz w:val="20"/>
          <w:szCs w:val="20"/>
          <w:lang w:val="en-US"/>
        </w:rPr>
        <w:t>nitrogen content</w:t>
      </w:r>
      <w:r w:rsidR="006F7E0F">
        <w:rPr>
          <w:rFonts w:ascii="Arial" w:hAnsi="Arial"/>
          <w:sz w:val="20"/>
          <w:szCs w:val="20"/>
          <w:lang w:val="en-US"/>
        </w:rPr>
        <w:t>,</w:t>
      </w:r>
      <w:r w:rsidR="006F7E0F" w:rsidRPr="00871B03">
        <w:rPr>
          <w:rFonts w:ascii="Arial" w:hAnsi="Arial"/>
          <w:sz w:val="20"/>
          <w:szCs w:val="20"/>
          <w:lang w:val="en-US"/>
        </w:rPr>
        <w:t xml:space="preserve"> </w:t>
      </w:r>
      <w:r w:rsidR="006F7E0F">
        <w:rPr>
          <w:rFonts w:ascii="Arial" w:hAnsi="Arial"/>
          <w:sz w:val="20"/>
          <w:szCs w:val="20"/>
          <w:lang w:val="en-US"/>
        </w:rPr>
        <w:t xml:space="preserve">seed size, </w:t>
      </w:r>
      <w:r w:rsidR="006F7E0F" w:rsidRPr="00871B03">
        <w:rPr>
          <w:rFonts w:ascii="Arial" w:hAnsi="Arial"/>
          <w:sz w:val="20"/>
          <w:szCs w:val="20"/>
          <w:lang w:val="en-US"/>
        </w:rPr>
        <w:t xml:space="preserve">secondary compounds, </w:t>
      </w:r>
      <w:r w:rsidR="006F7E0F">
        <w:rPr>
          <w:rFonts w:ascii="Arial" w:hAnsi="Arial"/>
          <w:sz w:val="20"/>
          <w:szCs w:val="20"/>
          <w:lang w:val="en-US"/>
        </w:rPr>
        <w:t xml:space="preserve">soluble </w:t>
      </w:r>
      <w:r w:rsidR="006F7E0F" w:rsidRPr="00871B03">
        <w:rPr>
          <w:rFonts w:ascii="Arial" w:hAnsi="Arial"/>
          <w:sz w:val="20"/>
          <w:szCs w:val="20"/>
          <w:lang w:val="en-US"/>
        </w:rPr>
        <w:t>carbohydrates</w:t>
      </w:r>
      <w:r w:rsidR="006F7E0F">
        <w:rPr>
          <w:rFonts w:ascii="Arial" w:hAnsi="Arial"/>
          <w:sz w:val="20"/>
          <w:szCs w:val="20"/>
          <w:lang w:val="en-US"/>
        </w:rPr>
        <w:t>––</w:t>
      </w:r>
      <w:r w:rsidR="006F7E0F" w:rsidRPr="00871B03">
        <w:rPr>
          <w:rFonts w:ascii="Arial" w:hAnsi="Arial"/>
          <w:sz w:val="20"/>
          <w:szCs w:val="20"/>
          <w:lang w:val="en-US"/>
        </w:rPr>
        <w:t xml:space="preserve">also influence consumer foraging and assimilation. </w:t>
      </w:r>
      <w:del w:id="42" w:author="Justin Yeakel" w:date="2021-10-03T16:24:00Z">
        <w:r w:rsidR="006F7E0F" w:rsidRPr="00871B03" w:rsidDel="005404DF">
          <w:rPr>
            <w:rFonts w:ascii="Arial" w:hAnsi="Arial"/>
            <w:sz w:val="20"/>
            <w:szCs w:val="20"/>
            <w:lang w:val="en-US"/>
          </w:rPr>
          <w:delText>This</w:delText>
        </w:r>
      </w:del>
      <w:ins w:id="43" w:author="Justin Yeakel" w:date="2021-10-03T16:24:00Z">
        <w:r w:rsidR="007C3E7E">
          <w:rPr>
            <w:rFonts w:ascii="Arial" w:hAnsi="Arial"/>
            <w:sz w:val="20"/>
            <w:szCs w:val="20"/>
            <w:lang w:val="en-US"/>
          </w:rPr>
          <w:t>T</w:t>
        </w:r>
        <w:r w:rsidR="005404DF">
          <w:rPr>
            <w:rFonts w:ascii="Arial" w:hAnsi="Arial"/>
            <w:sz w:val="20"/>
            <w:szCs w:val="20"/>
            <w:lang w:val="en-US"/>
          </w:rPr>
          <w:t>h</w:t>
        </w:r>
        <w:r w:rsidR="007C3E7E">
          <w:rPr>
            <w:rFonts w:ascii="Arial" w:hAnsi="Arial"/>
            <w:sz w:val="20"/>
            <w:szCs w:val="20"/>
            <w:lang w:val="en-US"/>
          </w:rPr>
          <w:t>ese details</w:t>
        </w:r>
      </w:ins>
      <w:del w:id="44" w:author="Justin Yeakel" w:date="2021-10-03T16:24:00Z">
        <w:r w:rsidR="006F7E0F" w:rsidRPr="00871B03" w:rsidDel="007C3E7E">
          <w:rPr>
            <w:rFonts w:ascii="Arial" w:hAnsi="Arial"/>
            <w:sz w:val="20"/>
            <w:szCs w:val="20"/>
            <w:lang w:val="en-US"/>
          </w:rPr>
          <w:delText xml:space="preserve"> nuance</w:delText>
        </w:r>
      </w:del>
      <w:r w:rsidR="006F7E0F" w:rsidRPr="00871B03">
        <w:rPr>
          <w:rFonts w:ascii="Arial" w:hAnsi="Arial"/>
          <w:sz w:val="20"/>
          <w:szCs w:val="20"/>
          <w:lang w:val="en-US"/>
        </w:rPr>
        <w:t xml:space="preserve"> will be explored in detail in Q2.</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3689540A" w:rsidR="0026540F" w:rsidRPr="00E57AA2" w:rsidRDefault="00C131D5">
      <w:pPr>
        <w:pStyle w:val="Body"/>
        <w:widowControl w:val="0"/>
        <w:tabs>
          <w:tab w:val="left" w:pos="432"/>
        </w:tabs>
        <w:suppressAutoHyphens/>
        <w:rPr>
          <w:rFonts w:ascii="Arial" w:eastAsia="Arial" w:hAnsi="Arial" w:cs="Arial"/>
          <w:b/>
          <w:bCs/>
          <w:i/>
          <w:iCs/>
          <w:sz w:val="20"/>
          <w:szCs w:val="20"/>
          <w:highlight w:val="yellow"/>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8592" behindDoc="0" locked="0" layoutInCell="1" allowOverlap="1" wp14:anchorId="714416EB" wp14:editId="51411293">
                <wp:simplePos x="0" y="0"/>
                <wp:positionH relativeFrom="column">
                  <wp:posOffset>1965960</wp:posOffset>
                </wp:positionH>
                <wp:positionV relativeFrom="paragraph">
                  <wp:posOffset>89967</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proofErr w:type="spellStart"/>
                              <w:r>
                                <w:rPr>
                                  <w:rFonts w:ascii="Arial" w:hAnsi="Arial"/>
                                  <w:sz w:val="18"/>
                                  <w:szCs w:val="18"/>
                                  <w:lang w:val="en-US"/>
                                </w:rPr>
                                <w:t>cricetid</w:t>
                              </w:r>
                              <w:proofErr w:type="spellEnd"/>
                              <w:r>
                                <w:rPr>
                                  <w:rFonts w:ascii="Arial" w:hAnsi="Arial"/>
                                  <w:sz w:val="18"/>
                                  <w:szCs w:val="18"/>
                                  <w:lang w:val="en-US"/>
                                </w:rPr>
                                <w:t xml:space="preserve"> and </w:t>
                              </w:r>
                              <w:proofErr w:type="spellStart"/>
                              <w:r>
                                <w:rPr>
                                  <w:rFonts w:ascii="Arial" w:hAnsi="Arial"/>
                                  <w:sz w:val="18"/>
                                  <w:szCs w:val="18"/>
                                  <w:lang w:val="en-US"/>
                                </w:rPr>
                                <w:t>heteromyid</w:t>
                              </w:r>
                              <w:proofErr w:type="spellEnd"/>
                              <w:r>
                                <w:rPr>
                                  <w:rFonts w:ascii="Arial" w:hAnsi="Arial"/>
                                  <w:sz w:val="18"/>
                                  <w:szCs w:val="18"/>
                                  <w:lang w:val="en-US"/>
                                </w:rPr>
                                <w:t xml:space="preserve">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714416EB" id="Group 22" o:spid="_x0000_s1038" style="position:absolute;margin-left:154.8pt;margin-top:7.1pt;width:323.15pt;height:201.6pt;z-index:251758592"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proofErr w:type="spellStart"/>
                        <w:r>
                          <w:rPr>
                            <w:rFonts w:ascii="Arial" w:hAnsi="Arial"/>
                            <w:sz w:val="18"/>
                            <w:szCs w:val="18"/>
                            <w:lang w:val="en-US"/>
                          </w:rPr>
                          <w:t>cricetid</w:t>
                        </w:r>
                        <w:proofErr w:type="spellEnd"/>
                        <w:r>
                          <w:rPr>
                            <w:rFonts w:ascii="Arial" w:hAnsi="Arial"/>
                            <w:sz w:val="18"/>
                            <w:szCs w:val="18"/>
                            <w:lang w:val="en-US"/>
                          </w:rPr>
                          <w:t xml:space="preserve"> and </w:t>
                        </w:r>
                        <w:proofErr w:type="spellStart"/>
                        <w:r>
                          <w:rPr>
                            <w:rFonts w:ascii="Arial" w:hAnsi="Arial"/>
                            <w:sz w:val="18"/>
                            <w:szCs w:val="18"/>
                            <w:lang w:val="en-US"/>
                          </w:rPr>
                          <w:t>heteromyid</w:t>
                        </w:r>
                        <w:proofErr w:type="spellEnd"/>
                        <w:r>
                          <w:rPr>
                            <w:rFonts w:ascii="Arial" w:hAnsi="Arial"/>
                            <w:sz w:val="18"/>
                            <w:szCs w:val="18"/>
                            <w:lang w:val="en-US"/>
                          </w:rPr>
                          <w:t xml:space="preserve">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p>
    <w:p w14:paraId="1D80C65E" w14:textId="0B2CADAE" w:rsidR="00FA2B6A" w:rsidRPr="003261AA" w:rsidRDefault="003562BB" w:rsidP="003562BB">
      <w:pPr>
        <w:pStyle w:val="Body"/>
        <w:tabs>
          <w:tab w:val="left" w:pos="432"/>
        </w:tabs>
        <w:rPr>
          <w:rFonts w:ascii="Arial" w:hAnsi="Arial"/>
          <w:sz w:val="20"/>
          <w:szCs w:val="20"/>
          <w:lang w:val="en-US"/>
        </w:rPr>
      </w:pPr>
      <w:r>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3261AA">
        <w:rPr>
          <w:rFonts w:ascii="Arial" w:eastAsia="Arial" w:hAnsi="Arial" w:cs="Arial"/>
          <w:sz w:val="20"/>
          <w:szCs w:val="20"/>
          <w:lang w:val="en-US"/>
        </w:rPr>
        <w:t xml:space="preserve">A significant but noisy correlation between % body fat and </w:t>
      </w:r>
      <w:r w:rsidR="003261AA" w:rsidRPr="00111883">
        <w:rPr>
          <w:rFonts w:ascii="Symbol" w:eastAsia="Arial" w:hAnsi="Symbol" w:cs="Arial"/>
          <w:sz w:val="20"/>
          <w:szCs w:val="20"/>
          <w:lang w:val="en-US"/>
        </w:rPr>
        <w:t>d</w:t>
      </w:r>
      <w:r w:rsidR="003261AA" w:rsidRPr="00111883">
        <w:rPr>
          <w:rFonts w:ascii="Arial" w:eastAsia="Arial" w:hAnsi="Arial" w:cs="Arial"/>
          <w:sz w:val="20"/>
          <w:szCs w:val="20"/>
          <w:vertAlign w:val="superscript"/>
          <w:lang w:val="en-US"/>
        </w:rPr>
        <w:t>13</w:t>
      </w:r>
      <w:r w:rsidR="003261AA">
        <w:rPr>
          <w:rFonts w:ascii="Arial" w:eastAsia="Arial" w:hAnsi="Arial" w:cs="Arial"/>
          <w:sz w:val="20"/>
          <w:szCs w:val="20"/>
          <w:lang w:val="en-US"/>
        </w:rPr>
        <w:t xml:space="preserve">C in blood plasma for both </w:t>
      </w:r>
      <w:proofErr w:type="spellStart"/>
      <w:r w:rsidR="003261AA">
        <w:rPr>
          <w:rFonts w:ascii="Arial" w:eastAsia="Arial" w:hAnsi="Arial" w:cs="Arial"/>
          <w:sz w:val="20"/>
          <w:szCs w:val="20"/>
          <w:lang w:val="en-US"/>
        </w:rPr>
        <w:t>cricetid</w:t>
      </w:r>
      <w:proofErr w:type="spellEnd"/>
      <w:r w:rsidR="003261AA">
        <w:rPr>
          <w:rFonts w:ascii="Arial" w:eastAsia="Arial" w:hAnsi="Arial" w:cs="Arial"/>
          <w:sz w:val="20"/>
          <w:szCs w:val="20"/>
          <w:lang w:val="en-US"/>
        </w:rPr>
        <w:t xml:space="preserve"> and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xml:space="preserve"> rodents suggests a link between plant nutritional traits and consumer body condition (Fig. 5). Specifically, use of C</w:t>
      </w:r>
      <w:r w:rsidR="003261AA" w:rsidRPr="00763EF7">
        <w:rPr>
          <w:rFonts w:ascii="Arial" w:eastAsia="Arial" w:hAnsi="Arial" w:cs="Arial"/>
          <w:sz w:val="20"/>
          <w:szCs w:val="20"/>
          <w:vertAlign w:val="subscript"/>
          <w:lang w:val="en-US"/>
        </w:rPr>
        <w:t>3</w:t>
      </w:r>
      <w:r w:rsidR="003261AA">
        <w:rPr>
          <w:rFonts w:ascii="Arial" w:eastAsia="Arial" w:hAnsi="Arial" w:cs="Arial"/>
          <w:sz w:val="20"/>
          <w:szCs w:val="20"/>
          <w:lang w:val="en-US"/>
        </w:rPr>
        <w:t xml:space="preserve"> resources (low </w:t>
      </w:r>
      <w:r w:rsidR="003261AA">
        <w:rPr>
          <w:rFonts w:ascii="Symbol" w:eastAsia="Arial" w:hAnsi="Symbol" w:cs="Arial"/>
          <w:sz w:val="20"/>
          <w:szCs w:val="20"/>
          <w:lang w:val="en-US"/>
        </w:rPr>
        <w:t>d</w:t>
      </w:r>
      <w:r w:rsidR="003261AA">
        <w:rPr>
          <w:rFonts w:ascii="Arial" w:eastAsia="Arial" w:hAnsi="Arial" w:cs="Arial"/>
          <w:sz w:val="20"/>
          <w:szCs w:val="20"/>
          <w:vertAlign w:val="superscript"/>
          <w:lang w:val="en-US"/>
        </w:rPr>
        <w:t>13</w:t>
      </w:r>
      <w:r w:rsidR="003261AA">
        <w:rPr>
          <w:rFonts w:ascii="Arial" w:eastAsia="Arial" w:hAnsi="Arial" w:cs="Arial"/>
          <w:sz w:val="20"/>
          <w:szCs w:val="20"/>
          <w:lang w:val="en-US"/>
        </w:rPr>
        <w:t>C values) with higher nitrogen content (Fig. 2) and seed sizes relative to C</w:t>
      </w:r>
      <w:r w:rsidR="003261AA" w:rsidRPr="00763EF7">
        <w:rPr>
          <w:rFonts w:ascii="Arial" w:eastAsia="Arial" w:hAnsi="Arial" w:cs="Arial"/>
          <w:sz w:val="20"/>
          <w:szCs w:val="20"/>
          <w:vertAlign w:val="subscript"/>
          <w:lang w:val="en-US"/>
        </w:rPr>
        <w:t>4</w:t>
      </w:r>
      <w:r w:rsidR="003261AA">
        <w:rPr>
          <w:rFonts w:ascii="Arial" w:eastAsia="Arial" w:hAnsi="Arial" w:cs="Arial"/>
          <w:sz w:val="20"/>
          <w:szCs w:val="20"/>
          <w:lang w:val="en-US"/>
        </w:rPr>
        <w:t xml:space="preserve"> grasses is correlated with higher % body fat, but the slope of this relationship differs significantly (p &lt; 0.01) between rodent families. </w:t>
      </w:r>
      <w:r w:rsidR="003261AA" w:rsidRPr="00231C0B">
        <w:rPr>
          <w:rFonts w:ascii="Arial" w:eastAsia="Arial" w:hAnsi="Arial" w:cs="Arial"/>
          <w:sz w:val="20"/>
          <w:szCs w:val="20"/>
          <w:lang w:val="en-US"/>
        </w:rPr>
        <w:t>Th</w:t>
      </w:r>
      <w:r w:rsidR="003261AA">
        <w:rPr>
          <w:rFonts w:ascii="Arial" w:eastAsia="Arial" w:hAnsi="Arial" w:cs="Arial"/>
          <w:sz w:val="20"/>
          <w:szCs w:val="20"/>
          <w:lang w:val="en-US"/>
        </w:rPr>
        <w:t>is</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is a likely consequence</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 xml:space="preserve">of the </w:t>
      </w:r>
      <w:r w:rsidR="003261AA" w:rsidRPr="00231C0B">
        <w:rPr>
          <w:rFonts w:ascii="Arial" w:eastAsia="Arial" w:hAnsi="Arial" w:cs="Arial"/>
          <w:sz w:val="20"/>
          <w:szCs w:val="20"/>
          <w:lang w:val="en-US"/>
        </w:rPr>
        <w:t xml:space="preserve">caching </w:t>
      </w:r>
      <w:r w:rsidR="003261AA">
        <w:rPr>
          <w:rFonts w:ascii="Arial" w:eastAsia="Arial" w:hAnsi="Arial" w:cs="Arial"/>
          <w:sz w:val="20"/>
          <w:szCs w:val="20"/>
          <w:lang w:val="en-US"/>
        </w:rPr>
        <w:t>and</w:t>
      </w:r>
      <w:r w:rsidR="003261AA" w:rsidRPr="00231C0B">
        <w:rPr>
          <w:rFonts w:ascii="Arial" w:eastAsia="Arial" w:hAnsi="Arial" w:cs="Arial"/>
          <w:sz w:val="20"/>
          <w:szCs w:val="20"/>
          <w:lang w:val="en-US"/>
        </w:rPr>
        <w:t xml:space="preserve"> non-caching behavior</w:t>
      </w:r>
      <w:r w:rsidR="003261AA">
        <w:rPr>
          <w:rFonts w:ascii="Arial" w:eastAsia="Arial" w:hAnsi="Arial" w:cs="Arial"/>
          <w:sz w:val="20"/>
          <w:szCs w:val="20"/>
          <w:lang w:val="en-US"/>
        </w:rPr>
        <w:t xml:space="preserve">s of </w:t>
      </w:r>
      <w:proofErr w:type="spellStart"/>
      <w:r w:rsidR="003261AA">
        <w:rPr>
          <w:rFonts w:ascii="Arial" w:eastAsia="Arial" w:hAnsi="Arial" w:cs="Arial"/>
          <w:sz w:val="20"/>
          <w:szCs w:val="20"/>
          <w:lang w:val="en-US"/>
        </w:rPr>
        <w:t>heteromyids</w:t>
      </w:r>
      <w:proofErr w:type="spellEnd"/>
      <w:r w:rsidR="003261AA">
        <w:rPr>
          <w:rFonts w:ascii="Arial" w:eastAsia="Arial" w:hAnsi="Arial" w:cs="Arial"/>
          <w:sz w:val="20"/>
          <w:szCs w:val="20"/>
          <w:lang w:val="en-US"/>
        </w:rPr>
        <w:t xml:space="preserve"> versus </w:t>
      </w:r>
      <w:proofErr w:type="spellStart"/>
      <w:r w:rsidR="003261AA" w:rsidRPr="003261AA">
        <w:rPr>
          <w:rFonts w:ascii="Arial" w:eastAsia="Arial" w:hAnsi="Arial" w:cs="Arial"/>
          <w:sz w:val="20"/>
          <w:szCs w:val="20"/>
          <w:lang w:val="en-US"/>
        </w:rPr>
        <w:t>cricetids</w:t>
      </w:r>
      <w:proofErr w:type="spellEnd"/>
      <w:r w:rsidR="003261AA" w:rsidRPr="003261AA">
        <w:rPr>
          <w:rFonts w:ascii="Arial" w:eastAsia="Arial" w:hAnsi="Arial" w:cs="Arial"/>
          <w:sz w:val="20"/>
          <w:szCs w:val="20"/>
          <w:lang w:val="en-US"/>
        </w:rPr>
        <w:t xml:space="preserve">. </w:t>
      </w:r>
      <w:proofErr w:type="spellStart"/>
      <w:r w:rsidR="003261AA" w:rsidRPr="003261AA">
        <w:rPr>
          <w:rFonts w:ascii="Arial" w:hAnsi="Arial"/>
          <w:sz w:val="20"/>
          <w:szCs w:val="20"/>
          <w:lang w:val="en-US"/>
        </w:rPr>
        <w:t>Heteromyid</w:t>
      </w:r>
      <w:proofErr w:type="spellEnd"/>
      <w:r w:rsidR="003261AA" w:rsidRPr="003261AA">
        <w:rPr>
          <w:rFonts w:ascii="Arial" w:hAnsi="Arial"/>
          <w:sz w:val="20"/>
          <w:szCs w:val="20"/>
          <w:lang w:val="en-US"/>
        </w:rPr>
        <w:t xml:space="preserve"> rodents range in body size from ~5–150g are food-hoarding granivores with “slow” life histories, long gestation times, and small litter sizes. This includes kangaroo rats (</w:t>
      </w:r>
      <w:proofErr w:type="spellStart"/>
      <w:r w:rsidR="003261AA" w:rsidRPr="003261AA">
        <w:rPr>
          <w:rFonts w:ascii="Arial" w:hAnsi="Arial"/>
          <w:i/>
          <w:iCs/>
          <w:sz w:val="20"/>
          <w:szCs w:val="20"/>
          <w:lang w:val="en-US"/>
        </w:rPr>
        <w:t>Dipodomys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pocket mice (</w:t>
      </w:r>
      <w:proofErr w:type="spellStart"/>
      <w:r w:rsidR="003261AA" w:rsidRPr="003261AA">
        <w:rPr>
          <w:rFonts w:ascii="Arial" w:hAnsi="Arial"/>
          <w:i/>
          <w:iCs/>
          <w:sz w:val="20"/>
          <w:szCs w:val="20"/>
          <w:lang w:val="en-US"/>
        </w:rPr>
        <w:t>Perognathus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xml:space="preserve">) which use scatter- and larder-hoarding strategies to cache seeds that can provide food during periods of resource scarcity (Schroder 1979, </w:t>
      </w:r>
      <w:proofErr w:type="spellStart"/>
      <w:r w:rsidR="003261AA" w:rsidRPr="003261AA">
        <w:rPr>
          <w:rFonts w:ascii="Arial" w:hAnsi="Arial"/>
          <w:sz w:val="20"/>
          <w:szCs w:val="20"/>
          <w:lang w:val="en-US"/>
        </w:rPr>
        <w:t>Vander</w:t>
      </w:r>
      <w:proofErr w:type="spellEnd"/>
      <w:r w:rsidR="003261AA" w:rsidRPr="003261AA">
        <w:rPr>
          <w:rFonts w:ascii="Arial" w:hAnsi="Arial"/>
          <w:sz w:val="20"/>
          <w:szCs w:val="20"/>
          <w:lang w:val="en-US"/>
        </w:rPr>
        <w:t xml:space="preserve"> Wall 1990). In contrast, </w:t>
      </w:r>
      <w:proofErr w:type="spellStart"/>
      <w:r w:rsidR="003261AA" w:rsidRPr="003261AA">
        <w:rPr>
          <w:rFonts w:ascii="Arial" w:hAnsi="Arial"/>
          <w:sz w:val="20"/>
          <w:szCs w:val="20"/>
          <w:lang w:val="en-US"/>
        </w:rPr>
        <w:t>cricetid</w:t>
      </w:r>
      <w:proofErr w:type="spellEnd"/>
      <w:r w:rsidR="003261AA" w:rsidRPr="003261AA">
        <w:rPr>
          <w:rFonts w:ascii="Arial" w:hAnsi="Arial"/>
          <w:sz w:val="20"/>
          <w:szCs w:val="20"/>
          <w:lang w:val="en-US"/>
        </w:rPr>
        <w:t xml:space="preserve"> rodents, including deer (</w:t>
      </w:r>
      <w:proofErr w:type="spellStart"/>
      <w:r w:rsidR="003261AA" w:rsidRPr="003261AA">
        <w:rPr>
          <w:rFonts w:ascii="Arial" w:hAnsi="Arial"/>
          <w:i/>
          <w:iCs/>
          <w:sz w:val="20"/>
          <w:szCs w:val="20"/>
          <w:lang w:val="en-US"/>
        </w:rPr>
        <w:t>Peromyscus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grasshopper mice (</w:t>
      </w:r>
      <w:proofErr w:type="spellStart"/>
      <w:r w:rsidR="003261AA" w:rsidRPr="003261AA">
        <w:rPr>
          <w:rFonts w:ascii="Arial" w:hAnsi="Arial"/>
          <w:i/>
          <w:iCs/>
          <w:sz w:val="20"/>
          <w:szCs w:val="20"/>
          <w:lang w:val="en-US"/>
        </w:rPr>
        <w:t>Onychomys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range in size from 20-40g and exhibit “fast” life histories with short gestation times and large litter sizes, resulting in greater reproductive potential (</w:t>
      </w:r>
      <w:proofErr w:type="spellStart"/>
      <w:r w:rsidR="003261AA" w:rsidRPr="003261AA">
        <w:rPr>
          <w:rFonts w:ascii="Arial" w:hAnsi="Arial"/>
          <w:sz w:val="20"/>
          <w:szCs w:val="20"/>
          <w:lang w:val="en-US"/>
        </w:rPr>
        <w:t>Hoffmeister</w:t>
      </w:r>
      <w:proofErr w:type="spellEnd"/>
      <w:r w:rsidR="003261AA" w:rsidRPr="003261AA">
        <w:rPr>
          <w:rFonts w:ascii="Arial" w:hAnsi="Arial"/>
          <w:sz w:val="20"/>
          <w:szCs w:val="20"/>
          <w:lang w:val="en-US"/>
        </w:rPr>
        <w:t xml:space="preserve"> 1986). However, non-caching </w:t>
      </w:r>
      <w:proofErr w:type="spellStart"/>
      <w:r w:rsidR="003261AA" w:rsidRPr="003261AA">
        <w:rPr>
          <w:rFonts w:ascii="Arial" w:hAnsi="Arial"/>
          <w:sz w:val="20"/>
          <w:szCs w:val="20"/>
          <w:lang w:val="en-US"/>
        </w:rPr>
        <w:t>cricetids</w:t>
      </w:r>
      <w:proofErr w:type="spellEnd"/>
      <w:r w:rsidR="003261AA" w:rsidRPr="003261AA">
        <w:rPr>
          <w:rFonts w:ascii="Arial" w:hAnsi="Arial"/>
          <w:sz w:val="20"/>
          <w:szCs w:val="20"/>
          <w:lang w:val="en-US"/>
        </w:rPr>
        <w:t xml:space="preserve"> do not hoard food in our study system, and</w:t>
      </w:r>
      <w:ins w:id="45" w:author="Justin Yeakel" w:date="2021-10-03T16:26:00Z">
        <w:r w:rsidR="007B4562">
          <w:rPr>
            <w:rFonts w:ascii="Arial" w:hAnsi="Arial"/>
            <w:sz w:val="20"/>
            <w:szCs w:val="20"/>
            <w:lang w:val="en-US"/>
          </w:rPr>
          <w:t xml:space="preserve"> must</w:t>
        </w:r>
      </w:ins>
      <w:r w:rsidR="003261AA" w:rsidRPr="003261AA">
        <w:rPr>
          <w:rFonts w:ascii="Arial" w:hAnsi="Arial"/>
          <w:sz w:val="20"/>
          <w:szCs w:val="20"/>
          <w:lang w:val="en-US"/>
        </w:rPr>
        <w:t xml:space="preserve"> therefore </w:t>
      </w:r>
      <w:del w:id="46" w:author="Justin Yeakel" w:date="2021-10-03T16:26:00Z">
        <w:r w:rsidR="003261AA" w:rsidRPr="003261AA" w:rsidDel="00FC6E34">
          <w:rPr>
            <w:rFonts w:ascii="Arial" w:hAnsi="Arial"/>
            <w:sz w:val="20"/>
            <w:szCs w:val="20"/>
            <w:lang w:val="en-US"/>
          </w:rPr>
          <w:delText xml:space="preserve">must </w:delText>
        </w:r>
      </w:del>
      <w:r w:rsidR="003261AA" w:rsidRPr="003261AA">
        <w:rPr>
          <w:rFonts w:ascii="Arial" w:hAnsi="Arial"/>
          <w:sz w:val="20"/>
          <w:szCs w:val="20"/>
          <w:lang w:val="en-US"/>
        </w:rPr>
        <w:t>forage continuously and/or</w:t>
      </w:r>
      <w:r w:rsidR="003261AA" w:rsidRPr="003261AA">
        <w:rPr>
          <w:rFonts w:ascii="Arial" w:eastAsia="Arial" w:hAnsi="Arial" w:cs="Arial"/>
          <w:sz w:val="20"/>
          <w:szCs w:val="20"/>
          <w:lang w:val="en-US"/>
        </w:rPr>
        <w:t xml:space="preserve"> store energy resources as endogenous fat, leading to higher mean % body fat compared to </w:t>
      </w:r>
      <w:proofErr w:type="spellStart"/>
      <w:r w:rsidR="003261AA" w:rsidRPr="003261AA">
        <w:rPr>
          <w:rFonts w:ascii="Arial" w:eastAsia="Arial" w:hAnsi="Arial" w:cs="Arial"/>
          <w:sz w:val="20"/>
          <w:szCs w:val="20"/>
          <w:lang w:val="en-US"/>
        </w:rPr>
        <w:t>heteromyids</w:t>
      </w:r>
      <w:proofErr w:type="spellEnd"/>
      <w:r w:rsidR="003261AA" w:rsidRPr="003261AA">
        <w:rPr>
          <w:rFonts w:ascii="Arial" w:eastAsia="Arial" w:hAnsi="Arial" w:cs="Arial"/>
          <w:sz w:val="20"/>
          <w:szCs w:val="20"/>
          <w:lang w:val="en-US"/>
        </w:rPr>
        <w:t xml:space="preserve"> (Fig. 5A).</w:t>
      </w:r>
      <w:r w:rsidR="003261AA">
        <w:rPr>
          <w:rFonts w:ascii="Arial" w:eastAsia="Arial" w:hAnsi="Arial" w:cs="Arial"/>
          <w:sz w:val="20"/>
          <w:szCs w:val="20"/>
          <w:lang w:val="en-US"/>
        </w:rPr>
        <w:t xml:space="preserve"> </w:t>
      </w:r>
      <w:r w:rsidR="003261AA" w:rsidRPr="004F1F06">
        <w:rPr>
          <w:rFonts w:ascii="Arial" w:hAnsi="Arial"/>
          <w:sz w:val="20"/>
          <w:szCs w:val="20"/>
          <w:lang w:val="en-US"/>
        </w:rPr>
        <w:t xml:space="preserve">Further, </w:t>
      </w:r>
      <w:r w:rsidR="003261AA">
        <w:rPr>
          <w:rFonts w:ascii="Arial" w:hAnsi="Arial"/>
          <w:sz w:val="20"/>
          <w:szCs w:val="20"/>
          <w:lang w:val="en-US"/>
        </w:rPr>
        <w:t xml:space="preserve">because </w:t>
      </w:r>
      <w:proofErr w:type="spellStart"/>
      <w:r w:rsidR="003261AA" w:rsidRPr="004F1F06">
        <w:rPr>
          <w:rFonts w:ascii="Arial" w:hAnsi="Arial"/>
          <w:sz w:val="20"/>
          <w:szCs w:val="20"/>
          <w:lang w:val="en-US"/>
        </w:rPr>
        <w:t>cricetids</w:t>
      </w:r>
      <w:proofErr w:type="spellEnd"/>
      <w:r w:rsidR="003261AA">
        <w:rPr>
          <w:rFonts w:ascii="Arial" w:hAnsi="Arial"/>
          <w:sz w:val="20"/>
          <w:szCs w:val="20"/>
          <w:lang w:val="en-US"/>
        </w:rPr>
        <w:t xml:space="preserve"> require resources that promote endogenous fat, they</w:t>
      </w:r>
      <w:r w:rsidR="003261AA" w:rsidRPr="004F1F06">
        <w:rPr>
          <w:rFonts w:ascii="Arial" w:hAnsi="Arial"/>
          <w:sz w:val="20"/>
          <w:szCs w:val="20"/>
          <w:lang w:val="en-US"/>
        </w:rPr>
        <w:t xml:space="preserve"> are generally more omnivorous</w:t>
      </w:r>
      <w:r w:rsidR="003261AA">
        <w:rPr>
          <w:rFonts w:ascii="Arial" w:hAnsi="Arial"/>
          <w:sz w:val="20"/>
          <w:szCs w:val="20"/>
          <w:lang w:val="en-US"/>
        </w:rPr>
        <w:t xml:space="preserve"> and</w:t>
      </w:r>
      <w:r w:rsidR="003261AA" w:rsidRPr="004F1F06">
        <w:rPr>
          <w:rFonts w:ascii="Arial" w:hAnsi="Arial"/>
          <w:sz w:val="20"/>
          <w:szCs w:val="20"/>
          <w:lang w:val="en-US"/>
        </w:rPr>
        <w:t xml:space="preserve"> rel</w:t>
      </w:r>
      <w:r w:rsidR="003261AA">
        <w:rPr>
          <w:rFonts w:ascii="Arial" w:hAnsi="Arial"/>
          <w:sz w:val="20"/>
          <w:szCs w:val="20"/>
          <w:lang w:val="en-US"/>
        </w:rPr>
        <w:t>y</w:t>
      </w:r>
      <w:r w:rsidR="003261AA" w:rsidRPr="004F1F06">
        <w:rPr>
          <w:rFonts w:ascii="Arial" w:hAnsi="Arial"/>
          <w:sz w:val="20"/>
          <w:szCs w:val="20"/>
          <w:lang w:val="en-US"/>
        </w:rPr>
        <w:t xml:space="preserve"> on </w:t>
      </w:r>
      <w:proofErr w:type="spellStart"/>
      <w:r w:rsidR="003261AA" w:rsidRPr="004F1F06">
        <w:rPr>
          <w:rFonts w:ascii="Arial" w:hAnsi="Arial"/>
          <w:sz w:val="20"/>
          <w:szCs w:val="20"/>
          <w:lang w:val="en-US"/>
        </w:rPr>
        <w:t>folivory</w:t>
      </w:r>
      <w:proofErr w:type="spellEnd"/>
      <w:r w:rsidR="003261AA" w:rsidRPr="004F1F06">
        <w:rPr>
          <w:rFonts w:ascii="Arial" w:hAnsi="Arial"/>
          <w:sz w:val="20"/>
          <w:szCs w:val="20"/>
          <w:lang w:val="en-US"/>
        </w:rPr>
        <w:t xml:space="preserve"> and </w:t>
      </w:r>
      <w:proofErr w:type="spellStart"/>
      <w:r w:rsidR="003261AA" w:rsidRPr="004F1F06">
        <w:rPr>
          <w:rFonts w:ascii="Arial" w:hAnsi="Arial"/>
          <w:sz w:val="20"/>
          <w:szCs w:val="20"/>
          <w:lang w:val="en-US"/>
        </w:rPr>
        <w:t>insectivory</w:t>
      </w:r>
      <w:proofErr w:type="spellEnd"/>
      <w:r w:rsidR="003261AA" w:rsidRPr="004F1F06">
        <w:rPr>
          <w:rFonts w:ascii="Arial" w:hAnsi="Arial"/>
          <w:sz w:val="20"/>
          <w:szCs w:val="20"/>
          <w:lang w:val="en-US"/>
        </w:rPr>
        <w:t xml:space="preserve"> to obtain foods with high protein content</w:t>
      </w:r>
      <w:r w:rsidR="003261AA">
        <w:rPr>
          <w:rFonts w:ascii="Arial" w:hAnsi="Arial"/>
          <w:sz w:val="20"/>
          <w:szCs w:val="20"/>
          <w:lang w:val="en-US"/>
        </w:rPr>
        <w:t>.</w:t>
      </w:r>
      <w:r w:rsidR="003261AA">
        <w:rPr>
          <w:rFonts w:ascii="Arial" w:eastAsia="Arial" w:hAnsi="Arial" w:cs="Arial"/>
          <w:sz w:val="20"/>
          <w:szCs w:val="20"/>
          <w:lang w:val="en-US"/>
        </w:rPr>
        <w:t xml:space="preserve"> Our recent work modeling resource selection found size-dependent advantages of caching in the stochastic environment at the </w:t>
      </w:r>
      <w:proofErr w:type="spellStart"/>
      <w:r w:rsidR="003261AA">
        <w:rPr>
          <w:rFonts w:ascii="Arial" w:eastAsia="Arial" w:hAnsi="Arial" w:cs="Arial"/>
          <w:sz w:val="20"/>
          <w:szCs w:val="20"/>
          <w:lang w:val="en-US"/>
        </w:rPr>
        <w:t>Sevilleta</w:t>
      </w:r>
      <w:proofErr w:type="spellEnd"/>
      <w:r w:rsidR="003261AA">
        <w:rPr>
          <w:rFonts w:ascii="Arial" w:eastAsia="Arial" w:hAnsi="Arial" w:cs="Arial"/>
          <w:sz w:val="20"/>
          <w:szCs w:val="20"/>
          <w:lang w:val="en-US"/>
        </w:rPr>
        <w:t xml:space="preserve"> (Yeakel et al. 2020), Interestingly, the smallest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PGFV (6–10g), exhibits intermediate % body fat, suggesting a combination of endogenous and exogenous resource storage strategies. This apparent foraging-mediated difference in body condition suggests that diet may govern physiology with consequences for individual fitness</w:t>
      </w:r>
      <w:r w:rsidR="003261AA">
        <w:rPr>
          <w:rFonts w:ascii="Arial" w:hAnsi="Arial"/>
          <w:sz w:val="20"/>
          <w:szCs w:val="20"/>
          <w:lang w:val="en-US"/>
        </w:rPr>
        <w:t>. G</w:t>
      </w:r>
      <w:r w:rsidR="003261AA" w:rsidRPr="005D4D65">
        <w:rPr>
          <w:rFonts w:ascii="Arial" w:hAnsi="Arial"/>
          <w:sz w:val="20"/>
          <w:szCs w:val="20"/>
          <w:lang w:val="en-US"/>
        </w:rPr>
        <w:t xml:space="preserve">iven the increasing resource stochasticity in </w:t>
      </w:r>
      <w:r w:rsidR="003261AA">
        <w:rPr>
          <w:rFonts w:ascii="Arial" w:hAnsi="Arial"/>
          <w:sz w:val="20"/>
          <w:szCs w:val="20"/>
          <w:lang w:val="en-US"/>
        </w:rPr>
        <w:t>our</w:t>
      </w:r>
      <w:r w:rsidR="003261AA" w:rsidRPr="005D4D65">
        <w:rPr>
          <w:rFonts w:ascii="Arial" w:hAnsi="Arial"/>
          <w:sz w:val="20"/>
          <w:szCs w:val="20"/>
          <w:lang w:val="en-US"/>
        </w:rPr>
        <w:t xml:space="preserve"> desert system, </w:t>
      </w:r>
      <w:r w:rsidR="003261AA">
        <w:rPr>
          <w:rFonts w:ascii="Arial" w:hAnsi="Arial"/>
          <w:sz w:val="20"/>
          <w:szCs w:val="20"/>
          <w:lang w:val="en-US"/>
        </w:rPr>
        <w:t xml:space="preserve">such </w:t>
      </w:r>
      <w:r w:rsidR="003261AA" w:rsidRPr="005D4D65">
        <w:rPr>
          <w:rFonts w:ascii="Arial" w:hAnsi="Arial"/>
          <w:sz w:val="20"/>
          <w:szCs w:val="20"/>
          <w:lang w:val="en-US"/>
        </w:rPr>
        <w:t>tradeoffs between foraging and life-history strategies have the potential to restructure population</w:t>
      </w:r>
      <w:r w:rsidR="003261AA">
        <w:rPr>
          <w:rFonts w:ascii="Arial" w:hAnsi="Arial"/>
          <w:sz w:val="20"/>
          <w:szCs w:val="20"/>
          <w:lang w:val="en-US"/>
        </w:rPr>
        <w:t>s</w:t>
      </w:r>
      <w:r w:rsidR="003261AA" w:rsidRPr="005D4D65">
        <w:rPr>
          <w:rFonts w:ascii="Arial" w:hAnsi="Arial"/>
          <w:sz w:val="20"/>
          <w:szCs w:val="20"/>
          <w:lang w:val="en-US"/>
        </w:rPr>
        <w:t xml:space="preserve"> and communit</w:t>
      </w:r>
      <w:r w:rsidR="003261AA">
        <w:rPr>
          <w:rFonts w:ascii="Arial" w:hAnsi="Arial"/>
          <w:sz w:val="20"/>
          <w:szCs w:val="20"/>
          <w:lang w:val="en-US"/>
        </w:rPr>
        <w:t>ies (Boggs 1992).</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2F4D79D" w14:textId="6F5AE12D" w:rsidR="009478AF" w:rsidRDefault="00CB502F">
      <w:pPr>
        <w:pStyle w:val="Body"/>
        <w:widowControl w:val="0"/>
        <w:tabs>
          <w:tab w:val="left" w:pos="432"/>
        </w:tabs>
        <w:suppressAutoHyphens/>
        <w:rPr>
          <w:rFonts w:ascii="Arial" w:eastAsia="Arial" w:hAnsi="Arial" w:cs="Arial"/>
          <w:sz w:val="20"/>
          <w:szCs w:val="20"/>
          <w:lang w:val="en-US"/>
        </w:rPr>
      </w:pPr>
      <w:r>
        <w:rPr>
          <w:rFonts w:ascii="Arial" w:hAnsi="Arial" w:cs="Arial"/>
          <w:sz w:val="20"/>
          <w:szCs w:val="20"/>
          <w:lang w:val="en-US"/>
        </w:rPr>
        <w:tab/>
        <w:t>I</w:t>
      </w:r>
      <w:r w:rsidRPr="00F907F2">
        <w:rPr>
          <w:rFonts w:ascii="Arial" w:hAnsi="Arial" w:cs="Arial"/>
          <w:sz w:val="20"/>
          <w:szCs w:val="20"/>
          <w:lang w:val="en-US"/>
        </w:rPr>
        <w:t>sotope data and mark-recapture models</w:t>
      </w:r>
      <w:r>
        <w:rPr>
          <w:rFonts w:ascii="Arial" w:hAnsi="Arial" w:cs="Arial"/>
          <w:sz w:val="20"/>
          <w:szCs w:val="20"/>
          <w:lang w:val="en-US"/>
        </w:rPr>
        <w:t xml:space="preserve"> have also revealed that </w:t>
      </w:r>
      <w:r w:rsidRPr="00F907F2">
        <w:rPr>
          <w:rFonts w:ascii="Arial" w:hAnsi="Arial" w:cs="Arial"/>
          <w:sz w:val="20"/>
          <w:szCs w:val="20"/>
          <w:lang w:val="en-US"/>
        </w:rPr>
        <w:t xml:space="preserve">foraging strategies can drive fitness directly, as monthly survival decreased with individual diet specialization (Fig. 6; Manlick et al. </w:t>
      </w:r>
      <w:r>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w:t>
      </w:r>
      <w:r>
        <w:rPr>
          <w:rFonts w:ascii="Arial" w:hAnsi="Arial" w:cs="Arial"/>
          <w:sz w:val="20"/>
          <w:szCs w:val="20"/>
          <w:lang w:val="en-GB"/>
        </w:rPr>
        <w:t>4X</w:t>
      </w:r>
      <w:r w:rsidRPr="002F4E67">
        <w:rPr>
          <w:rFonts w:ascii="Arial" w:hAnsi="Arial" w:cs="Arial"/>
          <w:sz w:val="20"/>
          <w:szCs w:val="20"/>
          <w:lang w:val="en-GB"/>
        </w:rPr>
        <w:t xml:space="preserve">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w:t>
      </w:r>
      <w:r w:rsidR="00AF354E">
        <w:rPr>
          <w:noProof/>
          <w14:textOutline w14:w="0" w14:cap="rnd" w14:cmpd="sng" w14:algn="ctr">
            <w14:noFill/>
            <w14:prstDash w14:val="solid"/>
            <w14:bevel/>
          </w14:textOutline>
        </w:rPr>
        <w:lastRenderedPageBreak/>
        <mc:AlternateContent>
          <mc:Choice Requires="wpg">
            <w:drawing>
              <wp:anchor distT="0" distB="0" distL="114300" distR="114300" simplePos="0" relativeHeight="251773952" behindDoc="0" locked="0" layoutInCell="1" allowOverlap="1" wp14:anchorId="7F140573" wp14:editId="219AFB29">
                <wp:simplePos x="0" y="0"/>
                <wp:positionH relativeFrom="column">
                  <wp:posOffset>3604057</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proofErr w:type="spellStart"/>
                              <w:r>
                                <w:rPr>
                                  <w:rFonts w:ascii="Arial" w:hAnsi="Arial"/>
                                  <w:sz w:val="18"/>
                                  <w:szCs w:val="18"/>
                                  <w:lang w:val="en-US"/>
                                </w:rPr>
                                <w:t>Heteromyid</w:t>
                              </w:r>
                              <w:proofErr w:type="spellEnd"/>
                              <w:r>
                                <w:rPr>
                                  <w:rFonts w:ascii="Arial" w:hAnsi="Arial"/>
                                  <w:sz w:val="18"/>
                                  <w:szCs w:val="18"/>
                                  <w:lang w:val="en-US"/>
                                </w:rPr>
                                <w:t xml:space="preserve">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140573" id="Group 28" o:spid="_x0000_s1041" style="position:absolute;margin-left:283.8pt;margin-top:0;width:185.05pt;height:252.2pt;z-index:251773952;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rXurrOQAAAANAQAADwAAAGRycy9kb3ducmV2&#13;&#10;LnhtbEyPT2/CMAzF75P2HSJP2m2kHdCy0hQh9ueEJg0mod1Ma9qKJqma0JZvP3PaLpbsZz+/X7oa&#13;&#10;dSN66lxtjYJwEoAgk9uiNqWC7/370wKE82gKbKwhBVdysMru71JMCjuYL+p3vhRsYlyCCirv20RK&#13;&#10;l1ek0U1sS4a1k+00em67UhYdDmyuG/kcBJHUWBv+UGFLm4ry8+6iFXwMOKyn4Vu/PZ8215/9/POw&#13;&#10;DUmpx4fxdcllvQThafR/F3Bj4PyQcbCjvZjCiUbBPIojXlXAWCy/TOMYxJHnwWwGMkvlf4rsFw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proofErr w:type="spellStart"/>
                        <w:r>
                          <w:rPr>
                            <w:rFonts w:ascii="Arial" w:hAnsi="Arial"/>
                            <w:sz w:val="18"/>
                            <w:szCs w:val="18"/>
                            <w:lang w:val="en-US"/>
                          </w:rPr>
                          <w:t>Heteromyid</w:t>
                        </w:r>
                        <w:proofErr w:type="spellEnd"/>
                        <w:r>
                          <w:rPr>
                            <w:rFonts w:ascii="Arial" w:hAnsi="Arial"/>
                            <w:sz w:val="18"/>
                            <w:szCs w:val="18"/>
                            <w:lang w:val="en-US"/>
                          </w:rPr>
                          <w:t xml:space="preserve">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Pr="002F4E67">
        <w:rPr>
          <w:rFonts w:ascii="Arial" w:hAnsi="Arial"/>
          <w:sz w:val="20"/>
          <w:szCs w:val="20"/>
          <w:lang w:val="en-US"/>
        </w:rPr>
        <w:t>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that link foraging variation to fitness remain uncertain.</w:t>
      </w:r>
      <w:r>
        <w:rPr>
          <w:rFonts w:ascii="Arial" w:eastAsia="Arial" w:hAnsi="Arial" w:cs="Arial"/>
          <w:sz w:val="20"/>
          <w:szCs w:val="20"/>
          <w:lang w:val="en-US"/>
        </w:rPr>
        <w:t xml:space="preserve"> For instance, our isotope data suggest that diet influences body condition (Fig. 5), but it is also possible that fine-scale plant nutritional traits like N content or 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0B0C242E" w14:textId="6226DA67" w:rsidR="00AF354E" w:rsidRDefault="00AF354E">
      <w:pPr>
        <w:pStyle w:val="Body"/>
        <w:widowControl w:val="0"/>
        <w:tabs>
          <w:tab w:val="left" w:pos="432"/>
        </w:tabs>
        <w:suppressAutoHyphens/>
        <w:rPr>
          <w:rFonts w:ascii="Arial" w:hAnsi="Arial" w:cs="Arial"/>
          <w:sz w:val="20"/>
          <w:szCs w:val="20"/>
          <w:lang w:val="en-GB"/>
        </w:rPr>
      </w:pPr>
    </w:p>
    <w:p w14:paraId="782847E1" w14:textId="020FAB7F" w:rsidR="009478AF" w:rsidRDefault="00AF354E" w:rsidP="00AF354E">
      <w:pPr>
        <w:pStyle w:val="Body"/>
        <w:widowControl w:val="0"/>
        <w:tabs>
          <w:tab w:val="left" w:pos="432"/>
        </w:tabs>
        <w:suppressAutoHyphens/>
        <w:rPr>
          <w:rFonts w:ascii="Arial" w:hAnsi="Arial"/>
          <w:b/>
          <w:bCs/>
          <w:i/>
          <w:iCs/>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8352" behindDoc="0" locked="0" layoutInCell="1" allowOverlap="1" wp14:anchorId="25E906CC" wp14:editId="573DD235">
                <wp:simplePos x="0" y="0"/>
                <wp:positionH relativeFrom="column">
                  <wp:posOffset>3296136</wp:posOffset>
                </wp:positionH>
                <wp:positionV relativeFrom="paragraph">
                  <wp:posOffset>1548386</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9.55pt;margin-top:121.9pt;width:221.15pt;height:236.05pt;z-index:251748352;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Pr="00AF354E">
        <w:rPr>
          <w:rFonts w:ascii="Arial" w:hAnsi="Arial" w:cs="Arial"/>
          <w:sz w:val="20"/>
          <w:szCs w:val="20"/>
          <w:lang w:val="en-US"/>
        </w:rPr>
        <w:t xml:space="preserve"> </w:t>
      </w:r>
      <w:r>
        <w:rPr>
          <w:rFonts w:ascii="Arial" w:hAnsi="Arial" w:cs="Arial"/>
          <w:sz w:val="20"/>
          <w:szCs w:val="20"/>
          <w:lang w:val="en-US"/>
        </w:rPr>
        <w:t>G</w:t>
      </w:r>
      <w:r w:rsidRPr="009478AF">
        <w:rPr>
          <w:rFonts w:ascii="Arial" w:hAnsi="Arial" w:cs="Arial"/>
          <w:sz w:val="20"/>
          <w:szCs w:val="20"/>
          <w:lang w:val="en-US"/>
        </w:rPr>
        <w:t>ut microbiome</w:t>
      </w:r>
      <w:r>
        <w:rPr>
          <w:rFonts w:ascii="Arial" w:hAnsi="Arial" w:cs="Arial"/>
          <w:sz w:val="20"/>
          <w:szCs w:val="20"/>
          <w:lang w:val="en-US"/>
        </w:rPr>
        <w:t>s</w:t>
      </w:r>
      <w:r w:rsidRPr="009478AF">
        <w:rPr>
          <w:rFonts w:ascii="Arial" w:hAnsi="Arial" w:cs="Arial"/>
          <w:sz w:val="20"/>
          <w:szCs w:val="20"/>
          <w:lang w:val="en-US"/>
        </w:rPr>
        <w:t xml:space="preserve"> represent highly plastic phenotypes that connect individual foraging and physiology to population and community dynamics. </w:t>
      </w:r>
      <w:r>
        <w:rPr>
          <w:rFonts w:ascii="Arial" w:hAnsi="Arial" w:cs="Arial"/>
          <w:sz w:val="20"/>
          <w:szCs w:val="20"/>
          <w:lang w:val="en-US"/>
        </w:rPr>
        <w:t xml:space="preserve">In a similar </w:t>
      </w:r>
      <w:proofErr w:type="spellStart"/>
      <w:r>
        <w:rPr>
          <w:rFonts w:ascii="Arial" w:hAnsi="Arial" w:cs="Arial"/>
          <w:sz w:val="20"/>
          <w:szCs w:val="20"/>
          <w:lang w:val="en-US"/>
        </w:rPr>
        <w:t>aridland</w:t>
      </w:r>
      <w:proofErr w:type="spellEnd"/>
      <w:r>
        <w:rPr>
          <w:rFonts w:ascii="Arial" w:hAnsi="Arial" w:cs="Arial"/>
          <w:sz w:val="20"/>
          <w:szCs w:val="20"/>
          <w:lang w:val="en-US"/>
        </w:rPr>
        <w:t xml:space="preserve"> rodent population, w</w:t>
      </w:r>
      <w:r w:rsidRPr="009478AF">
        <w:rPr>
          <w:rFonts w:ascii="Arial" w:hAnsi="Arial" w:cs="Arial"/>
          <w:sz w:val="20"/>
          <w:szCs w:val="20"/>
          <w:lang w:val="en-US"/>
        </w:rPr>
        <w:t xml:space="preserve">e found precipitation-driven increases in rodent population size generally contributes to greater population-level gut bacterial richness but not individual-level richness (Fig. </w:t>
      </w:r>
      <w:r>
        <w:rPr>
          <w:rFonts w:ascii="Arial" w:hAnsi="Arial" w:cs="Arial"/>
          <w:sz w:val="20"/>
          <w:szCs w:val="20"/>
          <w:lang w:val="en-US"/>
        </w:rPr>
        <w:t>7</w:t>
      </w:r>
      <w:r w:rsidRPr="009478AF">
        <w:rPr>
          <w:rFonts w:ascii="Arial" w:hAnsi="Arial" w:cs="Arial"/>
          <w:sz w:val="20"/>
          <w:szCs w:val="20"/>
          <w:lang w:val="en-US"/>
        </w:rPr>
        <w:t xml:space="preserve">). These </w:t>
      </w:r>
      <w:r>
        <w:rPr>
          <w:rFonts w:ascii="Arial" w:hAnsi="Arial" w:cs="Arial"/>
          <w:sz w:val="20"/>
          <w:szCs w:val="20"/>
          <w:lang w:val="en-US"/>
        </w:rPr>
        <w:t>data</w:t>
      </w:r>
      <w:r w:rsidRPr="009478AF">
        <w:rPr>
          <w:rFonts w:ascii="Arial" w:hAnsi="Arial" w:cs="Arial"/>
          <w:sz w:val="20"/>
          <w:szCs w:val="20"/>
          <w:lang w:val="en-US"/>
        </w:rPr>
        <w:t xml:space="preserve"> suggest individuals in larger populations specialize on a smaller average fraction of </w:t>
      </w:r>
      <w:r>
        <w:rPr>
          <w:rFonts w:ascii="Arial" w:hAnsi="Arial" w:cs="Arial"/>
          <w:sz w:val="20"/>
          <w:szCs w:val="20"/>
          <w:lang w:val="en-US"/>
        </w:rPr>
        <w:t>available microbiome-relevant</w:t>
      </w:r>
      <w:r w:rsidRPr="009478AF">
        <w:rPr>
          <w:rFonts w:ascii="Arial" w:hAnsi="Arial" w:cs="Arial"/>
          <w:sz w:val="20"/>
          <w:szCs w:val="20"/>
          <w:lang w:val="en-US"/>
        </w:rPr>
        <w:t xml:space="preserve"> </w:t>
      </w:r>
      <w:r>
        <w:rPr>
          <w:rFonts w:ascii="Arial" w:hAnsi="Arial" w:cs="Arial"/>
          <w:sz w:val="20"/>
          <w:szCs w:val="20"/>
          <w:lang w:val="en-US"/>
        </w:rPr>
        <w:t xml:space="preserve">resource </w:t>
      </w:r>
      <w:r w:rsidRPr="009478AF">
        <w:rPr>
          <w:rFonts w:ascii="Arial" w:hAnsi="Arial" w:cs="Arial"/>
          <w:sz w:val="20"/>
          <w:szCs w:val="20"/>
          <w:lang w:val="en-US"/>
        </w:rPr>
        <w:t xml:space="preserve">diversity. While gut microbiome composition is a function of numerous endogenous (e.g., phylogeny) and exogenous (e.g., habitat, season) drivers, diet variation </w:t>
      </w:r>
      <w:r>
        <w:rPr>
          <w:rFonts w:ascii="Arial" w:hAnsi="Arial" w:cs="Arial"/>
          <w:sz w:val="20"/>
          <w:szCs w:val="20"/>
          <w:lang w:val="en-US"/>
        </w:rPr>
        <w:t>is an</w:t>
      </w:r>
      <w:r w:rsidRPr="009478AF">
        <w:rPr>
          <w:rFonts w:ascii="Arial" w:hAnsi="Arial" w:cs="Arial"/>
          <w:sz w:val="20"/>
          <w:szCs w:val="20"/>
          <w:lang w:val="en-US"/>
        </w:rPr>
        <w:t xml:space="preserve"> important driver of gut microbial community diversity and composition </w:t>
      </w:r>
      <w:r>
        <w:rPr>
          <w:rFonts w:ascii="Arial" w:hAnsi="Arial" w:cs="Arial"/>
          <w:sz w:val="20"/>
          <w:szCs w:val="20"/>
          <w:lang w:val="en-US"/>
        </w:rPr>
        <w:t xml:space="preserve">in many species </w:t>
      </w:r>
      <w:r w:rsidRPr="009478AF">
        <w:rPr>
          <w:rFonts w:ascii="Arial" w:hAnsi="Arial" w:cs="Arial"/>
          <w:sz w:val="20"/>
          <w:szCs w:val="20"/>
          <w:lang w:val="en-US"/>
        </w:rPr>
        <w:t>(</w:t>
      </w:r>
      <w:r>
        <w:rPr>
          <w:rFonts w:ascii="Arial" w:hAnsi="Arial" w:cs="Arial"/>
          <w:sz w:val="20"/>
          <w:szCs w:val="20"/>
          <w:lang w:val="en-US"/>
        </w:rPr>
        <w:t>Kartzinel et al. 2019</w:t>
      </w:r>
      <w:r w:rsidRPr="009478AF">
        <w:rPr>
          <w:rFonts w:ascii="Arial" w:hAnsi="Arial" w:cs="Arial"/>
          <w:sz w:val="20"/>
          <w:szCs w:val="20"/>
          <w:lang w:val="en-US"/>
        </w:rPr>
        <w:t xml:space="preserve">), </w:t>
      </w:r>
      <w:r>
        <w:rPr>
          <w:rFonts w:ascii="Arial" w:hAnsi="Arial" w:cs="Arial"/>
          <w:sz w:val="20"/>
          <w:szCs w:val="20"/>
          <w:lang w:val="en-US"/>
        </w:rPr>
        <w:t>and</w:t>
      </w:r>
      <w:r w:rsidRPr="009478AF">
        <w:rPr>
          <w:rFonts w:ascii="Arial" w:hAnsi="Arial" w:cs="Arial"/>
          <w:sz w:val="20"/>
          <w:szCs w:val="20"/>
          <w:lang w:val="en-US"/>
        </w:rPr>
        <w:t xml:space="preserve"> in turn </w:t>
      </w:r>
      <w:r>
        <w:rPr>
          <w:rFonts w:ascii="Arial" w:hAnsi="Arial" w:cs="Arial"/>
          <w:sz w:val="20"/>
          <w:szCs w:val="20"/>
          <w:lang w:val="en-US"/>
        </w:rPr>
        <w:t xml:space="preserve">it </w:t>
      </w:r>
      <w:r w:rsidRPr="009478AF">
        <w:rPr>
          <w:rFonts w:ascii="Arial" w:hAnsi="Arial" w:cs="Arial"/>
          <w:sz w:val="20"/>
          <w:szCs w:val="20"/>
          <w:lang w:val="en-US"/>
        </w:rPr>
        <w:t>can regulate protein metabolism (Newsome et al. 2020)</w:t>
      </w:r>
      <w:r>
        <w:rPr>
          <w:rFonts w:ascii="Arial" w:hAnsi="Arial" w:cs="Arial"/>
          <w:sz w:val="20"/>
          <w:szCs w:val="20"/>
          <w:lang w:val="en-US"/>
        </w:rPr>
        <w:t>. Further, microbiomes can</w:t>
      </w:r>
      <w:r w:rsidRPr="009478AF">
        <w:rPr>
          <w:rFonts w:ascii="Arial" w:hAnsi="Arial" w:cs="Arial"/>
          <w:sz w:val="20"/>
          <w:szCs w:val="20"/>
          <w:lang w:val="en-US"/>
        </w:rPr>
        <w:t xml:space="preserve">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5B669C8" w14:textId="121B41F0" w:rsidR="00AF354E" w:rsidRDefault="00AF354E" w:rsidP="00422CBC">
      <w:pPr>
        <w:pStyle w:val="Body"/>
        <w:tabs>
          <w:tab w:val="left" w:pos="432"/>
        </w:tabs>
        <w:rPr>
          <w:rFonts w:ascii="Arial" w:hAnsi="Arial"/>
          <w:b/>
          <w:bCs/>
          <w:i/>
          <w:iCs/>
          <w:sz w:val="20"/>
          <w:szCs w:val="20"/>
          <w:lang w:val="en-US"/>
        </w:rPr>
      </w:pPr>
    </w:p>
    <w:p w14:paraId="1AB5F17D" w14:textId="02B55878"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7D9472BF" w:rsidR="0013161E" w:rsidRDefault="0013161E" w:rsidP="0013161E">
      <w:pPr>
        <w:pStyle w:val="Body"/>
        <w:tabs>
          <w:tab w:val="left" w:pos="432"/>
        </w:tabs>
        <w:rPr>
          <w:rFonts w:ascii="Arial" w:hAnsi="Arial" w:cs="Arial"/>
          <w:sz w:val="20"/>
          <w:szCs w:val="20"/>
          <w:lang w:val="en-US"/>
        </w:rPr>
      </w:pPr>
      <w:r>
        <w:rPr>
          <w:rFonts w:ascii="Arial" w:hAnsi="Arial"/>
          <w:sz w:val="20"/>
          <w:szCs w:val="20"/>
          <w:lang w:val="en-US"/>
        </w:rPr>
        <w:tab/>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Pr="00BD6DCC">
        <w:rPr>
          <w:rFonts w:ascii="Arial" w:hAnsi="Arial"/>
          <w:sz w:val="20"/>
          <w:szCs w:val="20"/>
          <w:lang w:val="en-US"/>
        </w:rPr>
        <w:t>tannins or polyphenols (</w:t>
      </w:r>
      <w:proofErr w:type="spellStart"/>
      <w:r w:rsidRPr="00BD6DCC">
        <w:rPr>
          <w:rFonts w:ascii="Arial" w:hAnsi="Arial"/>
          <w:sz w:val="20"/>
          <w:szCs w:val="20"/>
          <w:lang w:val="en-US"/>
        </w:rPr>
        <w:t>Iason</w:t>
      </w:r>
      <w:proofErr w:type="spellEnd"/>
      <w:r w:rsidRPr="00BD6DCC">
        <w:rPr>
          <w:rFonts w:ascii="Arial" w:hAnsi="Arial"/>
          <w:sz w:val="20"/>
          <w:szCs w:val="20"/>
          <w:lang w:val="en-US"/>
        </w:rPr>
        <w:t xml:space="preserve"> 2005, Wang and Chen 2009). We will assess these tradeoffs and their effect on consumer fitness </w:t>
      </w:r>
      <w:commentRangeStart w:id="47"/>
      <w:commentRangeStart w:id="48"/>
      <w:r w:rsidRPr="00BD6DCC">
        <w:rPr>
          <w:rFonts w:ascii="Arial" w:hAnsi="Arial"/>
          <w:sz w:val="20"/>
          <w:szCs w:val="20"/>
          <w:lang w:val="en-US"/>
        </w:rPr>
        <w:t>by generating nutritional trait data</w:t>
      </w:r>
      <w:commentRangeEnd w:id="47"/>
      <w:r>
        <w:rPr>
          <w:rStyle w:val="CommentReference"/>
          <w:rFonts w:ascii="Times New Roman" w:hAnsi="Times New Roman" w:cs="Times New Roman"/>
          <w:color w:val="auto"/>
          <w:lang w:val="en-US"/>
          <w14:textOutline w14:w="0" w14:cap="rnd" w14:cmpd="sng" w14:algn="ctr">
            <w14:noFill/>
            <w14:prstDash w14:val="solid"/>
            <w14:bevel/>
          </w14:textOutline>
        </w:rPr>
        <w:commentReference w:id="47"/>
      </w:r>
      <w:commentRangeEnd w:id="48"/>
      <w:r>
        <w:rPr>
          <w:rStyle w:val="CommentReference"/>
          <w:rFonts w:ascii="Times New Roman" w:hAnsi="Times New Roman" w:cs="Times New Roman"/>
          <w:color w:val="auto"/>
          <w:lang w:val="en-US"/>
          <w14:textOutline w14:w="0" w14:cap="rnd" w14:cmpd="sng" w14:algn="ctr">
            <w14:noFill/>
            <w14:prstDash w14:val="solid"/>
            <w14:bevel/>
          </w14:textOutline>
        </w:rPr>
        <w:commentReference w:id="48"/>
      </w:r>
      <w:r w:rsidRPr="00BD6DCC">
        <w:rPr>
          <w:rFonts w:ascii="Arial" w:hAnsi="Arial"/>
          <w:sz w:val="20"/>
          <w:szCs w:val="20"/>
          <w:lang w:val="en-US"/>
        </w:rPr>
        <w:t xml:space="preserve"> for ~40 plant species, including 25 common perennials (shrubs/</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and ~15 common annuals (</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that combined make up &gt;99% of ANPP at our study site. Plants will be sampled a</w:t>
      </w:r>
      <w:r>
        <w:rPr>
          <w:rFonts w:ascii="Arial" w:hAnsi="Arial"/>
          <w:sz w:val="20"/>
          <w:szCs w:val="20"/>
          <w:lang w:val="en-US"/>
        </w:rPr>
        <w:t>t least 2x</w:t>
      </w:r>
      <w:r w:rsidRPr="00BD6DCC">
        <w:rPr>
          <w:rFonts w:ascii="Arial" w:hAnsi="Arial"/>
          <w:sz w:val="20"/>
          <w:szCs w:val="20"/>
          <w:lang w:val="en-US"/>
        </w:rPr>
        <w:t xml:space="preserve"> per year on each trapping web: first in Apr</w:t>
      </w:r>
      <w:r w:rsidRPr="00BD6DCC">
        <w:rPr>
          <w:rFonts w:ascii="Arial" w:hAnsi="Arial"/>
          <w:sz w:val="20"/>
          <w:szCs w:val="20"/>
        </w:rPr>
        <w:t>–</w:t>
      </w:r>
      <w:r w:rsidRPr="00BD6DCC">
        <w:rPr>
          <w:rFonts w:ascii="Arial" w:hAnsi="Arial"/>
          <w:sz w:val="20"/>
          <w:szCs w:val="20"/>
          <w:lang w:val="en-US"/>
        </w:rPr>
        <w:t>May when spring production peaks and again in Sep</w:t>
      </w:r>
      <w:r w:rsidRPr="00BD6DCC">
        <w:rPr>
          <w:rFonts w:ascii="Arial" w:hAnsi="Arial"/>
          <w:sz w:val="20"/>
          <w:szCs w:val="20"/>
        </w:rPr>
        <w:t>–</w:t>
      </w:r>
      <w:r w:rsidRPr="00BD6DCC">
        <w:rPr>
          <w:rFonts w:ascii="Arial" w:hAnsi="Arial"/>
          <w:sz w:val="20"/>
          <w:szCs w:val="20"/>
          <w:lang w:val="en-US"/>
        </w:rPr>
        <w:t>Oct when summer production peaks. We will sample leaves and seeds from 5 plant</w:t>
      </w:r>
      <w:r>
        <w:rPr>
          <w:rFonts w:ascii="Arial" w:hAnsi="Arial"/>
          <w:sz w:val="20"/>
          <w:szCs w:val="20"/>
          <w:lang w:val="en-US"/>
        </w:rPr>
        <w:t>s</w:t>
      </w:r>
      <w:r w:rsidRPr="00BD6DCC">
        <w:rPr>
          <w:rFonts w:ascii="Arial" w:hAnsi="Arial"/>
          <w:sz w:val="20"/>
          <w:szCs w:val="20"/>
          <w:lang w:val="en-US"/>
        </w:rPr>
        <w:t xml:space="preserve"> per species </w:t>
      </w:r>
      <w:r w:rsidRPr="00BD6DCC">
        <w:rPr>
          <w:rFonts w:ascii="Arial" w:hAnsi="Arial"/>
          <w:sz w:val="20"/>
          <w:szCs w:val="20"/>
          <w:lang w:val="en-US"/>
        </w:rPr>
        <w:lastRenderedPageBreak/>
        <w:t xml:space="preserve">per season in the first two years of the project; we will rely on plant isotope data being generated by the </w:t>
      </w:r>
      <w:r w:rsidR="00114E46">
        <w:rPr>
          <w:rFonts w:ascii="Arial" w:hAnsi="Arial"/>
          <w:sz w:val="20"/>
          <w:szCs w:val="20"/>
          <w:lang w:val="en-US"/>
        </w:rPr>
        <w:t>SEV-</w:t>
      </w:r>
      <w:r w:rsidRPr="00BD6DCC">
        <w:rPr>
          <w:rFonts w:ascii="Arial" w:hAnsi="Arial"/>
          <w:sz w:val="20"/>
          <w:szCs w:val="20"/>
          <w:lang w:val="en-US"/>
        </w:rPr>
        <w:t xml:space="preserve">LTER program for the third field season. We anticipate this will produce ~375 samples </w:t>
      </w:r>
      <w:r w:rsidRPr="00BD6DCC">
        <w:rPr>
          <w:rFonts w:ascii="Arial" w:hAnsi="Arial" w:cs="Arial"/>
          <w:sz w:val="20"/>
          <w:szCs w:val="20"/>
          <w:lang w:val="en-US"/>
        </w:rPr>
        <w:t xml:space="preserve">per year (750 samples total). We will measure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13</w:t>
      </w:r>
      <w:r w:rsidRPr="00BD6DCC">
        <w:rPr>
          <w:rFonts w:ascii="Arial" w:eastAsia="Arial" w:hAnsi="Arial" w:cs="Arial"/>
          <w:sz w:val="20"/>
          <w:szCs w:val="20"/>
          <w:lang w:val="en-US"/>
        </w:rPr>
        <w:t xml:space="preserve">C </w:t>
      </w:r>
      <w:r w:rsidRPr="00BD6DCC">
        <w:rPr>
          <w:rFonts w:ascii="Arial" w:hAnsi="Arial" w:cs="Arial"/>
          <w:sz w:val="20"/>
          <w:szCs w:val="20"/>
          <w:lang w:val="sv-SE"/>
        </w:rPr>
        <w:t xml:space="preserve">and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15</w:t>
      </w:r>
      <w:r w:rsidRPr="00BD6DCC">
        <w:rPr>
          <w:rFonts w:ascii="Arial" w:eastAsia="Arial" w:hAnsi="Arial" w:cs="Arial"/>
          <w:sz w:val="20"/>
          <w:szCs w:val="20"/>
          <w:lang w:val="en-US"/>
        </w:rPr>
        <w:t xml:space="preserve">N </w:t>
      </w:r>
      <w:r w:rsidRPr="00BD6DCC">
        <w:rPr>
          <w:rFonts w:ascii="Arial" w:hAnsi="Arial" w:cs="Arial"/>
          <w:sz w:val="20"/>
          <w:szCs w:val="20"/>
          <w:lang w:val="en-US"/>
        </w:rPr>
        <w:t xml:space="preserve">values as well as nitrogen content of arthropods captured in pitfall traps to build DNA reference libraries for </w:t>
      </w:r>
      <w:r>
        <w:rPr>
          <w:rFonts w:ascii="Arial" w:hAnsi="Arial" w:cs="Arial"/>
          <w:sz w:val="20"/>
          <w:szCs w:val="20"/>
          <w:lang w:val="en-US"/>
        </w:rPr>
        <w:t>DNA</w:t>
      </w:r>
      <w:r w:rsidRPr="00BD6DCC">
        <w:rPr>
          <w:rFonts w:ascii="Arial" w:hAnsi="Arial" w:cs="Arial"/>
          <w:sz w:val="20"/>
          <w:szCs w:val="20"/>
          <w:lang w:val="en-US"/>
        </w:rPr>
        <w:t xml:space="preserve"> </w:t>
      </w:r>
      <w:proofErr w:type="spellStart"/>
      <w:r w:rsidRPr="00BD6DCC">
        <w:rPr>
          <w:rFonts w:ascii="Arial" w:hAnsi="Arial" w:cs="Arial"/>
          <w:sz w:val="20"/>
          <w:szCs w:val="20"/>
          <w:lang w:val="en-US"/>
        </w:rPr>
        <w:t>metabarcoding</w:t>
      </w:r>
      <w:proofErr w:type="spellEnd"/>
      <w:r w:rsidRPr="00BD6DCC">
        <w:rPr>
          <w:rFonts w:ascii="Arial" w:hAnsi="Arial" w:cs="Arial"/>
          <w:sz w:val="20"/>
          <w:szCs w:val="20"/>
          <w:lang w:val="en-US"/>
        </w:rPr>
        <w:t>.</w:t>
      </w:r>
    </w:p>
    <w:p w14:paraId="289589BB" w14:textId="7F9D8BCB" w:rsidR="009F1E81" w:rsidRDefault="009F1E81" w:rsidP="0013161E">
      <w:pPr>
        <w:pStyle w:val="Body"/>
        <w:tabs>
          <w:tab w:val="left" w:pos="432"/>
        </w:tabs>
        <w:rPr>
          <w:rFonts w:ascii="Arial" w:hAnsi="Arial" w:cs="Arial"/>
          <w:sz w:val="20"/>
          <w:szCs w:val="20"/>
          <w:lang w:val="en-US"/>
        </w:rPr>
      </w:pPr>
    </w:p>
    <w:p w14:paraId="5A08F789" w14:textId="2816DE21" w:rsidR="009F1E81" w:rsidRDefault="009F1E81" w:rsidP="0013161E">
      <w:pPr>
        <w:pStyle w:val="Body"/>
        <w:tabs>
          <w:tab w:val="left" w:pos="432"/>
        </w:tabs>
        <w:rPr>
          <w:rFonts w:ascii="Arial" w:hAnsi="Arial"/>
          <w:sz w:val="20"/>
          <w:szCs w:val="20"/>
          <w:lang w:val="en-US"/>
        </w:rPr>
      </w:pPr>
      <w:r>
        <w:rPr>
          <w:rFonts w:ascii="Arial" w:hAnsi="Arial" w:cs="Arial"/>
          <w:sz w:val="20"/>
          <w:szCs w:val="20"/>
          <w:lang w:val="en-US"/>
        </w:rPr>
        <w:tab/>
        <w:t xml:space="preserve">To assess leaf and seed phytochemical diversity and </w:t>
      </w:r>
      <w:del w:id="49" w:author="Justin Yeakel" w:date="2021-10-03T16:30:00Z">
        <w:r w:rsidDel="00BE0E9D">
          <w:rPr>
            <w:rFonts w:ascii="Arial" w:hAnsi="Arial" w:cs="Arial"/>
            <w:sz w:val="20"/>
            <w:szCs w:val="20"/>
            <w:lang w:val="en-US"/>
          </w:rPr>
          <w:delText>home</w:delText>
        </w:r>
      </w:del>
      <w:ins w:id="50" w:author="Justin Yeakel" w:date="2021-10-03T16:30:00Z">
        <w:r w:rsidR="00BE0E9D">
          <w:rPr>
            <w:rFonts w:ascii="Arial" w:hAnsi="Arial" w:cs="Arial"/>
            <w:sz w:val="20"/>
            <w:szCs w:val="20"/>
            <w:lang w:val="en-US"/>
          </w:rPr>
          <w:t>hone</w:t>
        </w:r>
      </w:ins>
      <w:r>
        <w:rPr>
          <w:rFonts w:ascii="Arial" w:hAnsi="Arial" w:cs="Arial"/>
          <w:sz w:val="20"/>
          <w:szCs w:val="20"/>
          <w:lang w:val="en-US"/>
        </w:rPr>
        <w:t xml:space="preserve"> in on compounds that are underlying foraging strategies</w:t>
      </w:r>
      <w:ins w:id="51" w:author="Justin Yeakel" w:date="2021-10-03T16:31:00Z">
        <w:r w:rsidR="00BC18CC">
          <w:rPr>
            <w:rFonts w:ascii="Arial" w:hAnsi="Arial" w:cs="Arial"/>
            <w:sz w:val="20"/>
            <w:szCs w:val="20"/>
            <w:lang w:val="en-US"/>
          </w:rPr>
          <w:t>,</w:t>
        </w:r>
      </w:ins>
      <w:r>
        <w:rPr>
          <w:rFonts w:ascii="Arial" w:hAnsi="Arial" w:cs="Arial"/>
          <w:sz w:val="20"/>
          <w:szCs w:val="20"/>
          <w:lang w:val="en-US"/>
        </w:rPr>
        <w:t xml:space="preserve"> we will use </w:t>
      </w:r>
      <w:r w:rsidRPr="00B308C0">
        <w:rPr>
          <w:rFonts w:ascii="Arial" w:hAnsi="Arial" w:cs="Arial"/>
          <w:sz w:val="20"/>
          <w:szCs w:val="20"/>
          <w:vertAlign w:val="superscript"/>
          <w:lang w:val="en-US"/>
        </w:rPr>
        <w:t>1</w:t>
      </w:r>
      <w:r>
        <w:rPr>
          <w:rFonts w:ascii="Arial" w:hAnsi="Arial" w:cs="Arial"/>
          <w:sz w:val="20"/>
          <w:szCs w:val="20"/>
          <w:lang w:val="en-US"/>
        </w:rPr>
        <w:t xml:space="preserve">H NMR and a network analysis data approach. The results will then </w:t>
      </w:r>
      <w:r w:rsidRPr="00E43205">
        <w:rPr>
          <w:rFonts w:ascii="Arial" w:hAnsi="Arial"/>
          <w:iCs/>
          <w:sz w:val="20"/>
          <w:szCs w:val="20"/>
          <w:lang w:val="en-US"/>
        </w:rPr>
        <w:t xml:space="preserve">be used in GLMMs to </w:t>
      </w:r>
      <w:r>
        <w:rPr>
          <w:rFonts w:ascii="Arial" w:hAnsi="Arial"/>
          <w:iCs/>
          <w:sz w:val="20"/>
          <w:szCs w:val="20"/>
          <w:lang w:val="en-US"/>
        </w:rPr>
        <w:t>determine</w:t>
      </w:r>
      <w:r w:rsidRPr="00E43205">
        <w:rPr>
          <w:rFonts w:ascii="Arial" w:hAnsi="Arial"/>
          <w:iCs/>
          <w:sz w:val="20"/>
          <w:szCs w:val="20"/>
          <w:lang w:val="en-US"/>
        </w:rPr>
        <w:t xml:space="preserve"> the influence of specific </w:t>
      </w:r>
      <w:proofErr w:type="spellStart"/>
      <w:r w:rsidRPr="00E43205">
        <w:rPr>
          <w:rFonts w:ascii="Arial" w:hAnsi="Arial"/>
          <w:iCs/>
          <w:sz w:val="20"/>
          <w:szCs w:val="20"/>
          <w:lang w:val="en-US"/>
        </w:rPr>
        <w:t>chemotypes</w:t>
      </w:r>
      <w:proofErr w:type="spellEnd"/>
      <w:r w:rsidRPr="00E43205">
        <w:rPr>
          <w:rFonts w:ascii="Arial" w:hAnsi="Arial"/>
          <w:iCs/>
          <w:sz w:val="20"/>
          <w:szCs w:val="20"/>
          <w:lang w:val="en-US"/>
        </w:rPr>
        <w:t xml:space="preserve"> on consumer feeding habits and fitness, as well as microbiome richness.</w:t>
      </w:r>
      <w:r>
        <w:rPr>
          <w:rFonts w:ascii="Arial" w:hAnsi="Arial"/>
          <w:iCs/>
          <w:sz w:val="20"/>
          <w:szCs w:val="20"/>
          <w:lang w:val="en-US"/>
        </w:rPr>
        <w:t xml:space="preserve"> This data processing structure will not only allow us to reveal climate-induced shifts</w:t>
      </w:r>
      <w:ins w:id="52" w:author="Justin Yeakel" w:date="2021-10-03T16:32:00Z">
        <w:r w:rsidR="009A0C73">
          <w:rPr>
            <w:rFonts w:ascii="Arial" w:hAnsi="Arial"/>
            <w:iCs/>
            <w:sz w:val="20"/>
            <w:szCs w:val="20"/>
            <w:lang w:val="en-US"/>
          </w:rPr>
          <w:t xml:space="preserve"> in</w:t>
        </w:r>
      </w:ins>
      <w:r>
        <w:rPr>
          <w:rFonts w:ascii="Arial" w:hAnsi="Arial"/>
          <w:iCs/>
          <w:sz w:val="20"/>
          <w:szCs w:val="20"/>
          <w:lang w:val="en-US"/>
        </w:rPr>
        <w:t xml:space="preserve"> plant chemical diversity—an understudied </w:t>
      </w:r>
      <w:del w:id="53" w:author="Justin Yeakel" w:date="2021-10-03T16:32:00Z">
        <w:r w:rsidDel="008A0467">
          <w:rPr>
            <w:rFonts w:ascii="Arial" w:hAnsi="Arial"/>
            <w:iCs/>
            <w:sz w:val="20"/>
            <w:szCs w:val="20"/>
            <w:lang w:val="en-US"/>
          </w:rPr>
          <w:delText>component</w:delText>
        </w:r>
      </w:del>
      <w:ins w:id="54" w:author="Justin Yeakel" w:date="2021-10-03T16:32:00Z">
        <w:r w:rsidR="008A0467">
          <w:rPr>
            <w:rFonts w:ascii="Arial" w:hAnsi="Arial"/>
            <w:iCs/>
            <w:sz w:val="20"/>
            <w:szCs w:val="20"/>
            <w:lang w:val="en-US"/>
          </w:rPr>
          <w:t>area</w:t>
        </w:r>
      </w:ins>
      <w:r>
        <w:rPr>
          <w:rFonts w:ascii="Arial" w:hAnsi="Arial"/>
          <w:iCs/>
          <w:sz w:val="20"/>
          <w:szCs w:val="20"/>
          <w:lang w:val="en-US"/>
        </w:rPr>
        <w:t xml:space="preserve"> in and of itself—but also</w:t>
      </w:r>
      <w:ins w:id="55" w:author="Justin Yeakel" w:date="2021-10-03T16:32:00Z">
        <w:r w:rsidR="009F58FB">
          <w:rPr>
            <w:rFonts w:ascii="Arial" w:hAnsi="Arial"/>
            <w:iCs/>
            <w:sz w:val="20"/>
            <w:szCs w:val="20"/>
            <w:lang w:val="en-US"/>
          </w:rPr>
          <w:t xml:space="preserve"> to</w:t>
        </w:r>
      </w:ins>
      <w:r>
        <w:rPr>
          <w:rFonts w:ascii="Arial" w:hAnsi="Arial"/>
          <w:iCs/>
          <w:sz w:val="20"/>
          <w:szCs w:val="20"/>
          <w:lang w:val="en-US"/>
        </w:rPr>
        <w:t xml:space="preserve"> determine which particular features of that diversity underly complex consumer foraging dynamics.</w:t>
      </w:r>
    </w:p>
    <w:p w14:paraId="7EB48FC2" w14:textId="77777777" w:rsidR="00E12209" w:rsidRPr="00BD6DCC" w:rsidRDefault="00E12209" w:rsidP="00422CBC">
      <w:pPr>
        <w:pStyle w:val="Body"/>
        <w:tabs>
          <w:tab w:val="left" w:pos="432"/>
        </w:tabs>
        <w:rPr>
          <w:rFonts w:ascii="Arial" w:hAnsi="Arial" w:cs="Arial"/>
        </w:rPr>
      </w:pPr>
    </w:p>
    <w:p w14:paraId="3E78BF5D" w14:textId="6F6C0BC9" w:rsidR="00E3318F" w:rsidRDefault="00B8205C"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how gut microbiomes vary with diet and condition, we will measure gut microbial richness and composition in conjunction with fecal DNA </w:t>
      </w:r>
      <w:proofErr w:type="spellStart"/>
      <w:r>
        <w:rPr>
          <w:rFonts w:ascii="Arial" w:hAnsi="Arial"/>
          <w:sz w:val="20"/>
          <w:szCs w:val="20"/>
          <w:lang w:val="en-US"/>
        </w:rPr>
        <w:t>metabarcoding</w:t>
      </w:r>
      <w:proofErr w:type="spellEnd"/>
      <w:r>
        <w:rPr>
          <w:rFonts w:ascii="Arial" w:hAnsi="Arial"/>
          <w:sz w:val="20"/>
          <w:szCs w:val="20"/>
          <w:lang w:val="en-US"/>
        </w:rPr>
        <w:t xml:space="preserve">. The fieldwork and initial laboratory protocols used for dietary DNA </w:t>
      </w:r>
      <w:proofErr w:type="spellStart"/>
      <w:r>
        <w:rPr>
          <w:rFonts w:ascii="Arial" w:hAnsi="Arial"/>
          <w:sz w:val="20"/>
          <w:szCs w:val="20"/>
          <w:lang w:val="en-US"/>
        </w:rPr>
        <w:t>metabarcoding</w:t>
      </w:r>
      <w:proofErr w:type="spellEnd"/>
      <w:r>
        <w:rPr>
          <w:rFonts w:ascii="Arial" w:hAnsi="Arial"/>
          <w:sz w:val="20"/>
          <w:szCs w:val="20"/>
          <w:lang w:val="en-US"/>
        </w:rPr>
        <w:t xml:space="preserve"> and gut microbiome profiling are identical in terms of sample collection and DNA extraction (Kartzinel et al. 2019). Evaluating diet-microbiome linkages requires only the additional amplification and sequencing of a bacterial DNA marker and the use of bioinformatic pipelines that are tailored to microbiome data (Kartzinel et al. 2019).</w:t>
      </w:r>
    </w:p>
    <w:p w14:paraId="1F0D09D8" w14:textId="77777777" w:rsidR="00B8205C" w:rsidRDefault="00B8205C" w:rsidP="00EB73B1">
      <w:pPr>
        <w:pStyle w:val="Body"/>
        <w:widowControl w:val="0"/>
        <w:tabs>
          <w:tab w:val="left" w:pos="432"/>
        </w:tabs>
        <w:suppressAutoHyphens/>
        <w:rPr>
          <w:rFonts w:ascii="Arial" w:hAnsi="Arial"/>
          <w:sz w:val="20"/>
          <w:szCs w:val="20"/>
          <w:highlight w:val="yellow"/>
          <w:lang w:val="en-US"/>
        </w:rPr>
      </w:pPr>
    </w:p>
    <w:p w14:paraId="22E4EB68" w14:textId="5BDDC1AD"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assess how diet quality interacts with resource selection to influence physiology, fitness, and population dynamics, we will quantify resource use metrics from Q1 as a function of plant and arthropod nutritional traits. Specifically, we will use GLMMs to compare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compare FOO, RRA, and proportional diets from isotopic mixing models as a function of plant nutritional traits to quantify the impact of specific resources on forage selection and assimilation. Next, we will quantify consumer body condition (% body fat, Fig. 5) as a function of nutritional traits, foraging strategies, and the proportional use of specific resources to examine how forage quality and selection impact consumer physiology. Similarly, we will assess how diets influence gut microbiomes (and vice versa) by quantifying individual foraging strategies and proportional consumption of different prey groups via FOO, RRA, and isotopic mixing models as a function of gut microbial richness and diversity. We will also examine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4327BB5D" w14:textId="77777777" w:rsidR="00B8205C" w:rsidRDefault="00B8205C" w:rsidP="00B8205C">
      <w:pPr>
        <w:pStyle w:val="Body"/>
        <w:widowControl w:val="0"/>
        <w:tabs>
          <w:tab w:val="left" w:pos="432"/>
        </w:tabs>
        <w:suppressAutoHyphens/>
        <w:rPr>
          <w:rFonts w:ascii="Arial" w:hAnsi="Arial"/>
          <w:sz w:val="20"/>
          <w:szCs w:val="20"/>
          <w:lang w:val="en-US"/>
        </w:rPr>
      </w:pPr>
    </w:p>
    <w:p w14:paraId="664BBCAB" w14:textId="11236C3F"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del w:id="56" w:author="Justin Yeakel" w:date="2021-10-03T16:38:00Z">
        <w:r w:rsidDel="00926D79">
          <w:rPr>
            <w:rFonts w:ascii="Arial" w:hAnsi="Arial"/>
            <w:sz w:val="20"/>
            <w:szCs w:val="20"/>
            <w:lang w:val="en-US"/>
          </w:rPr>
          <w:delText>Like</w:delText>
        </w:r>
      </w:del>
      <w:ins w:id="57" w:author="Justin Yeakel" w:date="2021-10-03T16:38:00Z">
        <w:r w:rsidR="00926D79">
          <w:rPr>
            <w:rFonts w:ascii="Arial" w:hAnsi="Arial"/>
            <w:sz w:val="20"/>
            <w:szCs w:val="20"/>
            <w:lang w:val="en-US"/>
          </w:rPr>
          <w:t>A</w:t>
        </w:r>
        <w:r w:rsidR="001E39C4">
          <w:rPr>
            <w:rFonts w:ascii="Arial" w:hAnsi="Arial"/>
            <w:sz w:val="20"/>
            <w:szCs w:val="20"/>
            <w:lang w:val="en-US"/>
          </w:rPr>
          <w:t>s in</w:t>
        </w:r>
      </w:ins>
      <w:r>
        <w:rPr>
          <w:rFonts w:ascii="Arial" w:hAnsi="Arial"/>
          <w:sz w:val="20"/>
          <w:szCs w:val="20"/>
          <w:lang w:val="en-US"/>
        </w:rPr>
        <w:t xml:space="preserve">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and then estimates population growth and recruitment as changes in abundance between sampling intervals. We will estimate all parameters at both monthly and yearly intervals, and we will use the above metrics of resource quantity (ANPP), resource quality, and population-level foraging variation as covariates to link population dynamics to resource use.</w:t>
      </w: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15D7C4C6"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prey nutritional traits will significantly influence diet composition, such that consumers forage optimally to maximize energy intake while minimizing secondary compounds 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2013). Second, we predict that consumer body condition (% fat) will be driven by the proportional consumption of high quality, low toxin diets, but </w:t>
      </w:r>
      <w:r w:rsidR="00711793">
        <w:rPr>
          <w:rFonts w:ascii="Arial" w:eastAsia="Arial" w:hAnsi="Arial" w:cs="Arial"/>
          <w:sz w:val="20"/>
          <w:szCs w:val="20"/>
          <w:lang w:val="en-US"/>
        </w:rPr>
        <w:t xml:space="preserve">that </w:t>
      </w:r>
      <w:r w:rsidR="004C2042">
        <w:rPr>
          <w:rFonts w:ascii="Arial" w:eastAsia="Arial" w:hAnsi="Arial" w:cs="Arial"/>
          <w:sz w:val="20"/>
          <w:szCs w:val="20"/>
          <w:lang w:val="en-US"/>
        </w:rPr>
        <w:t xml:space="preserve">this relationship will be stronger in </w:t>
      </w:r>
      <w:proofErr w:type="spellStart"/>
      <w:r w:rsidR="004C2042">
        <w:rPr>
          <w:rFonts w:ascii="Arial" w:eastAsia="Arial" w:hAnsi="Arial" w:cs="Arial"/>
          <w:sz w:val="20"/>
          <w:szCs w:val="20"/>
          <w:lang w:val="en-US"/>
        </w:rPr>
        <w:t>Cricetids</w:t>
      </w:r>
      <w:proofErr w:type="spellEnd"/>
      <w:r w:rsidR="004C2042">
        <w:rPr>
          <w:rFonts w:ascii="Arial" w:eastAsia="Arial" w:hAnsi="Arial" w:cs="Arial"/>
          <w:sz w:val="20"/>
          <w:szCs w:val="20"/>
          <w:lang w:val="en-US"/>
        </w:rPr>
        <w:t xml:space="preserve"> (Fig. 5) </w:t>
      </w:r>
      <w:r w:rsidR="00711793">
        <w:rPr>
          <w:rFonts w:ascii="Arial" w:eastAsia="Arial" w:hAnsi="Arial" w:cs="Arial"/>
          <w:sz w:val="20"/>
          <w:szCs w:val="20"/>
          <w:lang w:val="en-US"/>
        </w:rPr>
        <w:lastRenderedPageBreak/>
        <w:t>which store more energy as</w:t>
      </w:r>
      <w:r w:rsidR="004C2042">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w:t>
      </w:r>
      <w:r w:rsidR="004E65ED">
        <w:rPr>
          <w:rFonts w:ascii="Arial" w:eastAsia="Arial" w:hAnsi="Arial" w:cs="Arial"/>
          <w:sz w:val="20"/>
          <w:szCs w:val="20"/>
          <w:lang w:val="en-US"/>
        </w:rPr>
        <w:t>shape</w:t>
      </w:r>
      <w:r w:rsidR="004C2042">
        <w:rPr>
          <w:rFonts w:ascii="Arial" w:eastAsia="Arial" w:hAnsi="Arial" w:cs="Arial"/>
          <w:sz w:val="20"/>
          <w:szCs w:val="20"/>
          <w:lang w:val="en-US"/>
        </w:rPr>
        <w:t xml:space="preserve"> consumer body condition and directly influence apparent survival across species. Lastly, we predict that population dynamics (recruitment, λ) will respond directly to not only plant resource abundance (Ernest et al. 2000), but also the consumption and assimilation of specific plant resources like </w:t>
      </w:r>
      <w:r w:rsidR="00432930">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6784" behindDoc="0" locked="0" layoutInCell="1" allowOverlap="1" wp14:anchorId="6F58CBB7" wp14:editId="45F4BB7A">
                <wp:simplePos x="0" y="0"/>
                <wp:positionH relativeFrom="column">
                  <wp:posOffset>3167380</wp:posOffset>
                </wp:positionH>
                <wp:positionV relativeFrom="paragraph">
                  <wp:posOffset>1150188</wp:posOffset>
                </wp:positionV>
                <wp:extent cx="2783205" cy="7076440"/>
                <wp:effectExtent l="0" t="0" r="0" b="0"/>
                <wp:wrapTight wrapText="bothSides">
                  <wp:wrapPolygon edited="0">
                    <wp:start x="0" y="0"/>
                    <wp:lineTo x="0" y="14304"/>
                    <wp:lineTo x="197" y="21515"/>
                    <wp:lineTo x="21290" y="21515"/>
                    <wp:lineTo x="21487" y="1430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76440"/>
                          <a:chOff x="0" y="-42536"/>
                          <a:chExt cx="2783205" cy="7077496"/>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1DB6925C" w14:textId="7777777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 xml:space="preserve">a based on isotopes and DNA </w:t>
                              </w:r>
                              <w:proofErr w:type="spellStart"/>
                              <w:r>
                                <w:rPr>
                                  <w:rFonts w:ascii="Arial" w:hAnsi="Arial" w:cs="Arial"/>
                                  <w:sz w:val="18"/>
                                  <w:szCs w:val="18"/>
                                </w:rPr>
                                <w:t>metabarcoding</w:t>
                              </w:r>
                              <w:proofErr w:type="spellEnd"/>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6F58CBB7" id="Group 24" o:spid="_x0000_s1047" style="position:absolute;margin-left:249.4pt;margin-top:90.55pt;width:219.15pt;height:557.2pt;z-index:251766784;mso-height-relative:margin" coordorigin=",-425" coordsize="27832,707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13;&#10;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&#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zMzMHx8fdXV1&#13;&#10;0dHR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W1tbLi4u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ra2tCQkJqKio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zs7OJSUlaWlp0dHR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ZGRkTU1NWVlZZWVl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ZWVlV1dXTk5OZWVl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ZGRkYWFhSUlJYWFhZGRk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ZGRkTU1NWVlZZWVl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ZGRkX19f&#13;&#10;oq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DB6925C" w14:textId="7777777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 xml:space="preserve">a based on isotopes and DNA </w:t>
                        </w:r>
                        <w:proofErr w:type="spellStart"/>
                        <w:r>
                          <w:rPr>
                            <w:rFonts w:ascii="Arial" w:hAnsi="Arial" w:cs="Arial"/>
                            <w:sz w:val="18"/>
                            <w:szCs w:val="18"/>
                          </w:rPr>
                          <w:t>metabarcoding</w:t>
                        </w:r>
                        <w:proofErr w:type="spellEnd"/>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4C2042">
        <w:rPr>
          <w:rFonts w:ascii="Arial" w:eastAsia="Arial" w:hAnsi="Arial" w:cs="Arial"/>
          <w:sz w:val="20"/>
          <w:szCs w:val="20"/>
          <w:lang w:val="en-US"/>
        </w:rPr>
        <w:t>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3B2BE32A" w14:textId="77777777" w:rsidR="00E506EF" w:rsidRPr="006C56AB" w:rsidRDefault="00E506EF">
      <w:pPr>
        <w:pStyle w:val="Body"/>
        <w:widowControl w:val="0"/>
        <w:tabs>
          <w:tab w:val="left" w:pos="432"/>
        </w:tabs>
        <w:suppressAutoHyphens/>
        <w:rPr>
          <w:rFonts w:ascii="Arial" w:eastAsia="Arial" w:hAnsi="Arial" w:cs="Arial"/>
          <w:b/>
          <w:bCs/>
          <w:i/>
          <w:iCs/>
          <w:sz w:val="20"/>
          <w:szCs w:val="20"/>
        </w:rPr>
      </w:pPr>
    </w:p>
    <w:p w14:paraId="2A4A82B2" w14:textId="6863575B"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r w:rsidR="000724E7">
        <w:rPr>
          <w:rFonts w:ascii="Arial" w:hAnsi="Arial"/>
          <w:b/>
          <w:bCs/>
          <w:i/>
          <w:iCs/>
          <w:sz w:val="20"/>
          <w:szCs w:val="20"/>
        </w:rPr>
        <w:t>s</w:t>
      </w:r>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11F471C1" w14:textId="5D7EC246"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54F3D">
        <w:rPr>
          <w:rFonts w:ascii="Arial" w:hAnsi="Arial"/>
          <w:sz w:val="20"/>
          <w:szCs w:val="20"/>
          <w:lang w:val="en-US"/>
        </w:rPr>
        <w:t>Our past and proposed research in Q1 and Q2 quantifies the realized dietary niches and foraging strategies of small mammal consumers, but tools to estimate properties of the fundamental dietary niche and identify the ecological drivers of realized foraging strategies are lacking. As such, we propose a framework whereby an ensemble of simulated consumer strategies can be used to establish a fundamental niche-space against which observed foraging data are compared, and from which consumer fitness can be predicted. To illustrate this approach, w</w:t>
      </w:r>
      <w:r w:rsidR="00D54F3D" w:rsidRPr="00E932BB">
        <w:rPr>
          <w:rFonts w:ascii="Arial" w:hAnsi="Arial"/>
          <w:sz w:val="20"/>
          <w:szCs w:val="20"/>
          <w:lang w:val="en-US"/>
        </w:rPr>
        <w:t xml:space="preserve">e </w:t>
      </w:r>
      <w:r w:rsidR="00D54F3D">
        <w:rPr>
          <w:rFonts w:ascii="Arial" w:hAnsi="Arial"/>
          <w:sz w:val="20"/>
          <w:szCs w:val="20"/>
          <w:lang w:val="en-US"/>
        </w:rPr>
        <w:t>developed</w:t>
      </w:r>
      <w:r w:rsidR="00D54F3D" w:rsidRPr="00E932BB">
        <w:rPr>
          <w:rFonts w:ascii="Arial" w:hAnsi="Arial"/>
          <w:sz w:val="20"/>
          <w:szCs w:val="20"/>
          <w:lang w:val="en-US"/>
        </w:rPr>
        <w:t xml:space="preserve"> a </w:t>
      </w:r>
      <w:r w:rsidR="00D54F3D">
        <w:rPr>
          <w:rFonts w:ascii="Arial" w:hAnsi="Arial"/>
          <w:sz w:val="20"/>
          <w:szCs w:val="20"/>
          <w:lang w:val="en-US"/>
        </w:rPr>
        <w:t xml:space="preserve">simple mechanistic </w:t>
      </w:r>
      <w:r w:rsidR="00D54F3D" w:rsidRPr="00E932BB">
        <w:rPr>
          <w:rFonts w:ascii="Arial" w:hAnsi="Arial"/>
          <w:sz w:val="20"/>
          <w:szCs w:val="20"/>
          <w:lang w:val="en-US"/>
        </w:rPr>
        <w:t xml:space="preserve">foraging model </w:t>
      </w:r>
      <w:r w:rsidR="00D54F3D">
        <w:rPr>
          <w:rFonts w:ascii="Arial" w:hAnsi="Arial"/>
          <w:sz w:val="20"/>
          <w:szCs w:val="20"/>
          <w:lang w:val="en-US"/>
        </w:rPr>
        <w:t xml:space="preserve">parameterized by resource availability (ANPP), ranging across specialist to generalist foraging strategies. The dietary dynamics resulting from simulated consumer strategies are compared and evaluated using diffusion mapping, a dimensional reduction technique, </w:t>
      </w:r>
      <w:del w:id="58" w:author="Justin Yeakel" w:date="2021-10-03T16:42:00Z">
        <w:r w:rsidR="00D54F3D" w:rsidDel="00C65FF9">
          <w:rPr>
            <w:rFonts w:ascii="Arial" w:hAnsi="Arial"/>
            <w:sz w:val="20"/>
            <w:szCs w:val="20"/>
            <w:lang w:val="en-US"/>
          </w:rPr>
          <w:delText>and</w:delText>
        </w:r>
      </w:del>
      <w:ins w:id="59" w:author="Justin Yeakel" w:date="2021-10-03T16:42:00Z">
        <w:r w:rsidR="00C65FF9">
          <w:rPr>
            <w:rFonts w:ascii="Arial" w:hAnsi="Arial"/>
            <w:sz w:val="20"/>
            <w:szCs w:val="20"/>
            <w:lang w:val="en-US"/>
          </w:rPr>
          <w:t>w</w:t>
        </w:r>
        <w:r w:rsidR="004430BE">
          <w:rPr>
            <w:rFonts w:ascii="Arial" w:hAnsi="Arial"/>
            <w:sz w:val="20"/>
            <w:szCs w:val="20"/>
            <w:lang w:val="en-US"/>
          </w:rPr>
          <w:t>hich can be</w:t>
        </w:r>
      </w:ins>
      <w:r w:rsidR="00D54F3D">
        <w:rPr>
          <w:rFonts w:ascii="Arial" w:hAnsi="Arial"/>
          <w:sz w:val="20"/>
          <w:szCs w:val="20"/>
          <w:lang w:val="en-US"/>
        </w:rPr>
        <w:t xml:space="preserve"> </w:t>
      </w:r>
      <w:del w:id="60" w:author="Justin Yeakel" w:date="2021-10-03T16:43:00Z">
        <w:r w:rsidR="00D54F3D" w:rsidDel="004430BE">
          <w:rPr>
            <w:rFonts w:ascii="Arial" w:hAnsi="Arial"/>
            <w:sz w:val="20"/>
            <w:szCs w:val="20"/>
            <w:lang w:val="en-US"/>
          </w:rPr>
          <w:delText>reduced</w:delText>
        </w:r>
      </w:del>
      <w:ins w:id="61" w:author="Justin Yeakel" w:date="2021-10-03T16:43:00Z">
        <w:r w:rsidR="004430BE">
          <w:rPr>
            <w:rFonts w:ascii="Arial" w:hAnsi="Arial"/>
            <w:sz w:val="20"/>
            <w:szCs w:val="20"/>
            <w:lang w:val="en-US"/>
          </w:rPr>
          <w:t>simp</w:t>
        </w:r>
        <w:r w:rsidR="00992B56">
          <w:rPr>
            <w:rFonts w:ascii="Arial" w:hAnsi="Arial"/>
            <w:sz w:val="20"/>
            <w:szCs w:val="20"/>
            <w:lang w:val="en-US"/>
          </w:rPr>
          <w:t>lified</w:t>
        </w:r>
      </w:ins>
      <w:r w:rsidR="00D54F3D">
        <w:rPr>
          <w:rFonts w:ascii="Arial" w:hAnsi="Arial"/>
          <w:sz w:val="20"/>
          <w:szCs w:val="20"/>
          <w:lang w:val="en-US"/>
        </w:rPr>
        <w:t xml:space="preserve"> to a 2-D embedding to visualize and assess differences between simulated and observed foraging strategies. This ‘niche manifold’ (Fig. 8A) then represents the fundamental dietary niche of a consumer based solely on resource availability and allometric constraints of the consumer</w:t>
      </w:r>
      <w:ins w:id="62" w:author="Justin Yeakel" w:date="2021-10-03T16:43:00Z">
        <w:r w:rsidR="00FE0DA6">
          <w:rPr>
            <w:rFonts w:ascii="Arial" w:hAnsi="Arial"/>
            <w:sz w:val="20"/>
            <w:szCs w:val="20"/>
            <w:lang w:val="en-US"/>
          </w:rPr>
          <w:t>.</w:t>
        </w:r>
      </w:ins>
      <w:r w:rsidR="00D54F3D">
        <w:rPr>
          <w:rFonts w:ascii="Arial" w:hAnsi="Arial"/>
          <w:sz w:val="20"/>
          <w:szCs w:val="20"/>
          <w:lang w:val="en-US"/>
        </w:rPr>
        <w:t xml:space="preserve"> </w:t>
      </w:r>
      <w:del w:id="63" w:author="Justin Yeakel" w:date="2021-10-03T16:44:00Z">
        <w:r w:rsidR="00D54F3D" w:rsidDel="00FE0DA6">
          <w:rPr>
            <w:rFonts w:ascii="Arial" w:hAnsi="Arial"/>
            <w:sz w:val="20"/>
            <w:szCs w:val="20"/>
            <w:lang w:val="en-US"/>
          </w:rPr>
          <w:delText>and will be treated</w:delText>
        </w:r>
      </w:del>
      <w:ins w:id="64" w:author="Justin Yeakel" w:date="2021-10-03T16:44:00Z">
        <w:r w:rsidR="00FE0DA6">
          <w:rPr>
            <w:rFonts w:ascii="Arial" w:hAnsi="Arial"/>
            <w:sz w:val="20"/>
            <w:szCs w:val="20"/>
            <w:lang w:val="en-US"/>
          </w:rPr>
          <w:t>We will use this framework</w:t>
        </w:r>
      </w:ins>
      <w:r w:rsidR="00D54F3D">
        <w:rPr>
          <w:rFonts w:ascii="Arial" w:hAnsi="Arial"/>
          <w:sz w:val="20"/>
          <w:szCs w:val="20"/>
          <w:lang w:val="en-US"/>
        </w:rPr>
        <w:t xml:space="preserve"> as a</w:t>
      </w:r>
      <w:r w:rsidR="00D54F3D" w:rsidRPr="00E932BB">
        <w:rPr>
          <w:rFonts w:ascii="Arial" w:hAnsi="Arial"/>
          <w:sz w:val="20"/>
          <w:szCs w:val="20"/>
          <w:lang w:val="en-US"/>
        </w:rPr>
        <w:t xml:space="preserve"> null expectation </w:t>
      </w:r>
      <w:r w:rsidR="00D54F3D">
        <w:rPr>
          <w:rFonts w:ascii="Arial" w:hAnsi="Arial"/>
          <w:sz w:val="20"/>
          <w:szCs w:val="20"/>
          <w:lang w:val="en-US"/>
        </w:rPr>
        <w:t xml:space="preserve">against which empirical data </w:t>
      </w:r>
      <w:ins w:id="65" w:author="Justin Yeakel" w:date="2021-10-03T16:44:00Z">
        <w:r w:rsidR="00C329BF">
          <w:rPr>
            <w:rFonts w:ascii="Arial" w:hAnsi="Arial"/>
            <w:sz w:val="20"/>
            <w:szCs w:val="20"/>
            <w:lang w:val="en-US"/>
          </w:rPr>
          <w:t>(</w:t>
        </w:r>
      </w:ins>
      <w:del w:id="66" w:author="Justin Yeakel" w:date="2021-10-03T16:44:00Z">
        <w:r w:rsidR="00D54F3D" w:rsidDel="00C329BF">
          <w:rPr>
            <w:rFonts w:ascii="Arial" w:hAnsi="Arial"/>
            <w:sz w:val="20"/>
            <w:szCs w:val="20"/>
            <w:lang w:val="en-US"/>
          </w:rPr>
          <w:delText xml:space="preserve">on </w:delText>
        </w:r>
      </w:del>
      <w:r w:rsidR="00D54F3D">
        <w:rPr>
          <w:rFonts w:ascii="Arial" w:hAnsi="Arial"/>
          <w:sz w:val="20"/>
          <w:szCs w:val="20"/>
          <w:lang w:val="en-US"/>
        </w:rPr>
        <w:t>realized dietary niches</w:t>
      </w:r>
      <w:ins w:id="67" w:author="Justin Yeakel" w:date="2021-10-03T16:44:00Z">
        <w:r w:rsidR="00C329BF">
          <w:rPr>
            <w:rFonts w:ascii="Arial" w:hAnsi="Arial"/>
            <w:sz w:val="20"/>
            <w:szCs w:val="20"/>
            <w:lang w:val="en-US"/>
          </w:rPr>
          <w:t>)</w:t>
        </w:r>
      </w:ins>
      <w:r w:rsidR="00D54F3D" w:rsidDel="00160F6E">
        <w:rPr>
          <w:rFonts w:ascii="Arial" w:hAnsi="Arial"/>
          <w:sz w:val="20"/>
          <w:szCs w:val="20"/>
          <w:lang w:val="en-US"/>
        </w:rPr>
        <w:t xml:space="preserve"> </w:t>
      </w:r>
      <w:r w:rsidR="00D54F3D">
        <w:rPr>
          <w:rFonts w:ascii="Arial" w:hAnsi="Arial"/>
          <w:sz w:val="20"/>
          <w:szCs w:val="20"/>
          <w:lang w:val="en-US"/>
        </w:rPr>
        <w:t>will be evaluated</w:t>
      </w:r>
      <w:r w:rsidR="00D54F3D" w:rsidRPr="00E932BB">
        <w:rPr>
          <w:rFonts w:ascii="Arial" w:hAnsi="Arial"/>
          <w:sz w:val="20"/>
          <w:szCs w:val="20"/>
          <w:lang w:val="en-US"/>
        </w:rPr>
        <w:t xml:space="preserve">. </w:t>
      </w:r>
      <w:r w:rsidR="00D54F3D">
        <w:rPr>
          <w:rFonts w:ascii="Arial" w:hAnsi="Arial"/>
          <w:sz w:val="20"/>
          <w:szCs w:val="20"/>
          <w:lang w:val="en-US"/>
        </w:rPr>
        <w:t>M</w:t>
      </w:r>
      <w:r w:rsidR="00D54F3D" w:rsidRPr="00E932BB">
        <w:rPr>
          <w:rFonts w:ascii="Arial" w:hAnsi="Arial"/>
          <w:sz w:val="20"/>
          <w:szCs w:val="20"/>
          <w:lang w:val="en-US"/>
        </w:rPr>
        <w:t xml:space="preserve">echanistic foraging models of </w:t>
      </w:r>
      <w:r w:rsidR="00D54F3D">
        <w:rPr>
          <w:rFonts w:ascii="Arial" w:hAnsi="Arial"/>
          <w:sz w:val="20"/>
          <w:szCs w:val="20"/>
          <w:lang w:val="en-US"/>
        </w:rPr>
        <w:t>greater</w:t>
      </w:r>
      <w:r w:rsidR="00D54F3D" w:rsidRPr="00E932BB">
        <w:rPr>
          <w:rFonts w:ascii="Arial" w:hAnsi="Arial"/>
          <w:sz w:val="20"/>
          <w:szCs w:val="20"/>
          <w:lang w:val="en-US"/>
        </w:rPr>
        <w:t xml:space="preserve"> complexity</w:t>
      </w:r>
      <w:r w:rsidR="00D54F3D">
        <w:rPr>
          <w:rFonts w:ascii="Arial" w:hAnsi="Arial"/>
          <w:sz w:val="20"/>
          <w:szCs w:val="20"/>
          <w:lang w:val="en-US"/>
        </w:rPr>
        <w:t xml:space="preserve"> and realism</w:t>
      </w:r>
      <w:r w:rsidR="00D54F3D" w:rsidRPr="00E932BB">
        <w:rPr>
          <w:rFonts w:ascii="Arial" w:hAnsi="Arial"/>
          <w:sz w:val="20"/>
          <w:szCs w:val="20"/>
          <w:lang w:val="en-US"/>
        </w:rPr>
        <w:t xml:space="preserve"> </w:t>
      </w:r>
      <w:r w:rsidR="00D54F3D">
        <w:rPr>
          <w:rFonts w:ascii="Arial" w:hAnsi="Arial"/>
          <w:sz w:val="20"/>
          <w:szCs w:val="20"/>
          <w:lang w:val="en-US"/>
        </w:rPr>
        <w:t>will later</w:t>
      </w:r>
      <w:r w:rsidR="00D54F3D" w:rsidRPr="00E932BB">
        <w:rPr>
          <w:rFonts w:ascii="Arial" w:hAnsi="Arial"/>
          <w:sz w:val="20"/>
          <w:szCs w:val="20"/>
          <w:lang w:val="en-US"/>
        </w:rPr>
        <w:t xml:space="preserve"> be used to </w:t>
      </w:r>
      <w:del w:id="68" w:author="Justin Yeakel" w:date="2021-10-03T16:45:00Z">
        <w:r w:rsidR="00D54F3D" w:rsidDel="00832983">
          <w:rPr>
            <w:rFonts w:ascii="Arial" w:hAnsi="Arial"/>
            <w:sz w:val="20"/>
            <w:szCs w:val="20"/>
            <w:lang w:val="en-US"/>
          </w:rPr>
          <w:delText>test</w:delText>
        </w:r>
      </w:del>
      <w:ins w:id="69" w:author="Justin Yeakel" w:date="2021-10-03T16:45:00Z">
        <w:r w:rsidR="00832983">
          <w:rPr>
            <w:rFonts w:ascii="Arial" w:hAnsi="Arial"/>
            <w:sz w:val="20"/>
            <w:szCs w:val="20"/>
            <w:lang w:val="en-US"/>
          </w:rPr>
          <w:t>establish</w:t>
        </w:r>
      </w:ins>
      <w:r w:rsidR="00D54F3D" w:rsidRPr="00E932BB">
        <w:rPr>
          <w:rFonts w:ascii="Arial" w:hAnsi="Arial"/>
          <w:sz w:val="20"/>
          <w:szCs w:val="20"/>
          <w:lang w:val="en-US"/>
        </w:rPr>
        <w:t xml:space="preserve"> this null expectation, </w:t>
      </w:r>
      <w:r w:rsidR="00D54F3D">
        <w:rPr>
          <w:rFonts w:ascii="Arial" w:hAnsi="Arial"/>
          <w:sz w:val="20"/>
          <w:szCs w:val="20"/>
          <w:lang w:val="en-US"/>
        </w:rPr>
        <w:t>however</w:t>
      </w:r>
      <w:r w:rsidR="00D54F3D" w:rsidRPr="00E932BB">
        <w:rPr>
          <w:rFonts w:ascii="Arial" w:hAnsi="Arial"/>
          <w:sz w:val="20"/>
          <w:szCs w:val="20"/>
          <w:lang w:val="en-US"/>
        </w:rPr>
        <w:t xml:space="preserve"> </w:t>
      </w:r>
      <w:r w:rsidR="00D54F3D">
        <w:rPr>
          <w:rFonts w:ascii="Arial" w:hAnsi="Arial"/>
          <w:sz w:val="20"/>
          <w:szCs w:val="20"/>
          <w:lang w:val="en-US"/>
        </w:rPr>
        <w:t>this</w:t>
      </w:r>
      <w:r w:rsidR="00D54F3D" w:rsidRPr="00E932BB">
        <w:rPr>
          <w:rFonts w:ascii="Arial" w:hAnsi="Arial"/>
          <w:sz w:val="20"/>
          <w:szCs w:val="20"/>
          <w:lang w:val="en-US"/>
        </w:rPr>
        <w:t xml:space="preserve"> simple framework </w:t>
      </w:r>
      <w:r w:rsidR="00D54F3D">
        <w:rPr>
          <w:rFonts w:ascii="Arial" w:hAnsi="Arial"/>
          <w:sz w:val="20"/>
          <w:szCs w:val="20"/>
          <w:lang w:val="en-US"/>
        </w:rPr>
        <w:t>serves to</w:t>
      </w:r>
      <w:r w:rsidR="00D54F3D" w:rsidRPr="00E932BB">
        <w:rPr>
          <w:rFonts w:ascii="Arial" w:hAnsi="Arial"/>
          <w:sz w:val="20"/>
          <w:szCs w:val="20"/>
          <w:lang w:val="en-US"/>
        </w:rPr>
        <w:t xml:space="preserve"> illustrat</w:t>
      </w:r>
      <w:r w:rsidR="00D54F3D">
        <w:rPr>
          <w:rFonts w:ascii="Arial" w:hAnsi="Arial"/>
          <w:sz w:val="20"/>
          <w:szCs w:val="20"/>
          <w:lang w:val="en-US"/>
        </w:rPr>
        <w:t>e</w:t>
      </w:r>
      <w:r w:rsidR="00D54F3D" w:rsidRPr="00E932BB">
        <w:rPr>
          <w:rFonts w:ascii="Arial" w:hAnsi="Arial"/>
          <w:sz w:val="20"/>
          <w:szCs w:val="20"/>
          <w:lang w:val="en-US"/>
        </w:rPr>
        <w:t xml:space="preserve"> </w:t>
      </w:r>
      <w:r w:rsidR="00D54F3D">
        <w:rPr>
          <w:rFonts w:ascii="Arial" w:hAnsi="Arial"/>
          <w:sz w:val="20"/>
          <w:szCs w:val="20"/>
          <w:lang w:val="en-US"/>
        </w:rPr>
        <w:t>our</w:t>
      </w:r>
      <w:r w:rsidR="00D54F3D" w:rsidRPr="00E932BB">
        <w:rPr>
          <w:rFonts w:ascii="Arial" w:hAnsi="Arial"/>
          <w:sz w:val="20"/>
          <w:szCs w:val="20"/>
          <w:lang w:val="en-US"/>
        </w:rPr>
        <w:t xml:space="preserve"> approach.</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5AAA33FB" w14:textId="3B51EFE3"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D979BD" w:rsidRPr="008C3312">
        <w:rPr>
          <w:rFonts w:ascii="Arial" w:hAnsi="Arial" w:cs="Arial"/>
          <w:sz w:val="20"/>
          <w:szCs w:val="20"/>
          <w:lang w:val="en-US"/>
        </w:rPr>
        <w:t>We simulate</w:t>
      </w:r>
      <w:ins w:id="70" w:author="Justin Yeakel" w:date="2021-10-03T16:45:00Z">
        <w:r w:rsidR="00B0648E">
          <w:rPr>
            <w:rFonts w:ascii="Arial" w:hAnsi="Arial" w:cs="Arial"/>
            <w:sz w:val="20"/>
            <w:szCs w:val="20"/>
            <w:lang w:val="en-US"/>
          </w:rPr>
          <w:t xml:space="preserve"> </w:t>
        </w:r>
      </w:ins>
      <w:del w:id="71" w:author="Justin Yeakel" w:date="2021-10-03T16:45:00Z">
        <w:r w:rsidR="00D979BD" w:rsidRPr="008C3312" w:rsidDel="00B0648E">
          <w:rPr>
            <w:rFonts w:ascii="Arial" w:hAnsi="Arial" w:cs="Arial"/>
            <w:sz w:val="20"/>
            <w:szCs w:val="20"/>
            <w:lang w:val="en-US"/>
          </w:rPr>
          <w:delText xml:space="preserve"> a </w:delText>
        </w:r>
      </w:del>
      <w:r w:rsidR="00D979BD" w:rsidRPr="008C3312">
        <w:rPr>
          <w:rFonts w:ascii="Arial" w:hAnsi="Arial" w:cs="Arial"/>
          <w:sz w:val="20"/>
          <w:szCs w:val="20"/>
          <w:lang w:val="en-US"/>
        </w:rPr>
        <w:t>consumer</w:t>
      </w:r>
      <w:ins w:id="72" w:author="Justin Yeakel" w:date="2021-10-03T16:45:00Z">
        <w:r w:rsidR="00B0648E">
          <w:rPr>
            <w:rFonts w:ascii="Arial" w:hAnsi="Arial" w:cs="Arial"/>
            <w:sz w:val="20"/>
            <w:szCs w:val="20"/>
            <w:lang w:val="en-US"/>
          </w:rPr>
          <w:t>s</w:t>
        </w:r>
      </w:ins>
      <w:r w:rsidR="00D979BD" w:rsidRPr="008C3312">
        <w:rPr>
          <w:rFonts w:ascii="Arial" w:hAnsi="Arial" w:cs="Arial"/>
          <w:sz w:val="20"/>
          <w:szCs w:val="20"/>
          <w:lang w:val="en-US"/>
        </w:rPr>
        <w:t xml:space="preserve"> foraging on a set of plant functional groups (</w:t>
      </w:r>
      <m:oMath>
        <m:r>
          <w:rPr>
            <w:rFonts w:ascii="Cambria Math" w:hAnsi="Cambria Math" w:cs="Arial"/>
            <w:sz w:val="20"/>
            <w:szCs w:val="20"/>
            <w:lang w:val="en-US"/>
          </w:rPr>
          <m:t>N=6</m:t>
        </m:r>
      </m:oMath>
      <w:r w:rsidR="00D979BD" w:rsidRPr="008C3312">
        <w:rPr>
          <w:rFonts w:ascii="Arial" w:hAnsi="Arial" w:cs="Arial"/>
          <w:sz w:val="20"/>
          <w:szCs w:val="20"/>
          <w:lang w:val="en-US"/>
        </w:rPr>
        <w:t>; Fig. 8A) in a seasonal environment where resource distributions vary between fall (non-monsoonal) and spring (monsoon</w:t>
      </w:r>
      <w:r w:rsidR="00D979BD" w:rsidRPr="00E17CAC">
        <w:rPr>
          <w:rFonts w:ascii="Arial" w:hAnsi="Arial" w:cs="Arial"/>
          <w:sz w:val="20"/>
          <w:szCs w:val="20"/>
          <w:lang w:val="en-US"/>
        </w:rPr>
        <w:t xml:space="preserve">). Resource distributions are defined by the mean and variance of functional group ANPP per season using 20 years of </w:t>
      </w:r>
      <w:r w:rsidR="00114E46">
        <w:rPr>
          <w:rFonts w:ascii="Arial" w:hAnsi="Arial" w:cs="Arial"/>
          <w:sz w:val="20"/>
          <w:szCs w:val="20"/>
          <w:lang w:val="en-US"/>
        </w:rPr>
        <w:t>SEV-</w:t>
      </w:r>
      <w:r w:rsidR="00D979BD" w:rsidRPr="00E17CAC">
        <w:rPr>
          <w:rFonts w:ascii="Arial" w:hAnsi="Arial" w:cs="Arial"/>
          <w:sz w:val="20"/>
          <w:szCs w:val="20"/>
          <w:lang w:val="en-US"/>
        </w:rPr>
        <w:t xml:space="preserve">LTER data. A consumer of mass </w:t>
      </w:r>
      <m:oMath>
        <m:r>
          <w:rPr>
            <w:rFonts w:ascii="Cambria Math" w:hAnsi="Cambria Math" w:cs="Arial"/>
            <w:sz w:val="20"/>
            <w:szCs w:val="20"/>
            <w:lang w:val="en-US"/>
          </w:rPr>
          <m:t>M</m:t>
        </m:r>
      </m:oMath>
      <w:r w:rsidR="00D979BD" w:rsidRPr="00E17CAC">
        <w:rPr>
          <w:rFonts w:ascii="Arial" w:hAnsi="Arial" w:cs="Arial"/>
          <w:sz w:val="20"/>
          <w:szCs w:val="20"/>
          <w:lang w:val="en-US"/>
        </w:rPr>
        <w:t xml:space="preserve"> has a foraging strategy defined by its targeting a functional group with weight </w:t>
      </w:r>
      <m:oMath>
        <m:r>
          <w:rPr>
            <w:rFonts w:ascii="Cambria Math" w:hAnsi="Cambria Math" w:cs="Arial"/>
            <w:sz w:val="20"/>
            <w:szCs w:val="20"/>
            <w:lang w:val="en-US"/>
          </w:rPr>
          <m:t>τ</m:t>
        </m:r>
      </m:oMath>
      <w:r w:rsidR="00D979BD" w:rsidRPr="00E17CAC">
        <w:rPr>
          <w:rFonts w:ascii="Arial" w:hAnsi="Arial" w:cs="Arial"/>
          <w:sz w:val="20"/>
          <w:szCs w:val="20"/>
          <w:lang w:val="en-US"/>
        </w:rPr>
        <w:t>. For each consumer-</w:t>
      </w:r>
      <w:r w:rsidR="00D979BD" w:rsidRPr="00E17CAC">
        <w:rPr>
          <w:rFonts w:ascii="Arial" w:hAnsi="Arial" w:cs="Arial"/>
          <w:sz w:val="20"/>
          <w:szCs w:val="20"/>
          <w:lang w:val="en-US"/>
        </w:rPr>
        <w:lastRenderedPageBreak/>
        <w:t xml:space="preserve">resource interaction, the consumer will find and acquire its targeted functional group with probability </w:t>
      </w:r>
      <m:oMath>
        <m:r>
          <w:rPr>
            <w:rFonts w:ascii="Cambria Math" w:hAnsi="Cambria Math" w:cs="Arial"/>
            <w:sz w:val="20"/>
            <w:szCs w:val="20"/>
            <w:lang w:val="en-US"/>
          </w:rPr>
          <m:t xml:space="preserve">τ </m:t>
        </m:r>
      </m:oMath>
      <w:r w:rsidR="00D979BD" w:rsidRPr="00E17CAC">
        <w:rPr>
          <w:rFonts w:ascii="Arial" w:hAnsi="Arial" w:cs="Arial"/>
          <w:sz w:val="20"/>
          <w:szCs w:val="20"/>
          <w:lang w:val="en-US"/>
        </w:rPr>
        <w:t>(regardless</w:t>
      </w:r>
      <w:r w:rsidR="00D979BD" w:rsidRPr="001A467D">
        <w:rPr>
          <w:rFonts w:ascii="Arial" w:hAnsi="Arial"/>
          <w:sz w:val="20"/>
          <w:szCs w:val="20"/>
          <w:lang w:val="en-US"/>
        </w:rPr>
        <w:t xml:space="preserve"> of distance) or the nearest resource group with probability </w:t>
      </w:r>
      <m:oMath>
        <m:r>
          <w:rPr>
            <w:rFonts w:ascii="Cambria Math" w:hAnsi="Cambria Math"/>
            <w:sz w:val="20"/>
            <w:szCs w:val="20"/>
            <w:lang w:val="en-US"/>
          </w:rPr>
          <m:t>1-τ</m:t>
        </m:r>
      </m:oMath>
      <w:r w:rsidR="00D979BD"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00D979BD" w:rsidRPr="001A467D">
        <w:rPr>
          <w:rFonts w:ascii="Arial" w:hAnsi="Arial"/>
          <w:sz w:val="20"/>
          <w:szCs w:val="20"/>
          <w:lang w:val="en-US"/>
        </w:rPr>
        <w:t xml:space="preserve"> </w:t>
      </w:r>
      <w:r w:rsidR="00D979BD">
        <w:rPr>
          <w:rFonts w:ascii="Arial" w:hAnsi="Arial"/>
          <w:sz w:val="20"/>
          <w:szCs w:val="20"/>
          <w:lang w:val="en-US"/>
        </w:rPr>
        <w:t xml:space="preserve">always </w:t>
      </w:r>
      <w:r w:rsidR="00D979BD" w:rsidRPr="001A467D">
        <w:rPr>
          <w:rFonts w:ascii="Arial" w:hAnsi="Arial"/>
          <w:sz w:val="20"/>
          <w:szCs w:val="20"/>
          <w:lang w:val="en-US"/>
        </w:rPr>
        <w:t>target</w:t>
      </w:r>
      <w:r w:rsidR="00D979BD">
        <w:rPr>
          <w:rFonts w:ascii="Arial" w:hAnsi="Arial"/>
          <w:sz w:val="20"/>
          <w:szCs w:val="20"/>
          <w:lang w:val="en-US"/>
        </w:rPr>
        <w:t>ing</w:t>
      </w:r>
      <w:r w:rsidR="00D979BD"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r>
          <w:ins w:id="73" w:author="Justin Yeakel" w:date="2021-10-03T16:46:00Z">
            <w:rPr>
              <w:rFonts w:ascii="Cambria Math" w:hAnsi="Cambria Math"/>
              <w:sz w:val="20"/>
              <w:szCs w:val="20"/>
              <w:lang w:val="en-US"/>
            </w:rPr>
            <m:t>,</m:t>
          </w:ins>
        </m:r>
      </m:oMath>
      <w:r w:rsidR="00D979BD" w:rsidRPr="001A467D">
        <w:rPr>
          <w:rFonts w:ascii="Arial" w:hAnsi="Arial"/>
          <w:sz w:val="20"/>
          <w:szCs w:val="20"/>
          <w:lang w:val="en-US"/>
        </w:rPr>
        <w:t xml:space="preserve"> </w:t>
      </w:r>
      <w:r w:rsidR="00D979BD">
        <w:rPr>
          <w:rFonts w:ascii="Arial" w:hAnsi="Arial"/>
          <w:sz w:val="20"/>
          <w:szCs w:val="20"/>
          <w:lang w:val="en-US"/>
        </w:rPr>
        <w:t>targeting</w:t>
      </w:r>
      <w:r w:rsidR="00D979BD"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00D979BD" w:rsidRPr="001A467D">
        <w:rPr>
          <w:rFonts w:ascii="Arial" w:hAnsi="Arial"/>
          <w:sz w:val="20"/>
          <w:szCs w:val="20"/>
          <w:lang w:val="en-US"/>
        </w:rPr>
        <w:t xml:space="preserve"> </w:t>
      </w:r>
      <w:r w:rsidR="00D979BD">
        <w:rPr>
          <w:rFonts w:ascii="Arial" w:hAnsi="Arial"/>
          <w:sz w:val="20"/>
          <w:szCs w:val="20"/>
          <w:lang w:val="en-US"/>
        </w:rPr>
        <w:t>it</w:t>
      </w:r>
      <w:r w:rsidR="00D979BD" w:rsidRPr="001A467D">
        <w:rPr>
          <w:rFonts w:ascii="Arial" w:hAnsi="Arial"/>
          <w:sz w:val="20"/>
          <w:szCs w:val="20"/>
          <w:lang w:val="en-US"/>
        </w:rPr>
        <w:t xml:space="preserve"> is analogous to the specialization ind</w:t>
      </w:r>
      <w:r w:rsidR="00D979BD">
        <w:rPr>
          <w:rFonts w:ascii="Arial" w:hAnsi="Arial"/>
          <w:sz w:val="20"/>
          <w:szCs w:val="20"/>
          <w:lang w:val="en-US"/>
        </w:rPr>
        <w:t>ex</w:t>
      </w:r>
      <w:r w:rsidR="00D979BD" w:rsidRPr="001A467D">
        <w:rPr>
          <w:rFonts w:ascii="Arial" w:hAnsi="Arial"/>
          <w:sz w:val="20"/>
          <w:szCs w:val="20"/>
          <w:lang w:val="en-US"/>
        </w:rPr>
        <w:t xml:space="preserve"> RINI presented in Q1. Distances from one resource to the next are drawn from a </w:t>
      </w:r>
      <w:r w:rsidR="00D979BD">
        <w:rPr>
          <w:rFonts w:ascii="Arial" w:hAnsi="Arial"/>
          <w:sz w:val="20"/>
          <w:szCs w:val="20"/>
          <w:lang w:val="en-US"/>
        </w:rPr>
        <w:t>distribution</w:t>
      </w:r>
      <w:r w:rsidR="00D979BD" w:rsidRPr="001A467D">
        <w:rPr>
          <w:rFonts w:ascii="Arial" w:hAnsi="Arial"/>
          <w:sz w:val="20"/>
          <w:szCs w:val="20"/>
          <w:lang w:val="en-US"/>
        </w:rPr>
        <w:t xml:space="preserve"> parameterized by seasonal resource availability. Once a consumer-resource interaction is drawn, the consumer travels the distance to the chosen resource with velocity </w:t>
      </w:r>
      <m:oMath>
        <m:r>
          <w:rPr>
            <w:rFonts w:ascii="Cambria Math" w:hAnsi="Cambria Math"/>
            <w:sz w:val="20"/>
            <w:szCs w:val="20"/>
            <w:lang w:val="en-US"/>
          </w:rPr>
          <m:t>v(M)</m:t>
        </m:r>
      </m:oMath>
      <w:r w:rsidR="00D979BD" w:rsidRPr="001A467D">
        <w:rPr>
          <w:rFonts w:ascii="Arial" w:hAnsi="Arial"/>
          <w:sz w:val="20"/>
          <w:szCs w:val="20"/>
          <w:lang w:val="en-US"/>
        </w:rPr>
        <w:t xml:space="preserve"> and assimilates both bulk energy (kJ) and nitrogen content based on the resource</w:t>
      </w:r>
      <w:r w:rsidR="00D979BD" w:rsidRPr="001A467D">
        <w:rPr>
          <w:rFonts w:ascii="Arial" w:hAnsi="Arial"/>
          <w:sz w:val="20"/>
          <w:szCs w:val="20"/>
          <w:rtl/>
          <w:lang w:val="en-US"/>
        </w:rPr>
        <w:t>’</w:t>
      </w:r>
      <w:r w:rsidR="00D979BD" w:rsidRPr="001A467D">
        <w:rPr>
          <w:rFonts w:ascii="Arial" w:hAnsi="Arial"/>
          <w:sz w:val="20"/>
          <w:szCs w:val="20"/>
          <w:lang w:val="en-US"/>
        </w:rPr>
        <w:t xml:space="preserve">s energy density and nitrogen concentration, respectively.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D979BD"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21D71D80" w14:textId="3F803D2B" w:rsidR="00CA185F" w:rsidRDefault="00CA185F" w:rsidP="00CA185F">
      <w:pPr>
        <w:pStyle w:val="Body"/>
        <w:widowControl w:val="0"/>
        <w:tabs>
          <w:tab w:val="left" w:pos="432"/>
        </w:tabs>
        <w:suppressAutoHyphens/>
        <w:ind w:firstLine="450"/>
        <w:rPr>
          <w:rFonts w:ascii="Arial" w:hAnsi="Arial"/>
          <w:sz w:val="20"/>
          <w:szCs w:val="20"/>
          <w:lang w:val="en-US"/>
        </w:rPr>
      </w:pPr>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r>
        <w:rPr>
          <w:rFonts w:ascii="Arial" w:hAnsi="Arial"/>
          <w:sz w:val="20"/>
          <w:szCs w:val="20"/>
          <w:lang w:val="en-US"/>
        </w:rPr>
        <w:t>time</w:t>
      </w:r>
      <w:r w:rsidRPr="00A67EFC">
        <w:rPr>
          <w:rFonts w:ascii="Arial" w:hAnsi="Arial"/>
          <w:sz w:val="20"/>
          <w:szCs w:val="20"/>
          <w:lang w:val="en-US"/>
        </w:rPr>
        <w:t>.</w:t>
      </w:r>
      <w:r>
        <w:rPr>
          <w:rFonts w:ascii="Arial" w:hAnsi="Arial"/>
          <w:sz w:val="20"/>
          <w:szCs w:val="20"/>
          <w:lang w:val="en-US"/>
        </w:rPr>
        <w:t xml:space="preserve"> We use diffusion mapping to establish a 2-D embedding of the niche manifold based on the averaged dietary trajectories of 500 replicate consumers across a strategy space defined by a range of targeting weights for each of the 6 resource groups. </w:t>
      </w:r>
      <w:ins w:id="74" w:author="Justin Yeakel" w:date="2021-10-03T16:48:00Z">
        <w:r w:rsidR="008C0E5D">
          <w:rPr>
            <w:rFonts w:ascii="Arial" w:hAnsi="Arial"/>
            <w:sz w:val="20"/>
            <w:szCs w:val="20"/>
            <w:lang w:val="en-US"/>
          </w:rPr>
          <w:t>As su</w:t>
        </w:r>
        <w:r w:rsidR="00E72613">
          <w:rPr>
            <w:rFonts w:ascii="Arial" w:hAnsi="Arial"/>
            <w:sz w:val="20"/>
            <w:szCs w:val="20"/>
            <w:lang w:val="en-US"/>
          </w:rPr>
          <w:t>ch, t</w:t>
        </w:r>
      </w:ins>
      <w:del w:id="75" w:author="Justin Yeakel" w:date="2021-10-03T16:48:00Z">
        <w:r w:rsidDel="008C0E5D">
          <w:rPr>
            <w:rFonts w:ascii="Arial" w:hAnsi="Arial"/>
            <w:sz w:val="20"/>
            <w:szCs w:val="20"/>
            <w:lang w:val="en-US"/>
          </w:rPr>
          <w:delText>T</w:delText>
        </w:r>
      </w:del>
      <w:r>
        <w:rPr>
          <w:rFonts w:ascii="Arial" w:hAnsi="Arial"/>
          <w:sz w:val="20"/>
          <w:szCs w:val="20"/>
          <w:lang w:val="en-US"/>
        </w:rPr>
        <w:t>he</w:t>
      </w:r>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r>
        <w:rPr>
          <w:rFonts w:ascii="Arial" w:hAnsi="Arial"/>
          <w:sz w:val="20"/>
          <w:szCs w:val="20"/>
          <w:lang w:val="en-US"/>
        </w:rPr>
        <w:t>s</w:t>
      </w:r>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r>
        <w:rPr>
          <w:rFonts w:ascii="Arial" w:hAnsi="Arial"/>
          <w:sz w:val="20"/>
          <w:szCs w:val="20"/>
          <w:lang w:val="en-US"/>
        </w:rPr>
        <w:t>ntral, generalist strategy (</w:t>
      </w:r>
      <m:oMath>
        <m:r>
          <w:rPr>
            <w:rFonts w:ascii="Cambria Math" w:hAnsi="Cambria Math"/>
            <w:sz w:val="20"/>
            <w:szCs w:val="20"/>
            <w:lang w:val="en-US"/>
          </w:rPr>
          <m:t>c=1</m:t>
        </m:r>
      </m:oMath>
      <w:r>
        <w:rPr>
          <w:rFonts w:ascii="Arial" w:hAnsi="Arial"/>
          <w:sz w:val="20"/>
          <w:szCs w:val="20"/>
          <w:lang w:val="en-US"/>
        </w:rPr>
        <w:t>; black circle)</w:t>
      </w:r>
      <w:r w:rsidRPr="00E932BB">
        <w:rPr>
          <w:rFonts w:ascii="Arial" w:hAnsi="Arial"/>
          <w:sz w:val="20"/>
          <w:szCs w:val="20"/>
          <w:lang w:val="en-US"/>
        </w:rPr>
        <w:t xml:space="preserve">. </w:t>
      </w:r>
      <w:r>
        <w:rPr>
          <w:rFonts w:ascii="Arial" w:hAnsi="Arial"/>
          <w:sz w:val="20"/>
          <w:szCs w:val="20"/>
          <w:lang w:val="en-US"/>
        </w:rPr>
        <w:t>Specialists—individuals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 xml:space="preserve">rthest from the </w:t>
      </w:r>
      <w:r>
        <w:rPr>
          <w:rFonts w:ascii="Arial" w:hAnsi="Arial"/>
          <w:sz w:val="20"/>
          <w:szCs w:val="20"/>
          <w:lang w:val="en-US"/>
        </w:rPr>
        <w:t xml:space="preserve">manifold </w:t>
      </w:r>
      <w:r w:rsidRPr="00E932BB">
        <w:rPr>
          <w:rFonts w:ascii="Arial" w:hAnsi="Arial"/>
          <w:sz w:val="20"/>
          <w:szCs w:val="20"/>
          <w:lang w:val="en-US"/>
        </w:rPr>
        <w:t>center</w:t>
      </w:r>
      <w:r>
        <w:rPr>
          <w:rFonts w:ascii="Arial" w:hAnsi="Arial"/>
          <w:sz w:val="20"/>
          <w:szCs w:val="20"/>
          <w:lang w:val="en-US"/>
        </w:rPr>
        <w:t xml:space="preserve">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around these strategies defines all potential foraging strategies, providing a novel estimate of the fundamental dietary niche (Fig. 8B).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5B85EB98" w14:textId="77777777" w:rsidR="00CA185F" w:rsidRDefault="00CA185F" w:rsidP="00CA185F">
      <w:pPr>
        <w:pStyle w:val="Body"/>
        <w:ind w:firstLine="432"/>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values and mixing models (Q1) with information from fecal </w:t>
      </w:r>
      <w:proofErr w:type="spellStart"/>
      <w:r>
        <w:rPr>
          <w:rFonts w:ascii="Arial" w:hAnsi="Arial"/>
          <w:sz w:val="20"/>
          <w:szCs w:val="20"/>
          <w:lang w:val="en-US"/>
        </w:rPr>
        <w:t>metabarcoding</w:t>
      </w:r>
      <w:proofErr w:type="spellEnd"/>
      <w:r>
        <w:rPr>
          <w:rFonts w:ascii="Arial" w:hAnsi="Arial"/>
          <w:sz w:val="20"/>
          <w:szCs w:val="20"/>
          <w:lang w:val="en-US"/>
        </w:rPr>
        <w:t xml:space="preserve">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is able to incorporate additional realism such as resource quality (Q2) and consumer behavior (see below), thereby allowing us to relate temporal changes in diet to the predicted fitness consequences of consumer strategies. </w:t>
      </w:r>
    </w:p>
    <w:p w14:paraId="3BAC06F4" w14:textId="77777777" w:rsidR="00CA185F" w:rsidRDefault="00CA185F" w:rsidP="00CA185F">
      <w:pPr>
        <w:pStyle w:val="BodyAAA"/>
        <w:tabs>
          <w:tab w:val="left" w:pos="2070"/>
        </w:tabs>
        <w:rPr>
          <w:rFonts w:ascii="Arial" w:hAnsi="Arial"/>
          <w:b/>
          <w:bCs/>
          <w:i/>
          <w:iCs/>
          <w:sz w:val="20"/>
          <w:szCs w:val="20"/>
          <w:lang w:val="en-US"/>
        </w:rPr>
      </w:pPr>
    </w:p>
    <w:p w14:paraId="51939C3A" w14:textId="3DA349A6" w:rsidR="00CA185F" w:rsidRDefault="00CA185F" w:rsidP="00CA185F">
      <w:pPr>
        <w:pStyle w:val="BodyAAA"/>
        <w:tabs>
          <w:tab w:val="left" w:pos="432"/>
        </w:tabs>
        <w:rPr>
          <w:rFonts w:ascii="Arial" w:hAnsi="Arial"/>
          <w:sz w:val="20"/>
          <w:szCs w:val="20"/>
          <w:lang w:val="en-US"/>
        </w:rPr>
      </w:pPr>
      <w:r>
        <w:rPr>
          <w:rFonts w:ascii="Arial" w:hAnsi="Arial"/>
          <w:sz w:val="20"/>
          <w:szCs w:val="20"/>
          <w:lang w:val="en-US"/>
        </w:rPr>
        <w:tab/>
      </w:r>
      <w:del w:id="76" w:author="Justin Yeakel" w:date="2021-10-03T16:50:00Z">
        <w:r w:rsidDel="006767F5">
          <w:rPr>
            <w:rFonts w:ascii="Arial" w:hAnsi="Arial"/>
            <w:sz w:val="20"/>
            <w:szCs w:val="20"/>
            <w:lang w:val="en-US"/>
          </w:rPr>
          <w:delText>Here</w:delText>
        </w:r>
      </w:del>
      <w:ins w:id="77" w:author="Justin Yeakel" w:date="2021-10-03T16:50:00Z">
        <w:r w:rsidR="006767F5">
          <w:rPr>
            <w:rFonts w:ascii="Arial" w:hAnsi="Arial"/>
            <w:sz w:val="20"/>
            <w:szCs w:val="20"/>
            <w:lang w:val="en-US"/>
          </w:rPr>
          <w:t>To estimate fitness</w:t>
        </w:r>
      </w:ins>
      <w:ins w:id="78" w:author="Justin Yeakel" w:date="2021-10-03T16:51:00Z">
        <w:r w:rsidR="007E259E">
          <w:rPr>
            <w:rFonts w:ascii="Arial" w:hAnsi="Arial"/>
            <w:sz w:val="20"/>
            <w:szCs w:val="20"/>
            <w:lang w:val="en-US"/>
          </w:rPr>
          <w:t xml:space="preserve"> in this </w:t>
        </w:r>
        <w:r w:rsidR="003D0716">
          <w:rPr>
            <w:rFonts w:ascii="Arial" w:hAnsi="Arial"/>
            <w:sz w:val="20"/>
            <w:szCs w:val="20"/>
            <w:lang w:val="en-US"/>
          </w:rPr>
          <w:t>s</w:t>
        </w:r>
      </w:ins>
      <w:ins w:id="79" w:author="Justin Yeakel" w:date="2021-10-03T16:52:00Z">
        <w:r w:rsidR="003D0716">
          <w:rPr>
            <w:rFonts w:ascii="Arial" w:hAnsi="Arial"/>
            <w:sz w:val="20"/>
            <w:szCs w:val="20"/>
            <w:lang w:val="en-US"/>
          </w:rPr>
          <w:t>imple</w:t>
        </w:r>
      </w:ins>
      <w:ins w:id="80" w:author="Justin Yeakel" w:date="2021-10-03T16:51:00Z">
        <w:r w:rsidR="007E259E">
          <w:rPr>
            <w:rFonts w:ascii="Arial" w:hAnsi="Arial"/>
            <w:sz w:val="20"/>
            <w:szCs w:val="20"/>
            <w:lang w:val="en-US"/>
          </w:rPr>
          <w:t xml:space="preserve"> foraging model</w:t>
        </w:r>
      </w:ins>
      <w:ins w:id="81" w:author="Justin Yeakel" w:date="2021-10-03T16:50:00Z">
        <w:r w:rsidR="006767F5">
          <w:rPr>
            <w:rFonts w:ascii="Arial" w:hAnsi="Arial"/>
            <w:sz w:val="20"/>
            <w:szCs w:val="20"/>
            <w:lang w:val="en-US"/>
          </w:rPr>
          <w:t>,</w:t>
        </w:r>
      </w:ins>
      <w:del w:id="82" w:author="Justin Yeakel" w:date="2021-10-03T16:50:00Z">
        <w:r w:rsidDel="00B26AC4">
          <w:rPr>
            <w:rFonts w:ascii="Arial" w:hAnsi="Arial"/>
            <w:sz w:val="20"/>
            <w:szCs w:val="20"/>
            <w:lang w:val="en-US"/>
          </w:rPr>
          <w:delText>,</w:delText>
        </w:r>
      </w:del>
      <w:r>
        <w:rPr>
          <w:rFonts w:ascii="Arial" w:hAnsi="Arial"/>
          <w:sz w:val="20"/>
          <w:szCs w:val="20"/>
          <w:lang w:val="en-US"/>
        </w:rPr>
        <w:t xml:space="preserve"> we use the</w:t>
      </w:r>
      <w:r w:rsidRPr="00E932BB">
        <w:rPr>
          <w:rFonts w:ascii="Arial" w:hAnsi="Arial"/>
          <w:sz w:val="20"/>
          <w:szCs w:val="20"/>
          <w:lang w:val="en-US"/>
        </w:rPr>
        <w:t xml:space="preserve"> coefficient of variation (CV) of nitrogenous returns</w:t>
      </w:r>
      <w:r>
        <w:rPr>
          <w:rFonts w:ascii="Arial" w:hAnsi="Arial"/>
          <w:sz w:val="20"/>
          <w:szCs w:val="20"/>
          <w:lang w:val="en-US"/>
        </w:rPr>
        <w:t xml:space="preserve"> from simulated consumers</w:t>
      </w:r>
      <w:ins w:id="83" w:author="Justin Yeakel" w:date="2021-10-03T16:50:00Z">
        <w:r w:rsidR="006767F5">
          <w:rPr>
            <w:rFonts w:ascii="Arial" w:hAnsi="Arial"/>
            <w:sz w:val="20"/>
            <w:szCs w:val="20"/>
            <w:lang w:val="en-US"/>
          </w:rPr>
          <w:t xml:space="preserve">, given </w:t>
        </w:r>
      </w:ins>
      <w:del w:id="84" w:author="Justin Yeakel" w:date="2021-10-03T16:50:00Z">
        <w:r w:rsidDel="006767F5">
          <w:rPr>
            <w:rFonts w:ascii="Arial" w:hAnsi="Arial"/>
            <w:sz w:val="20"/>
            <w:szCs w:val="20"/>
            <w:lang w:val="en-US"/>
          </w:rPr>
          <w:delText xml:space="preserve"> </w:delText>
        </w:r>
        <w:r w:rsidRPr="00E932BB" w:rsidDel="006767F5">
          <w:rPr>
            <w:rFonts w:ascii="Arial" w:hAnsi="Arial"/>
            <w:sz w:val="20"/>
            <w:szCs w:val="20"/>
            <w:lang w:val="en-US"/>
          </w:rPr>
          <w:delText xml:space="preserve">as a </w:delText>
        </w:r>
        <w:r w:rsidDel="006767F5">
          <w:rPr>
            <w:rFonts w:ascii="Arial" w:hAnsi="Arial"/>
            <w:sz w:val="20"/>
            <w:szCs w:val="20"/>
            <w:lang w:val="en-US"/>
          </w:rPr>
          <w:delText xml:space="preserve">predictive </w:delText>
        </w:r>
        <w:r w:rsidRPr="00E932BB" w:rsidDel="006767F5">
          <w:rPr>
            <w:rFonts w:ascii="Arial" w:hAnsi="Arial"/>
            <w:sz w:val="20"/>
            <w:szCs w:val="20"/>
            <w:lang w:val="en-US"/>
          </w:rPr>
          <w:delText>measure of fitness</w:delText>
        </w:r>
        <w:r w:rsidDel="006767F5">
          <w:rPr>
            <w:rFonts w:ascii="Arial" w:hAnsi="Arial"/>
            <w:sz w:val="20"/>
            <w:szCs w:val="20"/>
            <w:lang w:val="en-US"/>
          </w:rPr>
          <w:delText xml:space="preserve"> based on </w:delText>
        </w:r>
      </w:del>
      <w:r>
        <w:rPr>
          <w:rFonts w:ascii="Arial" w:hAnsi="Arial"/>
          <w:sz w:val="20"/>
          <w:szCs w:val="20"/>
          <w:lang w:val="en-US"/>
        </w:rPr>
        <w:t xml:space="preserve">the consumed nitrogen </w:t>
      </w:r>
      <w:ins w:id="85" w:author="Justin Yeakel" w:date="2021-10-03T16:50:00Z">
        <w:r w:rsidR="004F5CCB">
          <w:rPr>
            <w:rFonts w:ascii="Arial" w:hAnsi="Arial"/>
            <w:sz w:val="20"/>
            <w:szCs w:val="20"/>
            <w:lang w:val="en-US"/>
          </w:rPr>
          <w:t xml:space="preserve">obtained </w:t>
        </w:r>
      </w:ins>
      <w:r>
        <w:rPr>
          <w:rFonts w:ascii="Arial" w:hAnsi="Arial"/>
          <w:sz w:val="20"/>
          <w:szCs w:val="20"/>
          <w:lang w:val="en-US"/>
        </w:rPr>
        <w:t>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w:t>
      </w:r>
      <w:r>
        <w:rPr>
          <w:rFonts w:ascii="Arial" w:hAnsi="Arial"/>
          <w:sz w:val="20"/>
          <w:szCs w:val="20"/>
          <w:lang w:val="en-US"/>
        </w:rPr>
        <w:t>, red-yellow</w:t>
      </w:r>
      <w:r w:rsidRPr="00E932BB">
        <w:rPr>
          <w:rFonts w:ascii="Arial" w:hAnsi="Arial"/>
          <w:sz w:val="20"/>
          <w:szCs w:val="20"/>
          <w:lang w:val="en-US"/>
        </w:rPr>
        <w:t xml:space="preserve">),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w:t>
      </w:r>
      <w:r>
        <w:rPr>
          <w:rFonts w:ascii="Arial" w:hAnsi="Arial"/>
          <w:sz w:val="20"/>
          <w:szCs w:val="20"/>
          <w:lang w:val="en-US"/>
        </w:rPr>
        <w:t>, blue-green</w:t>
      </w:r>
      <w:r w:rsidRPr="00E932BB">
        <w:rPr>
          <w:rFonts w:ascii="Arial" w:hAnsi="Arial"/>
          <w:sz w:val="20"/>
          <w:szCs w:val="20"/>
          <w:lang w:val="en-US"/>
        </w:rPr>
        <w:t xml:space="preserve">).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w:t>
      </w:r>
      <w:proofErr w:type="spellStart"/>
      <w:r w:rsidRPr="00E932BB">
        <w:rPr>
          <w:rFonts w:ascii="Arial" w:hAnsi="Arial"/>
          <w:sz w:val="20"/>
          <w:szCs w:val="20"/>
          <w:lang w:val="en-US"/>
        </w:rPr>
        <w:t>forbs</w:t>
      </w:r>
      <w:proofErr w:type="spellEnd"/>
      <w:r w:rsidRPr="00E932BB">
        <w:rPr>
          <w:rFonts w:ascii="Arial" w:hAnsi="Arial"/>
          <w:sz w:val="20"/>
          <w:szCs w:val="20"/>
          <w:lang w:val="en-US"/>
        </w:rPr>
        <w:t xml:space="preserve"> and shrubs). </w:t>
      </w:r>
    </w:p>
    <w:p w14:paraId="3CA6D25F" w14:textId="77777777" w:rsidR="00730B0D" w:rsidRDefault="00730B0D" w:rsidP="00730B0D">
      <w:pPr>
        <w:pStyle w:val="Body"/>
        <w:rPr>
          <w:rFonts w:ascii="Arial" w:hAnsi="Arial"/>
          <w:sz w:val="20"/>
          <w:szCs w:val="20"/>
          <w:lang w:val="en-US"/>
        </w:rPr>
      </w:pPr>
    </w:p>
    <w:p w14:paraId="34840959" w14:textId="7F31FEE0" w:rsidR="000724E7" w:rsidRDefault="000724E7" w:rsidP="000724E7">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F30C8E">
        <w:rPr>
          <w:rFonts w:ascii="Arial" w:hAnsi="Arial"/>
          <w:sz w:val="20"/>
          <w:szCs w:val="20"/>
          <w:lang w:val="en-US"/>
        </w:rPr>
        <w:t>Our demonstrative foraging model reveals that energy gains and fitness are maximized by generalist strategies and consumption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plants, consistent with our preliminary result that body condition (% fat) increases with assimilation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resources and that generalists have higher survival (Figs 5-6). We predict t</w:t>
      </w:r>
      <w:r w:rsidR="00F30C8E" w:rsidRPr="00E932BB">
        <w:rPr>
          <w:rFonts w:ascii="Arial" w:hAnsi="Arial"/>
          <w:sz w:val="20"/>
          <w:szCs w:val="20"/>
          <w:lang w:val="en-US"/>
        </w:rPr>
        <w:t>he</w:t>
      </w:r>
      <w:r w:rsidR="00F30C8E">
        <w:rPr>
          <w:rFonts w:ascii="Arial" w:hAnsi="Arial"/>
          <w:sz w:val="20"/>
          <w:szCs w:val="20"/>
          <w:lang w:val="en-US"/>
        </w:rPr>
        <w:t xml:space="preserve"> empirical</w:t>
      </w:r>
      <w:r w:rsidR="00F30C8E" w:rsidRPr="00E932BB">
        <w:rPr>
          <w:rFonts w:ascii="Arial" w:hAnsi="Arial"/>
          <w:sz w:val="20"/>
          <w:szCs w:val="20"/>
          <w:lang w:val="en-US"/>
        </w:rPr>
        <w:t xml:space="preserve"> diet of a</w:t>
      </w:r>
      <w:r w:rsidR="00F30C8E">
        <w:rPr>
          <w:rFonts w:ascii="Arial" w:hAnsi="Arial"/>
          <w:sz w:val="20"/>
          <w:szCs w:val="20"/>
          <w:lang w:val="en-US"/>
        </w:rPr>
        <w:t>n</w:t>
      </w:r>
      <w:r w:rsidR="00F30C8E" w:rsidRPr="00E932BB">
        <w:rPr>
          <w:rFonts w:ascii="Arial" w:hAnsi="Arial"/>
          <w:sz w:val="20"/>
          <w:szCs w:val="20"/>
          <w:lang w:val="en-US"/>
        </w:rPr>
        <w:t xml:space="preserve"> </w:t>
      </w:r>
      <w:r w:rsidR="00F30C8E">
        <w:rPr>
          <w:rFonts w:ascii="Arial" w:hAnsi="Arial"/>
          <w:sz w:val="20"/>
          <w:szCs w:val="20"/>
          <w:lang w:val="en-US"/>
        </w:rPr>
        <w:t xml:space="preserve">individual </w:t>
      </w:r>
      <w:r w:rsidR="00F30C8E" w:rsidRPr="00E932BB">
        <w:rPr>
          <w:rFonts w:ascii="Arial" w:hAnsi="Arial"/>
          <w:sz w:val="20"/>
          <w:szCs w:val="20"/>
          <w:lang w:val="en-US"/>
        </w:rPr>
        <w:t>consumer</w:t>
      </w:r>
      <w:r w:rsidR="00F30C8E">
        <w:rPr>
          <w:rFonts w:ascii="Arial" w:hAnsi="Arial"/>
          <w:sz w:val="20"/>
          <w:szCs w:val="20"/>
          <w:lang w:val="en-US"/>
        </w:rPr>
        <w:t xml:space="preserve"> foraging on </w:t>
      </w:r>
      <w:r w:rsidR="00F30C8E" w:rsidRPr="00E932BB">
        <w:rPr>
          <w:rFonts w:ascii="Arial" w:hAnsi="Arial"/>
          <w:sz w:val="20"/>
          <w:szCs w:val="20"/>
          <w:lang w:val="en-US"/>
        </w:rPr>
        <w:t>C</w:t>
      </w:r>
      <w:r w:rsidR="00F30C8E" w:rsidRPr="00876FC2">
        <w:rPr>
          <w:rFonts w:ascii="Arial" w:hAnsi="Arial"/>
          <w:sz w:val="20"/>
          <w:szCs w:val="20"/>
          <w:vertAlign w:val="subscript"/>
          <w:lang w:val="en-US"/>
        </w:rPr>
        <w:t>3</w:t>
      </w:r>
      <w:r w:rsidR="00F30C8E" w:rsidRPr="00E932BB">
        <w:rPr>
          <w:rFonts w:ascii="Arial" w:hAnsi="Arial"/>
          <w:sz w:val="20"/>
          <w:szCs w:val="20"/>
          <w:lang w:val="en-US"/>
        </w:rPr>
        <w:t xml:space="preserve"> perennial </w:t>
      </w:r>
      <w:proofErr w:type="spellStart"/>
      <w:r w:rsidR="00F30C8E" w:rsidRPr="00E932BB">
        <w:rPr>
          <w:rFonts w:ascii="Arial" w:hAnsi="Arial"/>
          <w:sz w:val="20"/>
          <w:szCs w:val="20"/>
          <w:lang w:val="en-US"/>
        </w:rPr>
        <w:t>forbs</w:t>
      </w:r>
      <w:proofErr w:type="spellEnd"/>
      <w:r w:rsidR="00F30C8E" w:rsidRPr="00E932BB">
        <w:rPr>
          <w:rFonts w:ascii="Arial" w:hAnsi="Arial"/>
          <w:sz w:val="20"/>
          <w:szCs w:val="20"/>
          <w:lang w:val="en-US"/>
        </w:rPr>
        <w:t xml:space="preserve"> and shrubs</w:t>
      </w:r>
      <w:r w:rsidR="00F30C8E">
        <w:rPr>
          <w:rFonts w:ascii="Arial" w:hAnsi="Arial"/>
          <w:sz w:val="20"/>
          <w:szCs w:val="20"/>
          <w:lang w:val="en-US"/>
        </w:rPr>
        <w:t xml:space="preserve"> will map onto the niche manifold</w:t>
      </w:r>
      <w:r w:rsidR="00F30C8E" w:rsidRPr="00E932BB">
        <w:rPr>
          <w:rFonts w:ascii="Arial" w:hAnsi="Arial"/>
          <w:sz w:val="20"/>
          <w:szCs w:val="20"/>
          <w:lang w:val="en-US"/>
        </w:rPr>
        <w:t xml:space="preserve"> </w:t>
      </w:r>
      <w:r w:rsidR="00F30C8E">
        <w:rPr>
          <w:rFonts w:ascii="Arial" w:hAnsi="Arial"/>
          <w:sz w:val="20"/>
          <w:szCs w:val="20"/>
          <w:lang w:val="en-US"/>
        </w:rPr>
        <w:t>near the hypothetical black</w:t>
      </w:r>
      <w:r w:rsidR="00F30C8E" w:rsidRPr="00E932BB">
        <w:rPr>
          <w:rFonts w:ascii="Arial" w:hAnsi="Arial"/>
          <w:sz w:val="20"/>
          <w:szCs w:val="20"/>
          <w:lang w:val="en-US"/>
        </w:rPr>
        <w:t xml:space="preserve"> rodent silhouette. </w:t>
      </w:r>
      <w:r w:rsidR="00F30C8E">
        <w:rPr>
          <w:rFonts w:ascii="Arial" w:hAnsi="Arial"/>
          <w:sz w:val="20"/>
          <w:szCs w:val="20"/>
          <w:lang w:val="en-US"/>
        </w:rPr>
        <w:t xml:space="preserve">Conversely, we predict that an empirical consumer foraging on </w:t>
      </w:r>
      <w:r w:rsidR="00F30C8E" w:rsidRPr="00E932BB">
        <w:rPr>
          <w:rFonts w:ascii="Arial" w:hAnsi="Arial"/>
          <w:sz w:val="20"/>
          <w:szCs w:val="20"/>
          <w:lang w:val="en-US"/>
        </w:rPr>
        <w:t>C</w:t>
      </w:r>
      <w:r w:rsidR="00F30C8E" w:rsidRPr="00E36ED1">
        <w:rPr>
          <w:rFonts w:ascii="Arial" w:hAnsi="Arial"/>
          <w:sz w:val="20"/>
          <w:szCs w:val="20"/>
          <w:vertAlign w:val="subscript"/>
          <w:lang w:val="en-US"/>
        </w:rPr>
        <w:t>4</w:t>
      </w:r>
      <w:r w:rsidR="00F30C8E" w:rsidRPr="00E932BB">
        <w:rPr>
          <w:rFonts w:ascii="Arial" w:hAnsi="Arial"/>
          <w:sz w:val="20"/>
          <w:szCs w:val="20"/>
          <w:lang w:val="en-US"/>
        </w:rPr>
        <w:t xml:space="preserve"> grasses</w:t>
      </w:r>
      <w:r w:rsidR="00F30C8E">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 </w:t>
      </w:r>
      <w:ins w:id="86" w:author="Justin Yeakel" w:date="2021-10-03T16:52:00Z">
        <w:r w:rsidR="005334E4">
          <w:rPr>
            <w:rFonts w:ascii="Arial" w:hAnsi="Arial"/>
            <w:sz w:val="20"/>
            <w:szCs w:val="20"/>
            <w:lang w:val="en-US"/>
          </w:rPr>
          <w:t>We suggest that t</w:t>
        </w:r>
      </w:ins>
      <w:del w:id="87" w:author="Justin Yeakel" w:date="2021-10-03T16:52:00Z">
        <w:r w:rsidR="00F30C8E" w:rsidDel="005334E4">
          <w:rPr>
            <w:rFonts w:ascii="Arial" w:hAnsi="Arial"/>
            <w:sz w:val="20"/>
            <w:szCs w:val="20"/>
            <w:lang w:val="en-US"/>
          </w:rPr>
          <w:delText>T</w:delText>
        </w:r>
      </w:del>
      <w:r w:rsidR="00F30C8E">
        <w:rPr>
          <w:rFonts w:ascii="Arial" w:hAnsi="Arial"/>
          <w:sz w:val="20"/>
          <w:szCs w:val="20"/>
          <w:lang w:val="en-US"/>
        </w:rPr>
        <w:t>his</w:t>
      </w:r>
      <w:r w:rsidR="00F30C8E" w:rsidRPr="00E932BB">
        <w:rPr>
          <w:rFonts w:ascii="Arial" w:hAnsi="Arial"/>
          <w:sz w:val="20"/>
          <w:szCs w:val="20"/>
          <w:lang w:val="en-US"/>
        </w:rPr>
        <w:t xml:space="preserve"> </w:t>
      </w:r>
      <w:r w:rsidR="00F30C8E">
        <w:rPr>
          <w:rFonts w:ascii="Arial" w:hAnsi="Arial"/>
          <w:sz w:val="20"/>
          <w:szCs w:val="20"/>
          <w:lang w:val="en-US"/>
        </w:rPr>
        <w:t xml:space="preserve">dietary </w:t>
      </w:r>
      <w:r w:rsidR="00F30C8E" w:rsidRPr="00E932BB">
        <w:rPr>
          <w:rFonts w:ascii="Arial" w:hAnsi="Arial"/>
          <w:sz w:val="20"/>
          <w:szCs w:val="20"/>
          <w:lang w:val="en-US"/>
        </w:rPr>
        <w:t>niche manifold</w:t>
      </w:r>
      <w:ins w:id="88" w:author="Justin Yeakel" w:date="2021-10-03T16:53:00Z">
        <w:r w:rsidR="005334E4">
          <w:rPr>
            <w:rFonts w:ascii="Arial" w:hAnsi="Arial"/>
            <w:sz w:val="20"/>
            <w:szCs w:val="20"/>
            <w:lang w:val="en-US"/>
          </w:rPr>
          <w:t xml:space="preserve"> perspective</w:t>
        </w:r>
      </w:ins>
      <w:r w:rsidR="00F30C8E" w:rsidRPr="00E932BB">
        <w:rPr>
          <w:rFonts w:ascii="Arial" w:hAnsi="Arial"/>
          <w:sz w:val="20"/>
          <w:szCs w:val="20"/>
          <w:lang w:val="en-US"/>
        </w:rPr>
        <w:t xml:space="preserve"> </w:t>
      </w:r>
      <w:del w:id="89" w:author="Justin Yeakel" w:date="2021-10-03T16:52:00Z">
        <w:r w:rsidR="00F30C8E" w:rsidDel="00496F5B">
          <w:rPr>
            <w:rFonts w:ascii="Arial" w:hAnsi="Arial"/>
            <w:sz w:val="20"/>
            <w:szCs w:val="20"/>
            <w:lang w:val="en-US"/>
          </w:rPr>
          <w:delText>is thus useful and will</w:delText>
        </w:r>
      </w:del>
      <w:ins w:id="90" w:author="Justin Yeakel" w:date="2021-10-03T16:52:00Z">
        <w:r w:rsidR="00496F5B">
          <w:rPr>
            <w:rFonts w:ascii="Arial" w:hAnsi="Arial"/>
            <w:sz w:val="20"/>
            <w:szCs w:val="20"/>
            <w:lang w:val="en-US"/>
          </w:rPr>
          <w:t>is well-suited</w:t>
        </w:r>
      </w:ins>
      <w:r w:rsidR="00F30C8E">
        <w:rPr>
          <w:rFonts w:ascii="Arial" w:hAnsi="Arial"/>
          <w:sz w:val="20"/>
          <w:szCs w:val="20"/>
          <w:lang w:val="en-US"/>
        </w:rPr>
        <w:t xml:space="preserve"> provide insight into the drivers of foraging and fitness of consumers</w:t>
      </w:r>
      <w:r w:rsidR="00F30C8E" w:rsidRPr="00E932BB">
        <w:rPr>
          <w:rFonts w:ascii="Arial" w:hAnsi="Arial"/>
          <w:sz w:val="20"/>
          <w:szCs w:val="20"/>
          <w:lang w:val="en-US"/>
        </w:rPr>
        <w:t>.</w:t>
      </w:r>
      <w:r w:rsidR="00F30C8E">
        <w:rPr>
          <w:rFonts w:ascii="Arial" w:hAnsi="Arial"/>
          <w:sz w:val="20"/>
          <w:szCs w:val="20"/>
          <w:lang w:val="en-US"/>
        </w:rPr>
        <w:t xml:space="preserve"> For example</w:t>
      </w:r>
      <w:r w:rsidR="00F30C8E" w:rsidRPr="00E932BB">
        <w:rPr>
          <w:rFonts w:ascii="Arial" w:hAnsi="Arial"/>
          <w:sz w:val="20"/>
          <w:szCs w:val="20"/>
          <w:lang w:val="en-US"/>
        </w:rPr>
        <w:t xml:space="preserve">, our foraging model predicts </w:t>
      </w:r>
      <w:r w:rsidR="00F30C8E">
        <w:rPr>
          <w:rFonts w:ascii="Arial" w:hAnsi="Arial"/>
          <w:sz w:val="20"/>
          <w:szCs w:val="20"/>
          <w:lang w:val="en-US"/>
        </w:rPr>
        <w:t xml:space="preserve">that fitness increases with </w:t>
      </w:r>
      <w:r w:rsidR="00F30C8E">
        <w:rPr>
          <w:rFonts w:ascii="Arial" w:hAnsi="Arial"/>
          <w:sz w:val="20"/>
          <w:szCs w:val="20"/>
          <w:lang w:val="en-US"/>
        </w:rPr>
        <w:lastRenderedPageBreak/>
        <w:t>consumption of C</w:t>
      </w:r>
      <w:r w:rsidR="00F30C8E" w:rsidRPr="00B308C0">
        <w:rPr>
          <w:rFonts w:ascii="Arial" w:hAnsi="Arial"/>
          <w:sz w:val="20"/>
          <w:szCs w:val="20"/>
          <w:vertAlign w:val="subscript"/>
        </w:rPr>
        <w:t>3</w:t>
      </w:r>
      <w:r w:rsidR="00F30C8E">
        <w:rPr>
          <w:rFonts w:ascii="Arial" w:hAnsi="Arial"/>
          <w:sz w:val="20"/>
          <w:szCs w:val="20"/>
          <w:lang w:val="en-US"/>
        </w:rPr>
        <w:t xml:space="preserve"> perennial shrubs (Fig. 8B), but this relationship is driven by </w:t>
      </w:r>
      <w:del w:id="91" w:author="Justin Yeakel" w:date="2021-10-03T16:53:00Z">
        <w:r w:rsidR="00F30C8E" w:rsidDel="005334E4">
          <w:rPr>
            <w:rFonts w:ascii="Arial" w:hAnsi="Arial"/>
            <w:sz w:val="20"/>
            <w:szCs w:val="20"/>
            <w:lang w:val="en-US"/>
          </w:rPr>
          <w:delText xml:space="preserve">the dominance of </w:delText>
        </w:r>
      </w:del>
      <w:r w:rsidR="00F30C8E">
        <w:rPr>
          <w:rFonts w:ascii="Arial" w:hAnsi="Arial"/>
          <w:sz w:val="20"/>
          <w:szCs w:val="20"/>
          <w:lang w:val="en-US"/>
        </w:rPr>
        <w:t>creosote, a resource with high secondary metabolite concentrations that require</w:t>
      </w:r>
      <w:ins w:id="92" w:author="Justin Yeakel" w:date="2021-10-03T16:53:00Z">
        <w:r w:rsidR="003027E8">
          <w:rPr>
            <w:rFonts w:ascii="Arial" w:hAnsi="Arial"/>
            <w:sz w:val="20"/>
            <w:szCs w:val="20"/>
            <w:lang w:val="en-US"/>
          </w:rPr>
          <w:t>s</w:t>
        </w:r>
      </w:ins>
      <w:r w:rsidR="00F30C8E">
        <w:rPr>
          <w:rFonts w:ascii="Arial" w:hAnsi="Arial"/>
          <w:sz w:val="20"/>
          <w:szCs w:val="20"/>
          <w:lang w:val="en-US"/>
        </w:rPr>
        <w:t xml:space="preserve"> significant metabolic processing by the consumer. </w:t>
      </w:r>
      <w:r w:rsidR="00F30C8E" w:rsidRPr="008C25ED">
        <w:rPr>
          <w:rFonts w:ascii="Arial" w:hAnsi="Arial"/>
          <w:sz w:val="20"/>
          <w:szCs w:val="20"/>
          <w:lang w:val="en-US"/>
        </w:rPr>
        <w:t xml:space="preserve">Integrating </w:t>
      </w:r>
      <w:r w:rsidR="00F30C8E">
        <w:rPr>
          <w:rFonts w:ascii="Arial" w:hAnsi="Arial"/>
          <w:sz w:val="20"/>
          <w:szCs w:val="20"/>
          <w:lang w:val="en-US"/>
        </w:rPr>
        <w:t xml:space="preserve">additional metrics of resource quality, consumer energetics, as well as </w:t>
      </w:r>
      <w:r w:rsidR="00F30C8E" w:rsidRPr="008C25ED">
        <w:rPr>
          <w:rFonts w:ascii="Arial" w:hAnsi="Arial"/>
          <w:sz w:val="20"/>
          <w:szCs w:val="20"/>
          <w:lang w:val="en-US"/>
        </w:rPr>
        <w:t xml:space="preserve">individual-level </w:t>
      </w:r>
      <w:r w:rsidR="00F30C8E">
        <w:rPr>
          <w:rFonts w:ascii="Arial" w:hAnsi="Arial"/>
          <w:sz w:val="20"/>
          <w:szCs w:val="20"/>
          <w:lang w:val="en-US"/>
        </w:rPr>
        <w:t xml:space="preserve">data on species, ontogeny and gut microbiomes </w:t>
      </w:r>
      <w:r w:rsidR="00F30C8E" w:rsidRPr="008C25ED">
        <w:rPr>
          <w:rFonts w:ascii="Arial" w:hAnsi="Arial"/>
          <w:sz w:val="20"/>
          <w:szCs w:val="20"/>
          <w:lang w:val="en-US"/>
        </w:rPr>
        <w:t xml:space="preserve">will </w:t>
      </w:r>
      <w:r w:rsidR="00F30C8E">
        <w:rPr>
          <w:rFonts w:ascii="Arial" w:hAnsi="Arial"/>
          <w:sz w:val="20"/>
          <w:szCs w:val="20"/>
          <w:lang w:val="en-US"/>
        </w:rPr>
        <w:t>enable</w:t>
      </w:r>
      <w:r w:rsidR="00F30C8E" w:rsidRPr="008C25ED">
        <w:rPr>
          <w:rFonts w:ascii="Arial" w:hAnsi="Arial"/>
          <w:sz w:val="20"/>
          <w:szCs w:val="20"/>
          <w:lang w:val="en-US"/>
        </w:rPr>
        <w:t xml:space="preserve"> direct</w:t>
      </w:r>
      <w:r w:rsidR="00F30C8E">
        <w:rPr>
          <w:rFonts w:ascii="Arial" w:hAnsi="Arial"/>
          <w:sz w:val="20"/>
          <w:szCs w:val="20"/>
          <w:lang w:val="en-US"/>
        </w:rPr>
        <w:t xml:space="preserve"> comparison of empirical and simulated foraging strategies to understand the importance of consumer and resource traits for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086CC4FB" w:rsidR="00EC31C6" w:rsidRDefault="001344C3">
      <w:pPr>
        <w:pStyle w:val="Body"/>
        <w:rPr>
          <w:rFonts w:ascii="Arial" w:hAnsi="Arial"/>
          <w:b/>
          <w:bCs/>
          <w:i/>
          <w:iCs/>
          <w:sz w:val="20"/>
          <w:szCs w:val="20"/>
          <w:lang w:val="en-US"/>
        </w:rPr>
      </w:pPr>
      <w:r w:rsidRPr="00A04CCB">
        <w:rPr>
          <w:rFonts w:ascii="Arial" w:hAnsi="Arial"/>
          <w:b/>
          <w:bCs/>
          <w:i/>
          <w:iCs/>
          <w:sz w:val="20"/>
          <w:szCs w:val="20"/>
          <w:highlight w:val="yellow"/>
          <w:lang w:val="en-US"/>
        </w:rPr>
        <w:t xml:space="preserve">Incorporating Ecological and Physiological Constraints into Foraging Models. </w:t>
      </w:r>
      <w:r w:rsidR="00F30C8E" w:rsidRPr="00A04CCB">
        <w:rPr>
          <w:rFonts w:ascii="Arial" w:hAnsi="Arial"/>
          <w:sz w:val="20"/>
          <w:szCs w:val="20"/>
          <w:highlight w:val="yellow"/>
          <w:lang w:val="en-US"/>
        </w:rPr>
        <w:t>We have shown how foraging strategies of empirical consumers can be evaluated relative to simulations based on a minimalist set of foraging constraints</w:t>
      </w:r>
      <w:del w:id="93" w:author="Justin Yeakel" w:date="2021-09-29T16:43:00Z">
        <w:r w:rsidR="00F30C8E" w:rsidRPr="00A04CCB" w:rsidDel="00BC6217">
          <w:rPr>
            <w:rFonts w:ascii="Arial" w:hAnsi="Arial"/>
            <w:sz w:val="20"/>
            <w:szCs w:val="20"/>
            <w:highlight w:val="yellow"/>
            <w:lang w:val="en-US"/>
          </w:rPr>
          <w:delText>, and comparing strategies against models of any degree of complexity can be integrated similarly</w:delText>
        </w:r>
      </w:del>
      <w:r w:rsidR="00F30C8E" w:rsidRPr="00A04CCB">
        <w:rPr>
          <w:rFonts w:ascii="Arial" w:hAnsi="Arial"/>
          <w:sz w:val="20"/>
          <w:szCs w:val="20"/>
          <w:highlight w:val="yellow"/>
          <w:lang w:val="en-US"/>
        </w:rPr>
        <w:t>.</w:t>
      </w:r>
      <w:ins w:id="94" w:author="Justin Yeakel" w:date="2021-09-29T17:17:00Z">
        <w:r w:rsidR="0086673B">
          <w:rPr>
            <w:rFonts w:ascii="Arial" w:hAnsi="Arial"/>
            <w:sz w:val="20"/>
            <w:szCs w:val="20"/>
            <w:highlight w:val="yellow"/>
            <w:lang w:val="en-US"/>
          </w:rPr>
          <w:t xml:space="preserve"> </w:t>
        </w:r>
      </w:ins>
      <w:ins w:id="95" w:author="Justin Yeakel" w:date="2021-09-29T17:18:00Z">
        <w:r w:rsidR="009F7F5C">
          <w:rPr>
            <w:rFonts w:ascii="Arial" w:hAnsi="Arial"/>
            <w:sz w:val="20"/>
            <w:szCs w:val="20"/>
            <w:highlight w:val="yellow"/>
            <w:lang w:val="en-US"/>
          </w:rPr>
          <w:t>Ultimately, we propose to establish a</w:t>
        </w:r>
      </w:ins>
      <w:ins w:id="96" w:author="Justin Yeakel" w:date="2021-09-29T17:17:00Z">
        <w:r w:rsidR="0086673B">
          <w:rPr>
            <w:rFonts w:ascii="Arial" w:hAnsi="Arial"/>
            <w:sz w:val="20"/>
            <w:szCs w:val="20"/>
            <w:highlight w:val="yellow"/>
            <w:lang w:val="en-US"/>
          </w:rPr>
          <w:t xml:space="preserve"> </w:t>
        </w:r>
        <w:r w:rsidR="009F7F5C">
          <w:rPr>
            <w:rFonts w:ascii="Arial" w:hAnsi="Arial"/>
            <w:sz w:val="20"/>
            <w:szCs w:val="20"/>
            <w:highlight w:val="yellow"/>
            <w:lang w:val="en-US"/>
          </w:rPr>
          <w:t xml:space="preserve">fundamental </w:t>
        </w:r>
      </w:ins>
      <w:ins w:id="97" w:author="Justin Yeakel" w:date="2021-10-01T16:55:00Z">
        <w:r w:rsidR="0091008C">
          <w:rPr>
            <w:rFonts w:ascii="Arial" w:hAnsi="Arial"/>
            <w:sz w:val="20"/>
            <w:szCs w:val="20"/>
            <w:highlight w:val="yellow"/>
            <w:lang w:val="en-US"/>
          </w:rPr>
          <w:t>foraging</w:t>
        </w:r>
      </w:ins>
      <w:ins w:id="98" w:author="Justin Yeakel" w:date="2021-09-29T17:17:00Z">
        <w:r w:rsidR="009F7F5C">
          <w:rPr>
            <w:rFonts w:ascii="Arial" w:hAnsi="Arial"/>
            <w:sz w:val="20"/>
            <w:szCs w:val="20"/>
            <w:highlight w:val="yellow"/>
            <w:lang w:val="en-US"/>
          </w:rPr>
          <w:t xml:space="preserve"> </w:t>
        </w:r>
      </w:ins>
      <w:ins w:id="99" w:author="Justin Yeakel" w:date="2021-09-29T17:18:00Z">
        <w:r w:rsidR="009F7F5C">
          <w:rPr>
            <w:rFonts w:ascii="Arial" w:hAnsi="Arial"/>
            <w:sz w:val="20"/>
            <w:szCs w:val="20"/>
            <w:highlight w:val="yellow"/>
            <w:lang w:val="en-US"/>
          </w:rPr>
          <w:t>niche space</w:t>
        </w:r>
        <w:r w:rsidR="00631F46">
          <w:rPr>
            <w:rFonts w:ascii="Arial" w:hAnsi="Arial"/>
            <w:sz w:val="20"/>
            <w:szCs w:val="20"/>
            <w:highlight w:val="yellow"/>
            <w:lang w:val="en-US"/>
          </w:rPr>
          <w:t xml:space="preserve"> based on a model that incorporate</w:t>
        </w:r>
      </w:ins>
      <w:ins w:id="100" w:author="Justin Yeakel" w:date="2021-10-01T10:05:00Z">
        <w:r w:rsidR="00B82A9C">
          <w:rPr>
            <w:rFonts w:ascii="Arial" w:hAnsi="Arial"/>
            <w:sz w:val="20"/>
            <w:szCs w:val="20"/>
            <w:highlight w:val="yellow"/>
            <w:lang w:val="en-US"/>
          </w:rPr>
          <w:t>s</w:t>
        </w:r>
        <w:r w:rsidR="00A9133C">
          <w:rPr>
            <w:rFonts w:ascii="Arial" w:hAnsi="Arial"/>
            <w:sz w:val="20"/>
            <w:szCs w:val="20"/>
            <w:highlight w:val="yellow"/>
            <w:lang w:val="en-US"/>
          </w:rPr>
          <w:t xml:space="preserve"> both</w:t>
        </w:r>
      </w:ins>
      <w:ins w:id="101" w:author="Justin Yeakel" w:date="2021-09-29T17:18:00Z">
        <w:r w:rsidR="00631F46">
          <w:rPr>
            <w:rFonts w:ascii="Arial" w:hAnsi="Arial"/>
            <w:sz w:val="20"/>
            <w:szCs w:val="20"/>
            <w:highlight w:val="yellow"/>
            <w:lang w:val="en-US"/>
          </w:rPr>
          <w:t xml:space="preserve"> </w:t>
        </w:r>
      </w:ins>
      <w:ins w:id="102" w:author="Justin Yeakel" w:date="2021-10-01T10:05:00Z">
        <w:r w:rsidR="00A9133C">
          <w:rPr>
            <w:rFonts w:ascii="Arial" w:hAnsi="Arial"/>
            <w:sz w:val="20"/>
            <w:szCs w:val="20"/>
            <w:highlight w:val="yellow"/>
            <w:lang w:val="en-US"/>
          </w:rPr>
          <w:t>physiological</w:t>
        </w:r>
      </w:ins>
      <w:ins w:id="103" w:author="Justin Yeakel" w:date="2021-09-29T17:18:00Z">
        <w:r w:rsidR="00631F46">
          <w:rPr>
            <w:rFonts w:ascii="Arial" w:hAnsi="Arial"/>
            <w:sz w:val="20"/>
            <w:szCs w:val="20"/>
            <w:highlight w:val="yellow"/>
            <w:lang w:val="en-US"/>
          </w:rPr>
          <w:t xml:space="preserve"> and </w:t>
        </w:r>
      </w:ins>
      <w:ins w:id="104" w:author="Justin Yeakel" w:date="2021-10-01T10:05:00Z">
        <w:r w:rsidR="00A9133C">
          <w:rPr>
            <w:rFonts w:ascii="Arial" w:hAnsi="Arial"/>
            <w:sz w:val="20"/>
            <w:szCs w:val="20"/>
            <w:highlight w:val="yellow"/>
            <w:lang w:val="en-US"/>
          </w:rPr>
          <w:t>ecological</w:t>
        </w:r>
      </w:ins>
      <w:ins w:id="105" w:author="Justin Yeakel" w:date="2021-09-29T17:18:00Z">
        <w:r w:rsidR="00631F46">
          <w:rPr>
            <w:rFonts w:ascii="Arial" w:hAnsi="Arial"/>
            <w:sz w:val="20"/>
            <w:szCs w:val="20"/>
            <w:highlight w:val="yellow"/>
            <w:lang w:val="en-US"/>
          </w:rPr>
          <w:t xml:space="preserve"> constraints of both the consumer </w:t>
        </w:r>
      </w:ins>
      <w:ins w:id="106" w:author="Justin Yeakel" w:date="2021-10-01T10:06:00Z">
        <w:r w:rsidR="00E00EEB">
          <w:rPr>
            <w:rFonts w:ascii="Arial" w:hAnsi="Arial"/>
            <w:sz w:val="20"/>
            <w:szCs w:val="20"/>
            <w:highlight w:val="yellow"/>
            <w:lang w:val="en-US"/>
          </w:rPr>
          <w:t>and its resources</w:t>
        </w:r>
      </w:ins>
      <w:ins w:id="107" w:author="Justin Yeakel" w:date="2021-09-29T17:18:00Z">
        <w:r w:rsidR="00631F46">
          <w:rPr>
            <w:rFonts w:ascii="Arial" w:hAnsi="Arial"/>
            <w:sz w:val="20"/>
            <w:szCs w:val="20"/>
            <w:highlight w:val="yellow"/>
            <w:lang w:val="en-US"/>
          </w:rPr>
          <w:t>. To do this,</w:t>
        </w:r>
        <w:r w:rsidR="009F7F5C">
          <w:rPr>
            <w:rFonts w:ascii="Arial" w:hAnsi="Arial"/>
            <w:sz w:val="20"/>
            <w:szCs w:val="20"/>
            <w:highlight w:val="yellow"/>
            <w:lang w:val="en-US"/>
          </w:rPr>
          <w:t xml:space="preserve"> </w:t>
        </w:r>
        <w:r w:rsidR="00631F46">
          <w:rPr>
            <w:rFonts w:ascii="Arial" w:hAnsi="Arial"/>
            <w:sz w:val="20"/>
            <w:szCs w:val="20"/>
            <w:highlight w:val="yellow"/>
            <w:lang w:val="en-US"/>
          </w:rPr>
          <w:t>w</w:t>
        </w:r>
      </w:ins>
      <w:del w:id="108" w:author="Justin Yeakel" w:date="2021-09-29T17:18:00Z">
        <w:r w:rsidR="00F30C8E" w:rsidRPr="00A04CCB" w:rsidDel="00631F46">
          <w:rPr>
            <w:rFonts w:ascii="Arial" w:hAnsi="Arial"/>
            <w:sz w:val="20"/>
            <w:szCs w:val="20"/>
            <w:highlight w:val="yellow"/>
            <w:lang w:val="en-US"/>
          </w:rPr>
          <w:delText xml:space="preserve"> W</w:delText>
        </w:r>
      </w:del>
      <w:r w:rsidR="00F30C8E" w:rsidRPr="00A04CCB">
        <w:rPr>
          <w:rFonts w:ascii="Arial" w:hAnsi="Arial"/>
          <w:sz w:val="20"/>
          <w:szCs w:val="20"/>
          <w:highlight w:val="yellow"/>
          <w:lang w:val="en-US"/>
        </w:rPr>
        <w:t>e will expand upon a previous</w:t>
      </w:r>
      <w:del w:id="109" w:author="Justin Yeakel" w:date="2021-09-29T16:43:00Z">
        <w:r w:rsidR="00F30C8E" w:rsidRPr="00A04CCB" w:rsidDel="00AE7A21">
          <w:rPr>
            <w:rFonts w:ascii="Arial" w:hAnsi="Arial"/>
            <w:sz w:val="20"/>
            <w:szCs w:val="20"/>
            <w:highlight w:val="yellow"/>
            <w:lang w:val="en-US"/>
          </w:rPr>
          <w:delText>ly published</w:delText>
        </w:r>
      </w:del>
      <w:r w:rsidR="00F30C8E" w:rsidRPr="00A04CCB">
        <w:rPr>
          <w:rFonts w:ascii="Arial" w:hAnsi="Arial"/>
          <w:sz w:val="20"/>
          <w:szCs w:val="20"/>
          <w:highlight w:val="yellow"/>
          <w:lang w:val="en-US"/>
        </w:rPr>
        <w:t xml:space="preserve"> model</w:t>
      </w:r>
      <w:ins w:id="110" w:author="Justin Yeakel" w:date="2021-09-29T17:19:00Z">
        <w:r w:rsidR="00E729A3">
          <w:rPr>
            <w:rFonts w:ascii="Arial" w:hAnsi="Arial"/>
            <w:sz w:val="20"/>
            <w:szCs w:val="20"/>
            <w:highlight w:val="yellow"/>
            <w:lang w:val="en-US"/>
          </w:rPr>
          <w:t xml:space="preserve"> </w:t>
        </w:r>
      </w:ins>
      <w:del w:id="111" w:author="Justin Yeakel" w:date="2021-09-29T17:19:00Z">
        <w:r w:rsidR="00F30C8E" w:rsidRPr="00A04CCB" w:rsidDel="00E729A3">
          <w:rPr>
            <w:rFonts w:ascii="Arial" w:hAnsi="Arial"/>
            <w:sz w:val="20"/>
            <w:szCs w:val="20"/>
            <w:highlight w:val="yellow"/>
            <w:lang w:val="en-US"/>
          </w:rPr>
          <w:delText xml:space="preserve"> that we </w:delText>
        </w:r>
      </w:del>
      <w:r w:rsidR="00F30C8E" w:rsidRPr="00A04CCB">
        <w:rPr>
          <w:rFonts w:ascii="Arial" w:hAnsi="Arial"/>
          <w:sz w:val="20"/>
          <w:szCs w:val="20"/>
          <w:highlight w:val="yellow"/>
          <w:lang w:val="en-US"/>
        </w:rPr>
        <w:t xml:space="preserve">constructed to examine the consequences of </w:t>
      </w:r>
      <w:ins w:id="112" w:author="Justin Yeakel" w:date="2021-09-29T17:19:00Z">
        <w:r w:rsidR="00E729A3">
          <w:rPr>
            <w:rFonts w:ascii="Arial" w:hAnsi="Arial"/>
            <w:sz w:val="20"/>
            <w:szCs w:val="20"/>
            <w:highlight w:val="yellow"/>
            <w:lang w:val="en-US"/>
          </w:rPr>
          <w:t xml:space="preserve">rodent </w:t>
        </w:r>
      </w:ins>
      <w:r w:rsidR="00F30C8E" w:rsidRPr="00A04CCB">
        <w:rPr>
          <w:rFonts w:ascii="Arial" w:hAnsi="Arial"/>
          <w:sz w:val="20"/>
          <w:szCs w:val="20"/>
          <w:highlight w:val="yellow"/>
          <w:lang w:val="en-US"/>
        </w:rPr>
        <w:t>body size and caching</w:t>
      </w:r>
      <w:del w:id="113" w:author="Justin Yeakel" w:date="2021-09-29T17:19:00Z">
        <w:r w:rsidR="00F30C8E" w:rsidRPr="00A04CCB" w:rsidDel="00E729A3">
          <w:rPr>
            <w:rFonts w:ascii="Arial" w:hAnsi="Arial"/>
            <w:sz w:val="20"/>
            <w:szCs w:val="20"/>
            <w:highlight w:val="yellow"/>
            <w:lang w:val="en-US"/>
          </w:rPr>
          <w:delText xml:space="preserve"> on rodents at the Sevilleta,</w:delText>
        </w:r>
      </w:del>
      <w:ins w:id="114" w:author="Justin Yeakel" w:date="2021-09-29T17:19:00Z">
        <w:r w:rsidR="00E729A3">
          <w:rPr>
            <w:rFonts w:ascii="Arial" w:hAnsi="Arial"/>
            <w:sz w:val="20"/>
            <w:szCs w:val="20"/>
            <w:highlight w:val="yellow"/>
            <w:lang w:val="en-US"/>
          </w:rPr>
          <w:t xml:space="preserve"> behavior,</w:t>
        </w:r>
      </w:ins>
      <w:r w:rsidR="00F30C8E" w:rsidRPr="00A04CCB">
        <w:rPr>
          <w:rFonts w:ascii="Arial" w:hAnsi="Arial"/>
          <w:sz w:val="20"/>
          <w:szCs w:val="20"/>
          <w:highlight w:val="yellow"/>
          <w:lang w:val="en-US"/>
        </w:rPr>
        <w:t xml:space="preserve"> where foraging strategies are the product of a state-dependent fitness-maximization Stochastic Dynamic Program (SDP; Yeakel et al. 2020). </w:t>
      </w:r>
      <w:del w:id="115" w:author="Justin Yeakel" w:date="2021-09-29T17:19:00Z">
        <w:r w:rsidR="00F30C8E" w:rsidRPr="00A04CCB" w:rsidDel="00125298">
          <w:rPr>
            <w:rFonts w:ascii="Arial" w:hAnsi="Arial"/>
            <w:sz w:val="20"/>
            <w:szCs w:val="20"/>
            <w:highlight w:val="yellow"/>
            <w:lang w:val="en-US"/>
          </w:rPr>
          <w:delText>W</w:delText>
        </w:r>
      </w:del>
      <w:del w:id="116" w:author="Justin Yeakel" w:date="2021-09-29T16:43:00Z">
        <w:r w:rsidR="00F30C8E" w:rsidRPr="00A04CCB" w:rsidDel="00C115FA">
          <w:rPr>
            <w:rFonts w:ascii="Arial" w:hAnsi="Arial"/>
            <w:sz w:val="20"/>
            <w:szCs w:val="20"/>
            <w:highlight w:val="yellow"/>
            <w:lang w:val="en-US"/>
          </w:rPr>
          <w:delText>hereas our previous approach centered on the relative effects of endogenous (fat) versus exogenous (cache) energetic storage, w</w:delText>
        </w:r>
      </w:del>
      <w:del w:id="117" w:author="Justin Yeakel" w:date="2021-09-29T17:19:00Z">
        <w:r w:rsidR="00F30C8E" w:rsidRPr="00A04CCB" w:rsidDel="00125298">
          <w:rPr>
            <w:rFonts w:ascii="Arial" w:hAnsi="Arial"/>
            <w:sz w:val="20"/>
            <w:szCs w:val="20"/>
            <w:highlight w:val="yellow"/>
            <w:lang w:val="en-US"/>
          </w:rPr>
          <w:delText>e aim to develop a</w:delText>
        </w:r>
      </w:del>
      <w:del w:id="118" w:author="Justin Yeakel" w:date="2021-09-29T16:44:00Z">
        <w:r w:rsidR="00F30C8E" w:rsidRPr="00A04CCB" w:rsidDel="00C115FA">
          <w:rPr>
            <w:rFonts w:ascii="Arial" w:hAnsi="Arial"/>
            <w:sz w:val="20"/>
            <w:szCs w:val="20"/>
            <w:highlight w:val="yellow"/>
            <w:lang w:val="en-US"/>
          </w:rPr>
          <w:delText xml:space="preserve"> similar</w:delText>
        </w:r>
      </w:del>
      <w:del w:id="119" w:author="Justin Yeakel" w:date="2021-09-29T17:19:00Z">
        <w:r w:rsidR="00F30C8E" w:rsidRPr="00A04CCB" w:rsidDel="00125298">
          <w:rPr>
            <w:rFonts w:ascii="Arial" w:hAnsi="Arial"/>
            <w:sz w:val="20"/>
            <w:szCs w:val="20"/>
            <w:highlight w:val="yellow"/>
            <w:lang w:val="en-US"/>
          </w:rPr>
          <w:delText xml:space="preserve"> approach focused on</w:delText>
        </w:r>
      </w:del>
      <w:ins w:id="120" w:author="Justin Yeakel" w:date="2021-09-29T17:19:00Z">
        <w:r w:rsidR="00125298">
          <w:rPr>
            <w:rFonts w:ascii="Arial" w:hAnsi="Arial"/>
            <w:sz w:val="20"/>
            <w:szCs w:val="20"/>
            <w:highlight w:val="yellow"/>
            <w:lang w:val="en-US"/>
          </w:rPr>
          <w:t xml:space="preserve">We will extend this approach to </w:t>
        </w:r>
      </w:ins>
      <w:ins w:id="121" w:author="Justin Yeakel" w:date="2021-09-29T17:20:00Z">
        <w:r w:rsidR="00125298">
          <w:rPr>
            <w:rFonts w:ascii="Arial" w:hAnsi="Arial"/>
            <w:sz w:val="20"/>
            <w:szCs w:val="20"/>
            <w:highlight w:val="yellow"/>
            <w:lang w:val="en-US"/>
          </w:rPr>
          <w:t>assess</w:t>
        </w:r>
      </w:ins>
      <w:r w:rsidR="00F30C8E" w:rsidRPr="00A04CCB">
        <w:rPr>
          <w:rFonts w:ascii="Arial" w:hAnsi="Arial"/>
          <w:sz w:val="20"/>
          <w:szCs w:val="20"/>
          <w:highlight w:val="yellow"/>
          <w:lang w:val="en-US"/>
        </w:rPr>
        <w:t xml:space="preserve"> the effects of</w:t>
      </w:r>
      <w:ins w:id="122" w:author="Justin Yeakel" w:date="2021-09-29T16:44:00Z">
        <w:r w:rsidR="00C115FA">
          <w:rPr>
            <w:rFonts w:ascii="Arial" w:hAnsi="Arial"/>
            <w:sz w:val="20"/>
            <w:szCs w:val="20"/>
            <w:highlight w:val="yellow"/>
            <w:lang w:val="en-US"/>
          </w:rPr>
          <w:t xml:space="preserve"> consumer</w:t>
        </w:r>
      </w:ins>
      <w:r w:rsidR="00F30C8E" w:rsidRPr="00A04CCB">
        <w:rPr>
          <w:rFonts w:ascii="Arial" w:hAnsi="Arial"/>
          <w:sz w:val="20"/>
          <w:szCs w:val="20"/>
          <w:highlight w:val="yellow"/>
          <w:lang w:val="en-US"/>
        </w:rPr>
        <w:t xml:space="preserve"> </w:t>
      </w:r>
      <w:ins w:id="123" w:author="Justin Yeakel" w:date="2021-10-01T16:55:00Z">
        <w:r w:rsidR="00AA7247" w:rsidRPr="00AA7247">
          <w:rPr>
            <w:rFonts w:ascii="Arial" w:hAnsi="Arial"/>
            <w:i/>
            <w:iCs/>
            <w:sz w:val="20"/>
            <w:szCs w:val="20"/>
            <w:highlight w:val="yellow"/>
            <w:lang w:val="en-US"/>
            <w:rPrChange w:id="124" w:author="Justin Yeakel" w:date="2021-10-01T16:55:00Z">
              <w:rPr>
                <w:rFonts w:ascii="Arial" w:hAnsi="Arial"/>
                <w:sz w:val="20"/>
                <w:szCs w:val="20"/>
                <w:highlight w:val="yellow"/>
                <w:lang w:val="en-US"/>
              </w:rPr>
            </w:rPrChange>
          </w:rPr>
          <w:t>i</w:t>
        </w:r>
      </w:ins>
      <w:del w:id="125" w:author="Justin Yeakel" w:date="2021-10-01T16:55:00Z">
        <w:r w:rsidR="00F30C8E" w:rsidRPr="00A04CCB" w:rsidDel="00AA7247">
          <w:rPr>
            <w:rFonts w:ascii="Arial" w:hAnsi="Arial"/>
            <w:sz w:val="20"/>
            <w:szCs w:val="20"/>
            <w:highlight w:val="yellow"/>
            <w:lang w:val="en-US"/>
          </w:rPr>
          <w:delText>a</w:delText>
        </w:r>
      </w:del>
      <w:r w:rsidR="00F30C8E" w:rsidRPr="00A04CCB">
        <w:rPr>
          <w:rFonts w:ascii="Arial" w:hAnsi="Arial"/>
          <w:sz w:val="20"/>
          <w:szCs w:val="20"/>
          <w:highlight w:val="yellow"/>
          <w:lang w:val="en-US"/>
        </w:rPr>
        <w:t>) energetic state</w:t>
      </w:r>
      <w:del w:id="126" w:author="Justin Yeakel" w:date="2021-09-29T16:44:00Z">
        <w:r w:rsidR="00F30C8E" w:rsidRPr="00A04CCB" w:rsidDel="00C115FA">
          <w:rPr>
            <w:rFonts w:ascii="Arial" w:hAnsi="Arial"/>
            <w:sz w:val="20"/>
            <w:szCs w:val="20"/>
            <w:highlight w:val="yellow"/>
            <w:lang w:val="en-US"/>
          </w:rPr>
          <w:delText xml:space="preserve"> (endogenous + exogenous),</w:delText>
        </w:r>
      </w:del>
      <w:r w:rsidR="00F30C8E" w:rsidRPr="00A04CCB">
        <w:rPr>
          <w:rFonts w:ascii="Arial" w:hAnsi="Arial"/>
          <w:sz w:val="20"/>
          <w:szCs w:val="20"/>
          <w:highlight w:val="yellow"/>
          <w:lang w:val="en-US"/>
        </w:rPr>
        <w:t xml:space="preserve"> and </w:t>
      </w:r>
      <w:del w:id="127" w:author="Justin Yeakel" w:date="2021-10-01T16:55:00Z">
        <w:r w:rsidR="00F30C8E" w:rsidRPr="00AA7247" w:rsidDel="00AA7247">
          <w:rPr>
            <w:rFonts w:ascii="Arial" w:hAnsi="Arial"/>
            <w:i/>
            <w:iCs/>
            <w:sz w:val="20"/>
            <w:szCs w:val="20"/>
            <w:highlight w:val="yellow"/>
            <w:lang w:val="en-US"/>
            <w:rPrChange w:id="128" w:author="Justin Yeakel" w:date="2021-10-01T16:55:00Z">
              <w:rPr>
                <w:rFonts w:ascii="Arial" w:hAnsi="Arial"/>
                <w:sz w:val="20"/>
                <w:szCs w:val="20"/>
                <w:highlight w:val="yellow"/>
                <w:lang w:val="en-US"/>
              </w:rPr>
            </w:rPrChange>
          </w:rPr>
          <w:delText>b</w:delText>
        </w:r>
      </w:del>
      <w:ins w:id="129" w:author="Justin Yeakel" w:date="2021-10-01T16:55:00Z">
        <w:r w:rsidR="00AA7247" w:rsidRPr="00AA7247">
          <w:rPr>
            <w:rFonts w:ascii="Arial" w:hAnsi="Arial"/>
            <w:i/>
            <w:iCs/>
            <w:sz w:val="20"/>
            <w:szCs w:val="20"/>
            <w:highlight w:val="yellow"/>
            <w:lang w:val="en-US"/>
            <w:rPrChange w:id="130" w:author="Justin Yeakel" w:date="2021-10-01T16:55:00Z">
              <w:rPr>
                <w:rFonts w:ascii="Arial" w:hAnsi="Arial"/>
                <w:sz w:val="20"/>
                <w:szCs w:val="20"/>
                <w:highlight w:val="yellow"/>
                <w:lang w:val="en-US"/>
              </w:rPr>
            </w:rPrChange>
          </w:rPr>
          <w:t>ii</w:t>
        </w:r>
      </w:ins>
      <w:r w:rsidR="00F30C8E" w:rsidRPr="00A04CCB">
        <w:rPr>
          <w:rFonts w:ascii="Arial" w:hAnsi="Arial"/>
          <w:sz w:val="20"/>
          <w:szCs w:val="20"/>
          <w:highlight w:val="yellow"/>
          <w:lang w:val="en-US"/>
        </w:rPr>
        <w:t xml:space="preserve">) microbiome state. While the former is </w:t>
      </w:r>
      <w:del w:id="131" w:author="Justin Yeakel" w:date="2021-09-29T16:46:00Z">
        <w:r w:rsidR="00F30C8E" w:rsidRPr="00A04CCB" w:rsidDel="007104A3">
          <w:rPr>
            <w:rFonts w:ascii="Arial" w:hAnsi="Arial"/>
            <w:sz w:val="20"/>
            <w:szCs w:val="20"/>
            <w:highlight w:val="yellow"/>
            <w:lang w:val="en-US"/>
          </w:rPr>
          <w:delText xml:space="preserve">fully </w:delText>
        </w:r>
      </w:del>
      <w:r w:rsidR="00F30C8E" w:rsidRPr="00A04CCB">
        <w:rPr>
          <w:rFonts w:ascii="Arial" w:hAnsi="Arial"/>
          <w:sz w:val="20"/>
          <w:szCs w:val="20"/>
          <w:highlight w:val="yellow"/>
          <w:lang w:val="en-US"/>
        </w:rPr>
        <w:t xml:space="preserve">explored in Yeakel et al. (2020), </w:t>
      </w:r>
      <w:del w:id="132" w:author="Justin Yeakel" w:date="2021-09-29T16:47:00Z">
        <w:r w:rsidR="00F30C8E" w:rsidRPr="00A04CCB" w:rsidDel="006402BD">
          <w:rPr>
            <w:rFonts w:ascii="Arial" w:hAnsi="Arial"/>
            <w:sz w:val="20"/>
            <w:szCs w:val="20"/>
            <w:highlight w:val="yellow"/>
            <w:lang w:val="en-US"/>
          </w:rPr>
          <w:delText xml:space="preserve">whether and </w:delText>
        </w:r>
      </w:del>
      <w:del w:id="133" w:author="Justin Yeakel" w:date="2021-09-29T17:22:00Z">
        <w:r w:rsidR="00F30C8E" w:rsidRPr="00A04CCB" w:rsidDel="00F25EA6">
          <w:rPr>
            <w:rFonts w:ascii="Arial" w:hAnsi="Arial"/>
            <w:sz w:val="20"/>
            <w:szCs w:val="20"/>
            <w:highlight w:val="yellow"/>
            <w:lang w:val="en-US"/>
          </w:rPr>
          <w:delText>to what extent</w:delText>
        </w:r>
      </w:del>
      <w:del w:id="134" w:author="Justin Yeakel" w:date="2021-09-29T17:23:00Z">
        <w:r w:rsidR="00F30C8E" w:rsidRPr="00A04CCB" w:rsidDel="003F357D">
          <w:rPr>
            <w:rFonts w:ascii="Arial" w:hAnsi="Arial"/>
            <w:sz w:val="20"/>
            <w:szCs w:val="20"/>
            <w:highlight w:val="yellow"/>
            <w:lang w:val="en-US"/>
          </w:rPr>
          <w:delText xml:space="preserve"> a</w:delText>
        </w:r>
      </w:del>
      <w:ins w:id="135" w:author="Justin Yeakel" w:date="2021-09-29T17:23:00Z">
        <w:r w:rsidR="003F357D">
          <w:rPr>
            <w:rFonts w:ascii="Arial" w:hAnsi="Arial"/>
            <w:sz w:val="20"/>
            <w:szCs w:val="20"/>
            <w:highlight w:val="yellow"/>
            <w:lang w:val="en-US"/>
          </w:rPr>
          <w:t>the impact of a</w:t>
        </w:r>
      </w:ins>
      <w:r w:rsidR="00F30C8E" w:rsidRPr="00A04CCB">
        <w:rPr>
          <w:rFonts w:ascii="Arial" w:hAnsi="Arial"/>
          <w:sz w:val="20"/>
          <w:szCs w:val="20"/>
          <w:highlight w:val="yellow"/>
          <w:lang w:val="en-US"/>
        </w:rPr>
        <w:t xml:space="preserve"> consumer’s microbiome</w:t>
      </w:r>
      <w:ins w:id="136" w:author="Justin Yeakel" w:date="2021-09-29T17:23:00Z">
        <w:r w:rsidR="003F357D">
          <w:rPr>
            <w:rFonts w:ascii="Arial" w:hAnsi="Arial"/>
            <w:sz w:val="20"/>
            <w:szCs w:val="20"/>
            <w:highlight w:val="yellow"/>
            <w:lang w:val="en-US"/>
          </w:rPr>
          <w:t xml:space="preserve"> </w:t>
        </w:r>
      </w:ins>
      <w:del w:id="137" w:author="Justin Yeakel" w:date="2021-09-29T17:23:00Z">
        <w:r w:rsidR="00F30C8E" w:rsidRPr="00A04CCB" w:rsidDel="003F357D">
          <w:rPr>
            <w:rFonts w:ascii="Arial" w:hAnsi="Arial"/>
            <w:sz w:val="20"/>
            <w:szCs w:val="20"/>
            <w:highlight w:val="yellow"/>
            <w:lang w:val="en-US"/>
          </w:rPr>
          <w:delText xml:space="preserve"> impacts</w:delText>
        </w:r>
      </w:del>
      <w:ins w:id="138" w:author="Justin Yeakel" w:date="2021-09-29T17:23:00Z">
        <w:r w:rsidR="003F357D">
          <w:rPr>
            <w:rFonts w:ascii="Arial" w:hAnsi="Arial"/>
            <w:sz w:val="20"/>
            <w:szCs w:val="20"/>
            <w:highlight w:val="yellow"/>
            <w:lang w:val="en-US"/>
          </w:rPr>
          <w:t>on</w:t>
        </w:r>
      </w:ins>
      <w:r w:rsidR="00F30C8E" w:rsidRPr="00A04CCB">
        <w:rPr>
          <w:rFonts w:ascii="Arial" w:hAnsi="Arial"/>
          <w:sz w:val="20"/>
          <w:szCs w:val="20"/>
          <w:highlight w:val="yellow"/>
          <w:lang w:val="en-US"/>
        </w:rPr>
        <w:t xml:space="preserve"> foraging behavior is not well understood. </w:t>
      </w:r>
      <w:del w:id="139" w:author="Justin Yeakel" w:date="2021-09-29T17:20:00Z">
        <w:r w:rsidR="00F30C8E" w:rsidRPr="00A04CCB" w:rsidDel="007F3EBB">
          <w:rPr>
            <w:rFonts w:ascii="Arial" w:hAnsi="Arial"/>
            <w:sz w:val="20"/>
            <w:szCs w:val="20"/>
            <w:highlight w:val="yellow"/>
            <w:lang w:val="en-US"/>
          </w:rPr>
          <w:delText xml:space="preserve">For example, </w:delText>
        </w:r>
      </w:del>
      <w:del w:id="140" w:author="Justin Yeakel" w:date="2021-09-29T16:45:00Z">
        <w:r w:rsidR="00F30C8E" w:rsidRPr="00A04CCB" w:rsidDel="001D0DC8">
          <w:rPr>
            <w:rFonts w:ascii="Arial" w:hAnsi="Arial"/>
            <w:sz w:val="20"/>
            <w:szCs w:val="20"/>
            <w:highlight w:val="yellow"/>
            <w:lang w:val="en-US"/>
          </w:rPr>
          <w:delText>while it is typically assumed that behavior dictates microbiome state (Kartzinel et al. 2019), the reverse may also be true</w:delText>
        </w:r>
        <w:r w:rsidR="00F30C8E" w:rsidRPr="00A04CCB" w:rsidDel="00CD57AB">
          <w:rPr>
            <w:rFonts w:ascii="Arial" w:hAnsi="Arial"/>
            <w:sz w:val="20"/>
            <w:szCs w:val="20"/>
            <w:highlight w:val="yellow"/>
            <w:lang w:val="en-US"/>
          </w:rPr>
          <w:delText xml:space="preserve"> (Akame et al. 2019)</w:delText>
        </w:r>
        <w:r w:rsidR="00F30C8E" w:rsidRPr="00A04CCB" w:rsidDel="001D0DC8">
          <w:rPr>
            <w:rFonts w:ascii="Arial" w:hAnsi="Arial"/>
            <w:sz w:val="20"/>
            <w:szCs w:val="20"/>
            <w:highlight w:val="yellow"/>
            <w:lang w:val="en-US"/>
          </w:rPr>
          <w:delText>: m</w:delText>
        </w:r>
      </w:del>
      <w:ins w:id="141" w:author="Justin Yeakel" w:date="2021-09-29T17:20:00Z">
        <w:r w:rsidR="007F3EBB">
          <w:rPr>
            <w:rFonts w:ascii="Arial" w:hAnsi="Arial"/>
            <w:sz w:val="20"/>
            <w:szCs w:val="20"/>
            <w:highlight w:val="yellow"/>
            <w:lang w:val="en-US"/>
          </w:rPr>
          <w:t>M</w:t>
        </w:r>
      </w:ins>
      <w:r w:rsidR="00F30C8E" w:rsidRPr="00A04CCB">
        <w:rPr>
          <w:rFonts w:ascii="Arial" w:hAnsi="Arial"/>
          <w:sz w:val="20"/>
          <w:szCs w:val="20"/>
          <w:highlight w:val="yellow"/>
          <w:lang w:val="en-US"/>
        </w:rPr>
        <w:t xml:space="preserve">icrobiome states </w:t>
      </w:r>
      <w:del w:id="142" w:author="Justin Yeakel" w:date="2021-09-29T19:38:00Z">
        <w:r w:rsidR="00F30C8E" w:rsidRPr="00A04CCB" w:rsidDel="00C64E27">
          <w:rPr>
            <w:rFonts w:ascii="Arial" w:hAnsi="Arial"/>
            <w:sz w:val="20"/>
            <w:szCs w:val="20"/>
            <w:highlight w:val="yellow"/>
            <w:lang w:val="en-US"/>
          </w:rPr>
          <w:delText xml:space="preserve">directly </w:delText>
        </w:r>
      </w:del>
      <w:r w:rsidR="00F30C8E" w:rsidRPr="00A04CCB">
        <w:rPr>
          <w:rFonts w:ascii="Arial" w:hAnsi="Arial"/>
          <w:sz w:val="20"/>
          <w:szCs w:val="20"/>
          <w:highlight w:val="yellow"/>
          <w:lang w:val="en-US"/>
        </w:rPr>
        <w:t xml:space="preserve">facilitate enzymatic conditions within the consumer’s gut and </w:t>
      </w:r>
      <w:del w:id="143" w:author="Justin Yeakel" w:date="2021-09-29T17:20:00Z">
        <w:r w:rsidR="00F30C8E" w:rsidRPr="00A04CCB" w:rsidDel="007F3EBB">
          <w:rPr>
            <w:rFonts w:ascii="Arial" w:hAnsi="Arial"/>
            <w:sz w:val="20"/>
            <w:szCs w:val="20"/>
            <w:highlight w:val="yellow"/>
            <w:lang w:val="en-US"/>
          </w:rPr>
          <w:delText>could</w:delText>
        </w:r>
      </w:del>
      <w:del w:id="144" w:author="Justin Yeakel" w:date="2021-10-01T16:56:00Z">
        <w:r w:rsidR="00F30C8E" w:rsidRPr="00A04CCB" w:rsidDel="00284B23">
          <w:rPr>
            <w:rFonts w:ascii="Arial" w:hAnsi="Arial"/>
            <w:sz w:val="20"/>
            <w:szCs w:val="20"/>
            <w:highlight w:val="yellow"/>
            <w:lang w:val="en-US"/>
          </w:rPr>
          <w:delText xml:space="preserve"> </w:delText>
        </w:r>
      </w:del>
      <w:r w:rsidR="00F30C8E" w:rsidRPr="00A04CCB">
        <w:rPr>
          <w:rFonts w:ascii="Arial" w:hAnsi="Arial"/>
          <w:sz w:val="20"/>
          <w:szCs w:val="20"/>
          <w:highlight w:val="yellow"/>
          <w:lang w:val="en-US"/>
        </w:rPr>
        <w:t>determine the digestive efficiencies of different foods, potentially impacting behavior</w:t>
      </w:r>
      <w:ins w:id="145" w:author="Justin Yeakel" w:date="2021-09-29T16:45:00Z">
        <w:r w:rsidR="001D0DC8">
          <w:rPr>
            <w:rFonts w:ascii="Arial" w:hAnsi="Arial"/>
            <w:sz w:val="20"/>
            <w:szCs w:val="20"/>
            <w:highlight w:val="yellow"/>
            <w:lang w:val="en-US"/>
          </w:rPr>
          <w:t xml:space="preserve"> </w:t>
        </w:r>
        <w:r w:rsidR="001D0DC8" w:rsidRPr="00A04CCB">
          <w:rPr>
            <w:rFonts w:ascii="Arial" w:hAnsi="Arial"/>
            <w:sz w:val="20"/>
            <w:szCs w:val="20"/>
            <w:highlight w:val="yellow"/>
            <w:lang w:val="en-US"/>
          </w:rPr>
          <w:t>(</w:t>
        </w:r>
        <w:proofErr w:type="spellStart"/>
        <w:r w:rsidR="001D0DC8" w:rsidRPr="00A04CCB">
          <w:rPr>
            <w:rFonts w:ascii="Arial" w:hAnsi="Arial"/>
            <w:sz w:val="20"/>
            <w:szCs w:val="20"/>
            <w:highlight w:val="yellow"/>
            <w:lang w:val="en-US"/>
          </w:rPr>
          <w:t>Akame</w:t>
        </w:r>
        <w:proofErr w:type="spellEnd"/>
        <w:r w:rsidR="001D0DC8" w:rsidRPr="00A04CCB">
          <w:rPr>
            <w:rFonts w:ascii="Arial" w:hAnsi="Arial"/>
            <w:sz w:val="20"/>
            <w:szCs w:val="20"/>
            <w:highlight w:val="yellow"/>
            <w:lang w:val="en-US"/>
          </w:rPr>
          <w:t xml:space="preserve"> et al. 2019)</w:t>
        </w:r>
      </w:ins>
      <w:r w:rsidR="00F30C8E" w:rsidRPr="00A04CCB">
        <w:rPr>
          <w:rFonts w:ascii="Arial" w:hAnsi="Arial"/>
          <w:sz w:val="20"/>
          <w:szCs w:val="20"/>
          <w:highlight w:val="yellow"/>
          <w:lang w:val="en-US"/>
        </w:rPr>
        <w:t>. Linking a low-</w:t>
      </w:r>
      <w:del w:id="146" w:author="Justin Yeakel" w:date="2021-10-03T17:01:00Z">
        <w:r w:rsidR="00F30C8E" w:rsidRPr="00A04CCB" w:rsidDel="00DB5CEC">
          <w:rPr>
            <w:rFonts w:ascii="Arial" w:hAnsi="Arial"/>
            <w:sz w:val="20"/>
            <w:szCs w:val="20"/>
            <w:highlight w:val="yellow"/>
            <w:lang w:val="en-US"/>
          </w:rPr>
          <w:delText>dimensional</w:delText>
        </w:r>
      </w:del>
      <w:ins w:id="147" w:author="Justin Yeakel" w:date="2021-10-03T17:01:00Z">
        <w:r w:rsidR="00DB5CEC">
          <w:rPr>
            <w:rFonts w:ascii="Arial" w:hAnsi="Arial"/>
            <w:sz w:val="20"/>
            <w:szCs w:val="20"/>
            <w:highlight w:val="yellow"/>
            <w:lang w:val="en-US"/>
          </w:rPr>
          <w:t>D</w:t>
        </w:r>
      </w:ins>
      <w:r w:rsidR="00F30C8E" w:rsidRPr="00A04CCB">
        <w:rPr>
          <w:rFonts w:ascii="Arial" w:hAnsi="Arial"/>
          <w:sz w:val="20"/>
          <w:szCs w:val="20"/>
          <w:highlight w:val="yellow"/>
          <w:lang w:val="en-US"/>
        </w:rPr>
        <w:t xml:space="preserve"> descriptor of microbiome state (e.g., alpha diversity) to consumer physiological state in an SDP (Clark &amp; Mangel 1996)</w:t>
      </w:r>
      <w:del w:id="148" w:author="Justin Yeakel" w:date="2021-10-03T17:01:00Z">
        <w:r w:rsidR="00F30C8E" w:rsidRPr="00A04CCB" w:rsidDel="00770013">
          <w:rPr>
            <w:rFonts w:ascii="Arial" w:hAnsi="Arial"/>
            <w:sz w:val="20"/>
            <w:szCs w:val="20"/>
            <w:highlight w:val="yellow"/>
            <w:lang w:val="en-US"/>
          </w:rPr>
          <w:delText>,</w:delText>
        </w:r>
      </w:del>
      <w:r w:rsidR="00F30C8E" w:rsidRPr="00A04CCB">
        <w:rPr>
          <w:rFonts w:ascii="Arial" w:hAnsi="Arial"/>
          <w:sz w:val="20"/>
          <w:szCs w:val="20"/>
          <w:highlight w:val="yellow"/>
          <w:lang w:val="en-US"/>
        </w:rPr>
        <w:t xml:space="preserve"> will enable us to </w:t>
      </w:r>
      <w:del w:id="149" w:author="Justin Yeakel" w:date="2021-09-29T17:21:00Z">
        <w:r w:rsidR="00F30C8E" w:rsidRPr="00A04CCB" w:rsidDel="009E58E3">
          <w:rPr>
            <w:rFonts w:ascii="Arial" w:hAnsi="Arial"/>
            <w:sz w:val="20"/>
            <w:szCs w:val="20"/>
            <w:highlight w:val="yellow"/>
            <w:lang w:val="en-US"/>
          </w:rPr>
          <w:delText>generate predictions associated with consumer foraging strategies</w:delText>
        </w:r>
      </w:del>
      <w:ins w:id="150" w:author="Justin Yeakel" w:date="2021-09-29T17:21:00Z">
        <w:r w:rsidR="009E58E3">
          <w:rPr>
            <w:rFonts w:ascii="Arial" w:hAnsi="Arial"/>
            <w:sz w:val="20"/>
            <w:szCs w:val="20"/>
            <w:highlight w:val="yellow"/>
            <w:lang w:val="en-US"/>
          </w:rPr>
          <w:t>include</w:t>
        </w:r>
      </w:ins>
      <w:ins w:id="151" w:author="Justin Yeakel" w:date="2021-09-29T16:47:00Z">
        <w:r w:rsidR="00992A12">
          <w:rPr>
            <w:rFonts w:ascii="Arial" w:hAnsi="Arial"/>
            <w:sz w:val="20"/>
            <w:szCs w:val="20"/>
            <w:highlight w:val="yellow"/>
            <w:lang w:val="en-US"/>
          </w:rPr>
          <w:t xml:space="preserve"> the effects of </w:t>
        </w:r>
      </w:ins>
      <w:ins w:id="152" w:author="Justin Yeakel" w:date="2021-09-29T19:39:00Z">
        <w:r w:rsidR="0044576F">
          <w:rPr>
            <w:rFonts w:ascii="Arial" w:hAnsi="Arial"/>
            <w:sz w:val="20"/>
            <w:szCs w:val="20"/>
            <w:highlight w:val="yellow"/>
            <w:lang w:val="en-US"/>
          </w:rPr>
          <w:t>ecological</w:t>
        </w:r>
      </w:ins>
      <w:ins w:id="153" w:author="Justin Yeakel" w:date="2021-09-29T16:47:00Z">
        <w:r w:rsidR="00992A12">
          <w:rPr>
            <w:rFonts w:ascii="Arial" w:hAnsi="Arial"/>
            <w:sz w:val="20"/>
            <w:szCs w:val="20"/>
            <w:highlight w:val="yellow"/>
            <w:lang w:val="en-US"/>
          </w:rPr>
          <w:t xml:space="preserve"> and </w:t>
        </w:r>
      </w:ins>
      <w:ins w:id="154" w:author="Justin Yeakel" w:date="2021-09-29T19:39:00Z">
        <w:r w:rsidR="0044576F">
          <w:rPr>
            <w:rFonts w:ascii="Arial" w:hAnsi="Arial"/>
            <w:sz w:val="20"/>
            <w:szCs w:val="20"/>
            <w:highlight w:val="yellow"/>
            <w:lang w:val="en-US"/>
          </w:rPr>
          <w:t>physiological</w:t>
        </w:r>
      </w:ins>
      <w:ins w:id="155" w:author="Justin Yeakel" w:date="2021-09-29T16:47:00Z">
        <w:r w:rsidR="00992A12">
          <w:rPr>
            <w:rFonts w:ascii="Arial" w:hAnsi="Arial"/>
            <w:sz w:val="20"/>
            <w:szCs w:val="20"/>
            <w:highlight w:val="yellow"/>
            <w:lang w:val="en-US"/>
          </w:rPr>
          <w:t xml:space="preserve"> constraints </w:t>
        </w:r>
      </w:ins>
      <w:ins w:id="156" w:author="Justin Yeakel" w:date="2021-09-29T19:38:00Z">
        <w:r w:rsidR="00E56288">
          <w:rPr>
            <w:rFonts w:ascii="Arial" w:hAnsi="Arial"/>
            <w:sz w:val="20"/>
            <w:szCs w:val="20"/>
            <w:highlight w:val="yellow"/>
            <w:lang w:val="en-US"/>
          </w:rPr>
          <w:t>to derive the</w:t>
        </w:r>
      </w:ins>
      <w:ins w:id="157" w:author="Justin Yeakel" w:date="2021-09-29T16:47:00Z">
        <w:r w:rsidR="00992A12">
          <w:rPr>
            <w:rFonts w:ascii="Arial" w:hAnsi="Arial"/>
            <w:sz w:val="20"/>
            <w:szCs w:val="20"/>
            <w:highlight w:val="yellow"/>
            <w:lang w:val="en-US"/>
          </w:rPr>
          <w:t xml:space="preserve"> fundamental </w:t>
        </w:r>
      </w:ins>
      <w:ins w:id="158" w:author="Justin Yeakel" w:date="2021-10-01T16:56:00Z">
        <w:r w:rsidR="00D7740C">
          <w:rPr>
            <w:rFonts w:ascii="Arial" w:hAnsi="Arial"/>
            <w:sz w:val="20"/>
            <w:szCs w:val="20"/>
            <w:highlight w:val="yellow"/>
            <w:lang w:val="en-US"/>
          </w:rPr>
          <w:t>foraging</w:t>
        </w:r>
      </w:ins>
      <w:ins w:id="159" w:author="Justin Yeakel" w:date="2021-09-29T16:48:00Z">
        <w:r w:rsidR="006E04A8">
          <w:rPr>
            <w:rFonts w:ascii="Arial" w:hAnsi="Arial"/>
            <w:sz w:val="20"/>
            <w:szCs w:val="20"/>
            <w:highlight w:val="yellow"/>
            <w:lang w:val="en-US"/>
          </w:rPr>
          <w:t xml:space="preserve"> niche</w:t>
        </w:r>
      </w:ins>
      <w:r w:rsidR="00F30C8E" w:rsidRPr="00A04CCB">
        <w:rPr>
          <w:rFonts w:ascii="Arial" w:hAnsi="Arial"/>
          <w:sz w:val="20"/>
          <w:szCs w:val="20"/>
          <w:highlight w:val="yellow"/>
          <w:lang w:val="en-US"/>
        </w:rPr>
        <w:t>.</w:t>
      </w:r>
      <w:ins w:id="160" w:author="Justin Yeakel" w:date="2021-10-03T16:54:00Z">
        <w:r w:rsidR="00DD2FCC">
          <w:rPr>
            <w:rFonts w:ascii="Arial" w:hAnsi="Arial"/>
            <w:sz w:val="20"/>
            <w:szCs w:val="20"/>
            <w:highlight w:val="yellow"/>
            <w:lang w:val="en-US"/>
          </w:rPr>
          <w:t xml:space="preserve"> </w:t>
        </w:r>
      </w:ins>
      <w:ins w:id="161" w:author="Justin Yeakel" w:date="2021-10-03T16:57:00Z">
        <w:r w:rsidR="00E4497C">
          <w:rPr>
            <w:rFonts w:ascii="Arial" w:hAnsi="Arial"/>
            <w:sz w:val="20"/>
            <w:szCs w:val="20"/>
            <w:highlight w:val="yellow"/>
            <w:lang w:val="en-US"/>
          </w:rPr>
          <w:t>As</w:t>
        </w:r>
      </w:ins>
      <w:ins w:id="162" w:author="Justin Yeakel" w:date="2021-10-03T16:54:00Z">
        <w:r w:rsidR="000317B4">
          <w:rPr>
            <w:rFonts w:ascii="Arial" w:hAnsi="Arial"/>
            <w:sz w:val="20"/>
            <w:szCs w:val="20"/>
            <w:highlight w:val="yellow"/>
            <w:lang w:val="en-US"/>
          </w:rPr>
          <w:t xml:space="preserve"> SDPs </w:t>
        </w:r>
      </w:ins>
      <w:ins w:id="163" w:author="Justin Yeakel" w:date="2021-10-03T16:56:00Z">
        <w:r w:rsidR="00851556">
          <w:rPr>
            <w:rFonts w:ascii="Arial" w:hAnsi="Arial"/>
            <w:sz w:val="20"/>
            <w:szCs w:val="20"/>
            <w:highlight w:val="yellow"/>
            <w:lang w:val="en-US"/>
          </w:rPr>
          <w:t xml:space="preserve">quantify fitness </w:t>
        </w:r>
      </w:ins>
      <w:ins w:id="164" w:author="Justin Yeakel" w:date="2021-10-03T16:58:00Z">
        <w:r w:rsidR="00985487">
          <w:rPr>
            <w:rFonts w:ascii="Arial" w:hAnsi="Arial"/>
            <w:sz w:val="20"/>
            <w:szCs w:val="20"/>
            <w:highlight w:val="yellow"/>
            <w:lang w:val="en-US"/>
          </w:rPr>
          <w:t>explicitly</w:t>
        </w:r>
      </w:ins>
      <w:ins w:id="165" w:author="Justin Yeakel" w:date="2021-10-03T16:55:00Z">
        <w:r w:rsidR="000317B4">
          <w:rPr>
            <w:rFonts w:ascii="Arial" w:hAnsi="Arial"/>
            <w:sz w:val="20"/>
            <w:szCs w:val="20"/>
            <w:highlight w:val="yellow"/>
            <w:lang w:val="en-US"/>
          </w:rPr>
          <w:t xml:space="preserve">, </w:t>
        </w:r>
      </w:ins>
      <w:ins w:id="166" w:author="Justin Yeakel" w:date="2021-10-03T16:59:00Z">
        <w:r w:rsidR="008A3F09">
          <w:rPr>
            <w:rFonts w:ascii="Arial" w:hAnsi="Arial"/>
            <w:sz w:val="20"/>
            <w:szCs w:val="20"/>
            <w:highlight w:val="yellow"/>
            <w:lang w:val="en-US"/>
          </w:rPr>
          <w:t>they</w:t>
        </w:r>
      </w:ins>
      <w:ins w:id="167" w:author="Justin Yeakel" w:date="2021-10-03T16:57:00Z">
        <w:r w:rsidR="00E4497C">
          <w:rPr>
            <w:rFonts w:ascii="Arial" w:hAnsi="Arial"/>
            <w:sz w:val="20"/>
            <w:szCs w:val="20"/>
            <w:highlight w:val="yellow"/>
            <w:lang w:val="en-US"/>
          </w:rPr>
          <w:t xml:space="preserve"> will</w:t>
        </w:r>
      </w:ins>
      <w:ins w:id="168" w:author="Justin Yeakel" w:date="2021-10-03T16:55:00Z">
        <w:r w:rsidR="000317B4">
          <w:rPr>
            <w:rFonts w:ascii="Arial" w:hAnsi="Arial"/>
            <w:sz w:val="20"/>
            <w:szCs w:val="20"/>
            <w:highlight w:val="yellow"/>
            <w:lang w:val="en-US"/>
          </w:rPr>
          <w:t xml:space="preserve"> provide </w:t>
        </w:r>
        <w:r w:rsidR="00A70DE7">
          <w:rPr>
            <w:rFonts w:ascii="Arial" w:hAnsi="Arial"/>
            <w:sz w:val="20"/>
            <w:szCs w:val="20"/>
            <w:highlight w:val="yellow"/>
            <w:lang w:val="en-US"/>
          </w:rPr>
          <w:t>fitness expectations</w:t>
        </w:r>
      </w:ins>
      <w:ins w:id="169" w:author="Justin Yeakel" w:date="2021-10-03T16:57:00Z">
        <w:r w:rsidR="00E4497C">
          <w:rPr>
            <w:rFonts w:ascii="Arial" w:hAnsi="Arial"/>
            <w:sz w:val="20"/>
            <w:szCs w:val="20"/>
            <w:highlight w:val="yellow"/>
            <w:lang w:val="en-US"/>
          </w:rPr>
          <w:t xml:space="preserve"> that</w:t>
        </w:r>
      </w:ins>
      <w:ins w:id="170" w:author="Justin Yeakel" w:date="2021-10-03T17:00:00Z">
        <w:r w:rsidR="00926914">
          <w:rPr>
            <w:rFonts w:ascii="Arial" w:hAnsi="Arial"/>
            <w:sz w:val="20"/>
            <w:szCs w:val="20"/>
            <w:highlight w:val="yellow"/>
            <w:lang w:val="en-US"/>
          </w:rPr>
          <w:t xml:space="preserve"> correlate with survivorship</w:t>
        </w:r>
      </w:ins>
      <w:ins w:id="171" w:author="Justin Yeakel" w:date="2021-10-03T17:01:00Z">
        <w:r w:rsidR="00770013">
          <w:rPr>
            <w:rFonts w:ascii="Arial" w:hAnsi="Arial"/>
            <w:sz w:val="20"/>
            <w:szCs w:val="20"/>
            <w:highlight w:val="yellow"/>
            <w:lang w:val="en-US"/>
          </w:rPr>
          <w:t>,</w:t>
        </w:r>
      </w:ins>
      <w:ins w:id="172" w:author="Justin Yeakel" w:date="2021-10-03T17:00:00Z">
        <w:r w:rsidR="00926914">
          <w:rPr>
            <w:rFonts w:ascii="Arial" w:hAnsi="Arial"/>
            <w:sz w:val="20"/>
            <w:szCs w:val="20"/>
            <w:highlight w:val="yellow"/>
            <w:lang w:val="en-US"/>
          </w:rPr>
          <w:t xml:space="preserve"> and</w:t>
        </w:r>
      </w:ins>
      <w:ins w:id="173" w:author="Justin Yeakel" w:date="2021-10-03T16:57:00Z">
        <w:r w:rsidR="00350416">
          <w:rPr>
            <w:rFonts w:ascii="Arial" w:hAnsi="Arial"/>
            <w:sz w:val="20"/>
            <w:szCs w:val="20"/>
            <w:highlight w:val="yellow"/>
            <w:lang w:val="en-US"/>
          </w:rPr>
          <w:t xml:space="preserve"> integrated into the</w:t>
        </w:r>
      </w:ins>
      <w:ins w:id="174" w:author="Justin Yeakel" w:date="2021-10-03T16:56:00Z">
        <w:r w:rsidR="00F47F90">
          <w:rPr>
            <w:rFonts w:ascii="Arial" w:hAnsi="Arial"/>
            <w:sz w:val="20"/>
            <w:szCs w:val="20"/>
            <w:highlight w:val="yellow"/>
            <w:lang w:val="en-US"/>
          </w:rPr>
          <w:t xml:space="preserve"> diffusion map as in Fig. 8B.</w:t>
        </w:r>
      </w:ins>
      <w:r w:rsidR="00F30C8E" w:rsidRPr="00A04CCB">
        <w:rPr>
          <w:rFonts w:ascii="Arial" w:hAnsi="Arial"/>
          <w:sz w:val="20"/>
          <w:szCs w:val="20"/>
          <w:highlight w:val="yellow"/>
          <w:lang w:val="en-US"/>
        </w:rPr>
        <w:t xml:space="preserve"> Empirical data on foraging, microbiome, and survival will </w:t>
      </w:r>
      <w:del w:id="175" w:author="Justin Yeakel" w:date="2021-09-29T17:21:00Z">
        <w:r w:rsidR="00F30C8E" w:rsidRPr="00A04CCB" w:rsidDel="001E4A33">
          <w:rPr>
            <w:rFonts w:ascii="Arial" w:hAnsi="Arial"/>
            <w:sz w:val="20"/>
            <w:szCs w:val="20"/>
            <w:highlight w:val="yellow"/>
            <w:lang w:val="en-US"/>
          </w:rPr>
          <w:delText>enable</w:delText>
        </w:r>
      </w:del>
      <w:ins w:id="176" w:author="Justin Yeakel" w:date="2021-09-29T17:21:00Z">
        <w:r w:rsidR="001E4A33">
          <w:rPr>
            <w:rFonts w:ascii="Arial" w:hAnsi="Arial"/>
            <w:sz w:val="20"/>
            <w:szCs w:val="20"/>
            <w:highlight w:val="yellow"/>
            <w:lang w:val="en-US"/>
          </w:rPr>
          <w:t>allow</w:t>
        </w:r>
      </w:ins>
      <w:r w:rsidR="00F30C8E" w:rsidRPr="00A04CCB">
        <w:rPr>
          <w:rFonts w:ascii="Arial" w:hAnsi="Arial"/>
          <w:sz w:val="20"/>
          <w:szCs w:val="20"/>
          <w:highlight w:val="yellow"/>
          <w:lang w:val="en-US"/>
        </w:rPr>
        <w:t xml:space="preserv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36AE766B"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w:t>
      </w:r>
      <w:proofErr w:type="spellStart"/>
      <w:r>
        <w:rPr>
          <w:rFonts w:ascii="Arial" w:hAnsi="Arial"/>
          <w:sz w:val="20"/>
          <w:szCs w:val="20"/>
          <w:lang w:val="en-US"/>
        </w:rPr>
        <w:t>shrubland-grassland</w:t>
      </w:r>
      <w:proofErr w:type="spellEnd"/>
      <w:r>
        <w:rPr>
          <w:rFonts w:ascii="Arial" w:hAnsi="Arial"/>
          <w:sz w:val="20"/>
          <w:szCs w:val="20"/>
          <w:lang w:val="en-US"/>
        </w:rPr>
        <w:t xml:space="preserve"> ecosystem and we will use data routinely collected by the S</w:t>
      </w:r>
      <w:r w:rsidR="00114E46">
        <w:rPr>
          <w:rFonts w:ascii="Arial" w:hAnsi="Arial"/>
          <w:sz w:val="20"/>
          <w:szCs w:val="20"/>
          <w:lang w:val="en-US"/>
        </w:rPr>
        <w:t>EV-</w:t>
      </w:r>
      <w:r>
        <w:rPr>
          <w:rFonts w:ascii="Arial" w:hAnsi="Arial"/>
          <w:sz w:val="20"/>
          <w:szCs w:val="20"/>
          <w:lang w:val="en-US"/>
        </w:rPr>
        <w:t>LTER program in Apr-May and Sep-Oct to estimate seasonal (spring vs monsoon) ANPP at the species level. We will live-trap small mammals eight times per year with monthly trapping bouts occurring from Mar to Oct. Two webs of 145 traps each (</w:t>
      </w:r>
      <w:proofErr w:type="spellStart"/>
      <w:r>
        <w:rPr>
          <w:rFonts w:ascii="Arial" w:hAnsi="Arial"/>
          <w:sz w:val="20"/>
          <w:szCs w:val="20"/>
          <w:lang w:val="en-US"/>
        </w:rPr>
        <w:t>Parmenter</w:t>
      </w:r>
      <w:proofErr w:type="spellEnd"/>
      <w:r>
        <w:rPr>
          <w:rFonts w:ascii="Arial" w:hAnsi="Arial"/>
          <w:sz w:val="20"/>
          <w:szCs w:val="20"/>
          <w:lang w:val="en-US"/>
        </w:rPr>
        <w:t xml:space="preserve">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4113F77B" w14:textId="77777777" w:rsidR="009415C5" w:rsidRDefault="009415C5" w:rsidP="00453481">
      <w:pPr>
        <w:pStyle w:val="Body"/>
        <w:tabs>
          <w:tab w:val="left" w:pos="432"/>
        </w:tabs>
        <w:rPr>
          <w:rFonts w:ascii="Arial" w:hAnsi="Arial"/>
          <w:i/>
          <w:iCs/>
          <w:sz w:val="20"/>
          <w:szCs w:val="20"/>
          <w:lang w:val="en-US"/>
        </w:rPr>
      </w:pPr>
    </w:p>
    <w:p w14:paraId="24352176" w14:textId="1511EA46"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w:t>
      </w:r>
      <w:proofErr w:type="spellStart"/>
      <w:r>
        <w:rPr>
          <w:rFonts w:ascii="Arial" w:hAnsi="Arial"/>
          <w:sz w:val="20"/>
          <w:szCs w:val="20"/>
          <w:lang w:val="en-US"/>
        </w:rPr>
        <w:t>forbs</w:t>
      </w:r>
      <w:proofErr w:type="spellEnd"/>
      <w:r>
        <w:rPr>
          <w:rFonts w:ascii="Arial" w:hAnsi="Arial"/>
          <w:sz w:val="20"/>
          <w:szCs w:val="20"/>
          <w:lang w:val="en-US"/>
        </w:rPr>
        <w:t>) and 15 predominant annuals (</w:t>
      </w:r>
      <w:proofErr w:type="spellStart"/>
      <w:r>
        <w:rPr>
          <w:rFonts w:ascii="Arial" w:hAnsi="Arial"/>
          <w:sz w:val="20"/>
          <w:szCs w:val="20"/>
          <w:lang w:val="en-US"/>
        </w:rPr>
        <w:t>forbs</w:t>
      </w:r>
      <w:proofErr w:type="spellEnd"/>
      <w:r>
        <w:rPr>
          <w:rFonts w:ascii="Arial" w:hAnsi="Arial"/>
          <w:sz w:val="20"/>
          <w:szCs w:val="20"/>
          <w:lang w:val="en-US"/>
        </w:rPr>
        <w:t xml:space="preserve">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w:t>
      </w:r>
      <w:r w:rsidR="00114E46">
        <w:rPr>
          <w:rFonts w:ascii="Arial" w:hAnsi="Arial"/>
          <w:sz w:val="20"/>
          <w:szCs w:val="20"/>
          <w:lang w:val="en-US"/>
        </w:rPr>
        <w:t>SEV-</w:t>
      </w:r>
      <w:r>
        <w:rPr>
          <w:rFonts w:ascii="Arial" w:hAnsi="Arial"/>
          <w:sz w:val="20"/>
          <w:szCs w:val="20"/>
          <w:lang w:val="en-US"/>
        </w:rPr>
        <w:t xml:space="preserve">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74CFCF89" w14:textId="77777777" w:rsidR="008A2A71" w:rsidRPr="00541C0C" w:rsidRDefault="008A2A71" w:rsidP="008A2A7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 xml:space="preserve">Fecal DNA </w:t>
      </w:r>
      <w:proofErr w:type="spellStart"/>
      <w:r w:rsidRPr="00453481">
        <w:rPr>
          <w:rFonts w:ascii="Arial" w:hAnsi="Arial" w:cs="Arial"/>
          <w:i/>
          <w:iCs/>
          <w:sz w:val="20"/>
          <w:szCs w:val="20"/>
          <w:lang w:val="en-US"/>
        </w:rPr>
        <w:t>Metabarcoding</w:t>
      </w:r>
      <w:proofErr w:type="spellEnd"/>
      <w:r w:rsidRPr="00453481">
        <w:rPr>
          <w:rFonts w:ascii="Arial" w:hAnsi="Arial" w:cs="Arial"/>
          <w:i/>
          <w:iCs/>
          <w:sz w:val="20"/>
          <w:szCs w:val="20"/>
          <w:lang w:val="en-US"/>
        </w:rPr>
        <w:t xml:space="preserve">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proofErr w:type="spellStart"/>
      <w:r w:rsidRPr="00453481">
        <w:rPr>
          <w:rFonts w:ascii="Arial" w:hAnsi="Arial" w:cs="Arial"/>
          <w:i/>
          <w:iCs/>
          <w:sz w:val="20"/>
          <w:szCs w:val="20"/>
          <w:lang w:val="en-US"/>
        </w:rPr>
        <w:t>trn</w:t>
      </w:r>
      <w:r w:rsidRPr="00453481">
        <w:rPr>
          <w:rFonts w:ascii="Arial" w:hAnsi="Arial" w:cs="Arial"/>
          <w:sz w:val="20"/>
          <w:szCs w:val="20"/>
          <w:lang w:val="en-US"/>
        </w:rPr>
        <w:t>L-P6</w:t>
      </w:r>
      <w:proofErr w:type="spellEnd"/>
      <w:r w:rsidRPr="00453481">
        <w:rPr>
          <w:rFonts w:ascii="Arial" w:hAnsi="Arial" w:cs="Arial"/>
          <w:sz w:val="20"/>
          <w:szCs w:val="20"/>
          <w:lang w:val="en-US"/>
        </w:rPr>
        <w:t xml:space="preserve">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w:t>
      </w:r>
      <w:r w:rsidRPr="00453481">
        <w:rPr>
          <w:rFonts w:ascii="Arial" w:hAnsi="Arial" w:cs="Arial"/>
          <w:sz w:val="20"/>
          <w:szCs w:val="20"/>
          <w:lang w:val="en-US"/>
        </w:rPr>
        <w:lastRenderedPageBreak/>
        <w:t>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w:t>
      </w:r>
      <w:r>
        <w:rPr>
          <w:rFonts w:ascii="Arial" w:hAnsi="Arial" w:cs="Arial"/>
          <w:sz w:val="20"/>
          <w:szCs w:val="20"/>
          <w:lang w:val="en-US"/>
        </w:rPr>
        <w:t>We</w:t>
      </w:r>
      <w:r w:rsidRPr="00453481">
        <w:rPr>
          <w:rFonts w:ascii="Arial" w:hAnsi="Arial" w:cs="Arial"/>
          <w:sz w:val="20"/>
          <w:szCs w:val="20"/>
          <w:lang w:val="en-US"/>
        </w:rPr>
        <w:t xml:space="preserve">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664C72A4"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3786D169" w:rsidR="00E47925" w:rsidRPr="008F5642" w:rsidRDefault="00621B11" w:rsidP="008F3655">
      <w:pPr>
        <w:pStyle w:val="Body"/>
        <w:rPr>
          <w:rFonts w:ascii="Arial" w:eastAsia="Arial" w:hAnsi="Arial" w:cs="Arial"/>
          <w:sz w:val="20"/>
          <w:szCs w:val="20"/>
        </w:rPr>
      </w:pPr>
      <w:r w:rsidRPr="0041386C">
        <w:rPr>
          <w:rFonts w:ascii="Arial" w:hAnsi="Arial"/>
          <w:i/>
          <w:iCs/>
          <w:sz w:val="20"/>
          <w:szCs w:val="20"/>
          <w:lang w:val="en-US"/>
        </w:rPr>
        <w:t>Plant Forage Quality Analysis.</w:t>
      </w:r>
      <w:r w:rsidR="008F5642" w:rsidRPr="0041386C">
        <w:rPr>
          <w:rFonts w:ascii="Arial" w:hAnsi="Arial"/>
          <w:sz w:val="20"/>
          <w:szCs w:val="20"/>
          <w:lang w:val="en-US"/>
        </w:rPr>
        <w:t xml:space="preserve"> </w:t>
      </w:r>
      <w:r w:rsidR="0041386C" w:rsidRPr="0041386C">
        <w:rPr>
          <w:rFonts w:ascii="Arial" w:hAnsi="Arial"/>
          <w:iCs/>
          <w:sz w:val="20"/>
          <w:szCs w:val="20"/>
          <w:lang w:val="en-US"/>
        </w:rPr>
        <w:t>Plant</w:t>
      </w:r>
      <w:r w:rsidR="0041386C" w:rsidRPr="00B308C0">
        <w:rPr>
          <w:rFonts w:ascii="Arial" w:hAnsi="Arial"/>
          <w:iCs/>
          <w:sz w:val="20"/>
          <w:szCs w:val="20"/>
          <w:lang w:val="en-US"/>
        </w:rPr>
        <w:t xml:space="preserve"> secondary metaboli</w:t>
      </w:r>
      <w:r w:rsidR="0041386C">
        <w:rPr>
          <w:rFonts w:ascii="Arial" w:hAnsi="Arial"/>
          <w:iCs/>
          <w:sz w:val="20"/>
          <w:szCs w:val="20"/>
          <w:lang w:val="en-US"/>
        </w:rPr>
        <w:t>tes</w:t>
      </w:r>
      <w:r w:rsidR="0041386C" w:rsidRPr="00B308C0">
        <w:rPr>
          <w:rFonts w:ascii="Arial" w:hAnsi="Arial"/>
          <w:iCs/>
          <w:sz w:val="20"/>
          <w:szCs w:val="20"/>
          <w:lang w:val="en-US"/>
        </w:rPr>
        <w:t xml:space="preserve"> will be analyzed via proton nuclear magnetic resonance (</w:t>
      </w:r>
      <w:r w:rsidR="0041386C" w:rsidRPr="00B308C0">
        <w:rPr>
          <w:rFonts w:ascii="Arial" w:hAnsi="Arial"/>
          <w:iCs/>
          <w:sz w:val="20"/>
          <w:szCs w:val="20"/>
          <w:vertAlign w:val="superscript"/>
          <w:lang w:val="en-US"/>
        </w:rPr>
        <w:t>1</w:t>
      </w:r>
      <w:r w:rsidR="0041386C" w:rsidRPr="00B308C0">
        <w:rPr>
          <w:rFonts w:ascii="Arial" w:hAnsi="Arial"/>
          <w:iCs/>
          <w:sz w:val="20"/>
          <w:szCs w:val="20"/>
          <w:lang w:val="en-US"/>
        </w:rPr>
        <w:t xml:space="preserve">H NMR) of the crude </w:t>
      </w:r>
      <w:proofErr w:type="spellStart"/>
      <w:r w:rsidR="0041386C" w:rsidRPr="00B308C0">
        <w:rPr>
          <w:rFonts w:ascii="Arial" w:hAnsi="Arial"/>
          <w:iCs/>
          <w:sz w:val="20"/>
          <w:szCs w:val="20"/>
          <w:lang w:val="en-US"/>
        </w:rPr>
        <w:t>methanolic</w:t>
      </w:r>
      <w:proofErr w:type="spellEnd"/>
      <w:r w:rsidR="0041386C" w:rsidRPr="00B308C0">
        <w:rPr>
          <w:rFonts w:ascii="Arial" w:hAnsi="Arial"/>
          <w:iCs/>
          <w:sz w:val="20"/>
          <w:szCs w:val="20"/>
          <w:lang w:val="en-US"/>
        </w:rPr>
        <w:t xml:space="preserve"> extracts obtained from leaves and </w:t>
      </w:r>
      <w:r w:rsidR="0041386C">
        <w:rPr>
          <w:rFonts w:ascii="Arial" w:hAnsi="Arial"/>
          <w:iCs/>
          <w:sz w:val="20"/>
          <w:szCs w:val="20"/>
          <w:lang w:val="en-US"/>
        </w:rPr>
        <w:t>seeds</w:t>
      </w:r>
      <w:r w:rsidR="0041386C" w:rsidRPr="00B308C0">
        <w:rPr>
          <w:rFonts w:ascii="Arial" w:hAnsi="Arial"/>
          <w:iCs/>
          <w:sz w:val="20"/>
          <w:szCs w:val="20"/>
          <w:lang w:val="en-US"/>
        </w:rPr>
        <w:t>. We will then employ a network approach (Richards et al. 2018) to consolidate the complete collection of spectral data into a reduced set of variables (chemical modules) that</w:t>
      </w:r>
      <w:r w:rsidR="0041386C" w:rsidRPr="005D2FDE">
        <w:rPr>
          <w:rFonts w:ascii="Arial" w:hAnsi="Arial"/>
          <w:iCs/>
          <w:sz w:val="20"/>
          <w:szCs w:val="20"/>
          <w:lang w:val="en-US"/>
        </w:rPr>
        <w:t xml:space="preserve"> represent common-occurr</w:t>
      </w:r>
      <w:r w:rsidR="0041386C" w:rsidRPr="00BA3745">
        <w:rPr>
          <w:rFonts w:ascii="Arial" w:hAnsi="Arial"/>
          <w:iCs/>
          <w:sz w:val="20"/>
          <w:szCs w:val="20"/>
          <w:lang w:val="en-US"/>
        </w:rPr>
        <w:t>ing chemical traits in the sampled plant communi</w:t>
      </w:r>
      <w:r w:rsidR="0041386C" w:rsidRPr="005D2FDE">
        <w:rPr>
          <w:rFonts w:ascii="Arial" w:hAnsi="Arial"/>
          <w:iCs/>
          <w:sz w:val="20"/>
          <w:szCs w:val="20"/>
          <w:lang w:val="en-US"/>
        </w:rPr>
        <w:t xml:space="preserve">ty. These modules </w:t>
      </w:r>
      <w:r w:rsidR="0041386C" w:rsidRPr="00B308C0">
        <w:rPr>
          <w:rFonts w:ascii="Arial" w:hAnsi="Arial"/>
          <w:iCs/>
          <w:sz w:val="20"/>
          <w:szCs w:val="20"/>
          <w:lang w:val="en-US"/>
        </w:rPr>
        <w:t xml:space="preserve">will then be used in GLMMs to </w:t>
      </w:r>
      <w:r w:rsidR="00D921C8">
        <w:rPr>
          <w:rFonts w:ascii="Arial" w:hAnsi="Arial"/>
          <w:iCs/>
          <w:sz w:val="20"/>
          <w:szCs w:val="20"/>
          <w:lang w:val="en-US"/>
        </w:rPr>
        <w:t>compare</w:t>
      </w:r>
      <w:r w:rsidR="0041386C" w:rsidRPr="00B308C0">
        <w:rPr>
          <w:rFonts w:ascii="Arial" w:hAnsi="Arial"/>
          <w:iCs/>
          <w:sz w:val="20"/>
          <w:szCs w:val="20"/>
          <w:lang w:val="en-US"/>
        </w:rPr>
        <w:t xml:space="preserve"> the influence of specific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on consumer </w:t>
      </w:r>
      <w:r w:rsidR="00D921C8">
        <w:rPr>
          <w:rFonts w:ascii="Arial" w:hAnsi="Arial"/>
          <w:iCs/>
          <w:sz w:val="20"/>
          <w:szCs w:val="20"/>
          <w:lang w:val="en-US"/>
        </w:rPr>
        <w:t>resource selection</w:t>
      </w:r>
      <w:r w:rsidR="0041386C" w:rsidRPr="00B308C0">
        <w:rPr>
          <w:rFonts w:ascii="Arial" w:hAnsi="Arial"/>
          <w:iCs/>
          <w:sz w:val="20"/>
          <w:szCs w:val="20"/>
          <w:lang w:val="en-US"/>
        </w:rPr>
        <w:t xml:space="preserve"> and fitness, as well as microbiome richness.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w:t>
      </w:r>
      <w:r w:rsidR="0041386C">
        <w:rPr>
          <w:rFonts w:ascii="Arial" w:hAnsi="Arial"/>
          <w:iCs/>
          <w:sz w:val="20"/>
          <w:szCs w:val="20"/>
          <w:lang w:val="en-US"/>
        </w:rPr>
        <w:t>of interest</w:t>
      </w:r>
      <w:r w:rsidR="0041386C" w:rsidRPr="00B308C0">
        <w:rPr>
          <w:rFonts w:ascii="Arial" w:hAnsi="Arial"/>
          <w:iCs/>
          <w:sz w:val="20"/>
          <w:szCs w:val="20"/>
          <w:lang w:val="en-US"/>
        </w:rPr>
        <w:t xml:space="preserve"> will be annotated against available reference data to characterize the molecules or classes of compounds that they represent</w:t>
      </w:r>
      <w:r w:rsidR="0041386C">
        <w:rPr>
          <w:rFonts w:ascii="Arial" w:hAnsi="Arial"/>
          <w:iCs/>
          <w:sz w:val="20"/>
          <w:szCs w:val="20"/>
          <w:lang w:val="en-US"/>
        </w:rPr>
        <w:t>. T</w:t>
      </w:r>
      <w:r w:rsidR="0041386C" w:rsidRPr="00B308C0">
        <w:rPr>
          <w:rFonts w:ascii="Arial" w:hAnsi="Arial"/>
          <w:iCs/>
          <w:sz w:val="20"/>
          <w:szCs w:val="20"/>
          <w:lang w:val="en-US"/>
        </w:rPr>
        <w:t xml:space="preserve">argeted isolation of compounds to aid in </w:t>
      </w:r>
      <w:proofErr w:type="spellStart"/>
      <w:r w:rsidR="0041386C" w:rsidRPr="00B308C0">
        <w:rPr>
          <w:rFonts w:ascii="Arial" w:hAnsi="Arial"/>
          <w:iCs/>
          <w:sz w:val="20"/>
          <w:szCs w:val="20"/>
          <w:lang w:val="en-US"/>
        </w:rPr>
        <w:t>chemotype</w:t>
      </w:r>
      <w:proofErr w:type="spellEnd"/>
      <w:r w:rsidR="0041386C" w:rsidRPr="00B308C0">
        <w:rPr>
          <w:rFonts w:ascii="Arial" w:hAnsi="Arial"/>
          <w:iCs/>
          <w:sz w:val="20"/>
          <w:szCs w:val="20"/>
          <w:lang w:val="en-US"/>
        </w:rPr>
        <w:t xml:space="preserve"> characterization</w:t>
      </w:r>
      <w:r w:rsidR="0093287F">
        <w:rPr>
          <w:rFonts w:ascii="Arial" w:hAnsi="Arial"/>
          <w:iCs/>
          <w:sz w:val="20"/>
          <w:szCs w:val="20"/>
          <w:lang w:val="en-US"/>
        </w:rPr>
        <w:t xml:space="preserve"> </w:t>
      </w:r>
      <w:r w:rsidR="0041386C">
        <w:rPr>
          <w:rFonts w:ascii="Arial" w:hAnsi="Arial"/>
          <w:iCs/>
          <w:sz w:val="20"/>
          <w:szCs w:val="20"/>
          <w:lang w:val="en-US"/>
        </w:rPr>
        <w:t>will be performed as needed</w:t>
      </w:r>
      <w:r w:rsidR="0041386C" w:rsidRPr="00B308C0">
        <w:rPr>
          <w:rFonts w:ascii="Arial" w:hAnsi="Arial"/>
          <w:iCs/>
          <w:sz w:val="20"/>
          <w:szCs w:val="20"/>
          <w:lang w:val="en-US"/>
        </w:rPr>
        <w:t>.</w:t>
      </w:r>
      <w:r w:rsidR="0041386C" w:rsidRPr="005D2FDE">
        <w:rPr>
          <w:rFonts w:ascii="Arial" w:hAnsi="Arial"/>
          <w:iCs/>
          <w:sz w:val="20"/>
          <w:szCs w:val="20"/>
          <w:lang w:val="en-US"/>
        </w:rPr>
        <w:t xml:space="preserve"> Soluble sugars (glucose, fructose, and sucrose) and starch concentrations will be qua</w:t>
      </w:r>
      <w:r w:rsidR="0041386C" w:rsidRPr="008F5642">
        <w:rPr>
          <w:rFonts w:ascii="Arial" w:hAnsi="Arial"/>
          <w:iCs/>
          <w:sz w:val="20"/>
          <w:szCs w:val="20"/>
          <w:lang w:val="en-US"/>
        </w:rPr>
        <w:t xml:space="preserve">ntified following </w:t>
      </w:r>
      <w:proofErr w:type="spellStart"/>
      <w:r w:rsidR="0041386C" w:rsidRPr="008F5642">
        <w:rPr>
          <w:rFonts w:ascii="Arial" w:hAnsi="Arial"/>
          <w:iCs/>
          <w:sz w:val="20"/>
          <w:szCs w:val="20"/>
          <w:lang w:val="en-US"/>
        </w:rPr>
        <w:t>Dickman</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(2015), which was modified from </w:t>
      </w:r>
      <w:proofErr w:type="spellStart"/>
      <w:r w:rsidR="0041386C" w:rsidRPr="008F5642">
        <w:rPr>
          <w:rFonts w:ascii="Arial" w:hAnsi="Arial"/>
          <w:iCs/>
          <w:sz w:val="20"/>
          <w:szCs w:val="20"/>
          <w:lang w:val="en-US"/>
        </w:rPr>
        <w:t>Hoch</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(2002). We will use water extraction, enzymatic starch digestion (with </w:t>
      </w:r>
      <w:proofErr w:type="spellStart"/>
      <w:r w:rsidR="0041386C" w:rsidRPr="008F5642">
        <w:rPr>
          <w:rFonts w:ascii="Arial" w:hAnsi="Arial"/>
          <w:iCs/>
          <w:sz w:val="20"/>
          <w:szCs w:val="20"/>
          <w:lang w:val="en-US"/>
        </w:rPr>
        <w:t>amyloglucosidase</w:t>
      </w:r>
      <w:proofErr w:type="spellEnd"/>
      <w:r w:rsidR="0041386C" w:rsidRPr="008F5642">
        <w:rPr>
          <w:rFonts w:ascii="Arial" w:hAnsi="Arial"/>
          <w:iCs/>
          <w:sz w:val="20"/>
          <w:szCs w:val="20"/>
          <w:lang w:val="en-US"/>
        </w:rPr>
        <w:t xml:space="preserve">), and enzymatic sugar quantification with </w:t>
      </w:r>
      <w:proofErr w:type="spellStart"/>
      <w:r w:rsidR="0041386C" w:rsidRPr="008F5642">
        <w:rPr>
          <w:rFonts w:ascii="Arial" w:hAnsi="Arial"/>
          <w:iCs/>
          <w:sz w:val="20"/>
          <w:szCs w:val="20"/>
          <w:lang w:val="en-US"/>
        </w:rPr>
        <w:t>phosphoglucose</w:t>
      </w:r>
      <w:proofErr w:type="spellEnd"/>
      <w:r w:rsidR="0041386C" w:rsidRPr="008F5642">
        <w:rPr>
          <w:rFonts w:ascii="Arial" w:hAnsi="Arial"/>
          <w:iCs/>
          <w:sz w:val="20"/>
          <w:szCs w:val="20"/>
          <w:lang w:val="en-US"/>
        </w:rPr>
        <w:t xml:space="preserve"> isomerase, invertase, glucose </w:t>
      </w:r>
      <w:proofErr w:type="spellStart"/>
      <w:r w:rsidR="0041386C" w:rsidRPr="008F5642">
        <w:rPr>
          <w:rFonts w:ascii="Arial" w:hAnsi="Arial"/>
          <w:iCs/>
          <w:sz w:val="20"/>
          <w:szCs w:val="20"/>
          <w:lang w:val="en-US"/>
        </w:rPr>
        <w:t>hexokinase</w:t>
      </w:r>
      <w:proofErr w:type="spellEnd"/>
      <w:r w:rsidR="0041386C" w:rsidRPr="008F5642">
        <w:rPr>
          <w:rFonts w:ascii="Arial" w:hAnsi="Arial"/>
          <w:iCs/>
          <w:sz w:val="20"/>
          <w:szCs w:val="20"/>
          <w:lang w:val="en-US"/>
        </w:rPr>
        <w:t>, and glucose-6-P dehydrogenase</w:t>
      </w:r>
      <w:r w:rsidR="0041386C">
        <w:rPr>
          <w:rFonts w:ascii="Arial" w:hAnsi="Arial"/>
          <w:iCs/>
          <w:sz w:val="20"/>
          <w:szCs w:val="20"/>
          <w:lang w:val="en-US"/>
        </w:rPr>
        <w:t xml:space="preserve"> (</w:t>
      </w:r>
      <w:r w:rsidR="0041386C" w:rsidRPr="008F5642">
        <w:rPr>
          <w:rFonts w:ascii="Arial" w:hAnsi="Arial"/>
          <w:iCs/>
          <w:sz w:val="20"/>
          <w:szCs w:val="20"/>
          <w:lang w:val="en-US"/>
        </w:rPr>
        <w:t>Adams</w:t>
      </w:r>
      <w:r w:rsidR="0041386C">
        <w:rPr>
          <w:rFonts w:ascii="Arial" w:hAnsi="Arial"/>
          <w:iCs/>
          <w:sz w:val="20"/>
          <w:szCs w:val="20"/>
          <w:lang w:val="en-US"/>
        </w:rPr>
        <w:t xml:space="preserve"> et al. </w:t>
      </w:r>
      <w:r w:rsidR="0041386C" w:rsidRPr="008F5642">
        <w:rPr>
          <w:rFonts w:ascii="Arial" w:hAnsi="Arial"/>
          <w:iCs/>
          <w:sz w:val="20"/>
          <w:szCs w:val="20"/>
          <w:lang w:val="en-US"/>
        </w:rPr>
        <w:t xml:space="preserve">2015). Total phenolic content (TPC mg/g) will be determined using a a </w:t>
      </w:r>
      <w:proofErr w:type="spellStart"/>
      <w:r w:rsidR="0041386C" w:rsidRPr="008F5642">
        <w:rPr>
          <w:rFonts w:ascii="Arial" w:hAnsi="Arial"/>
          <w:iCs/>
          <w:sz w:val="20"/>
          <w:szCs w:val="20"/>
          <w:lang w:val="en-US"/>
        </w:rPr>
        <w:t>microplate-adapted</w:t>
      </w:r>
      <w:proofErr w:type="spellEnd"/>
      <w:r w:rsidR="0041386C" w:rsidRPr="008F5642">
        <w:rPr>
          <w:rFonts w:ascii="Arial" w:hAnsi="Arial"/>
          <w:iCs/>
          <w:sz w:val="20"/>
          <w:szCs w:val="20"/>
          <w:lang w:val="en-US"/>
        </w:rPr>
        <w:t xml:space="preserve"> colorimetric assay that uses a </w:t>
      </w:r>
      <w:proofErr w:type="spellStart"/>
      <w:r w:rsidR="0041386C" w:rsidRPr="008F5642">
        <w:rPr>
          <w:rFonts w:ascii="Arial" w:hAnsi="Arial"/>
          <w:iCs/>
          <w:sz w:val="20"/>
          <w:szCs w:val="20"/>
          <w:lang w:val="en-US"/>
        </w:rPr>
        <w:t>Folin</w:t>
      </w:r>
      <w:proofErr w:type="spellEnd"/>
      <w:r w:rsidR="0041386C" w:rsidRPr="008F5642">
        <w:rPr>
          <w:rFonts w:ascii="Arial" w:hAnsi="Arial"/>
          <w:iCs/>
          <w:sz w:val="20"/>
          <w:szCs w:val="20"/>
          <w:lang w:val="en-US"/>
        </w:rPr>
        <w:t>–</w:t>
      </w:r>
      <w:proofErr w:type="spellStart"/>
      <w:r w:rsidR="0041386C" w:rsidRPr="008F5642">
        <w:rPr>
          <w:rFonts w:ascii="Arial" w:hAnsi="Arial"/>
          <w:iCs/>
          <w:sz w:val="20"/>
          <w:szCs w:val="20"/>
          <w:lang w:val="en-US"/>
        </w:rPr>
        <w:t>Ciocalteu</w:t>
      </w:r>
      <w:proofErr w:type="spellEnd"/>
      <w:r w:rsidR="0041386C" w:rsidRPr="008F5642">
        <w:rPr>
          <w:rFonts w:ascii="Arial" w:hAnsi="Arial"/>
          <w:iCs/>
          <w:sz w:val="20"/>
          <w:szCs w:val="20"/>
          <w:lang w:val="en-US"/>
        </w:rPr>
        <w:t xml:space="preserve"> (F–C) reagent (Ainsworth and Gillespie 2007) and soluble and insolub</w:t>
      </w:r>
      <w:r w:rsidR="0041386C">
        <w:rPr>
          <w:rFonts w:ascii="Arial" w:hAnsi="Arial"/>
          <w:iCs/>
          <w:sz w:val="20"/>
          <w:szCs w:val="20"/>
          <w:lang w:val="en-US"/>
        </w:rPr>
        <w:t>l</w:t>
      </w:r>
      <w:r w:rsidR="0041386C" w:rsidRPr="008F5642">
        <w:rPr>
          <w:rFonts w:ascii="Arial" w:hAnsi="Arial"/>
          <w:iCs/>
          <w:sz w:val="20"/>
          <w:szCs w:val="20"/>
          <w:lang w:val="en-US"/>
        </w:rPr>
        <w:t xml:space="preserve">e condensed tannins will be quantified using a </w:t>
      </w:r>
      <w:proofErr w:type="spellStart"/>
      <w:r w:rsidR="0041386C" w:rsidRPr="008F5642">
        <w:rPr>
          <w:rFonts w:ascii="Arial" w:hAnsi="Arial"/>
          <w:iCs/>
          <w:sz w:val="20"/>
          <w:szCs w:val="20"/>
          <w:lang w:val="en-US"/>
        </w:rPr>
        <w:t>butanol-HCl</w:t>
      </w:r>
      <w:proofErr w:type="spellEnd"/>
      <w:r w:rsidR="0041386C" w:rsidRPr="008F5642">
        <w:rPr>
          <w:rFonts w:ascii="Arial" w:hAnsi="Arial"/>
          <w:iCs/>
          <w:sz w:val="20"/>
          <w:szCs w:val="20"/>
          <w:lang w:val="en-US"/>
        </w:rPr>
        <w:t xml:space="preserve">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5677F759" w14:textId="77777777" w:rsidR="00E470BD" w:rsidRDefault="00E470BD" w:rsidP="00E470BD">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field-based QMR system to obtain a measurement of total lipid, lean muscle mass, and total body water accurate to better than ±0.1g for each substrate. After analysis, animals are returned to the exact location of capture. Our portable QMR system is manufactured by EchoMRI™</w:t>
      </w:r>
      <w:r>
        <w:rPr>
          <w:sz w:val="20"/>
          <w:szCs w:val="20"/>
          <w:lang w:val="en-US"/>
        </w:rPr>
        <w:t xml:space="preserve"> </w:t>
      </w:r>
      <w:r>
        <w:rPr>
          <w:rFonts w:ascii="Arial" w:hAnsi="Arial"/>
          <w:sz w:val="20"/>
          <w:szCs w:val="20"/>
          <w:lang w:val="en-US"/>
        </w:rPr>
        <w:t>(Houston, TX) and has been previously validated on small mammals (</w:t>
      </w:r>
      <w:proofErr w:type="spellStart"/>
      <w:r>
        <w:rPr>
          <w:rFonts w:ascii="Arial" w:hAnsi="Arial"/>
          <w:sz w:val="20"/>
          <w:szCs w:val="20"/>
          <w:lang w:val="en-US"/>
        </w:rPr>
        <w:t>Tinsley</w:t>
      </w:r>
      <w:proofErr w:type="spellEnd"/>
      <w:r>
        <w:rPr>
          <w:rFonts w:ascii="Arial" w:hAnsi="Arial"/>
          <w:sz w:val="20"/>
          <w:szCs w:val="20"/>
          <w:lang w:val="en-US"/>
        </w:rPr>
        <w:t xml:space="preserve">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 our data show 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19B49FDC" w14:textId="28E4AE58" w:rsidR="00685764" w:rsidRPr="00FD7481" w:rsidRDefault="00685764" w:rsidP="00685764">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r>
        <w:rPr>
          <w:rFonts w:ascii="Arial" w:hAnsi="Arial"/>
          <w:sz w:val="20"/>
          <w:szCs w:val="20"/>
          <w:lang w:val="en-US"/>
        </w:rPr>
        <w:t>as</w:t>
      </w:r>
      <w:r w:rsidRPr="004F14D0">
        <w:rPr>
          <w:rFonts w:ascii="Arial" w:hAnsi="Arial"/>
          <w:sz w:val="20"/>
          <w:szCs w:val="20"/>
          <w:lang w:val="en-US"/>
        </w:rPr>
        <w:t xml:space="preserve"> resource groups, and columns </w:t>
      </w:r>
      <w:r>
        <w:rPr>
          <w:rFonts w:ascii="Arial" w:hAnsi="Arial"/>
          <w:sz w:val="20"/>
          <w:szCs w:val="20"/>
          <w:lang w:val="en-US"/>
        </w:rPr>
        <w:t>as</w:t>
      </w:r>
      <w:r w:rsidRPr="004F14D0">
        <w:rPr>
          <w:rFonts w:ascii="Arial" w:hAnsi="Arial"/>
          <w:sz w:val="20"/>
          <w:szCs w:val="20"/>
          <w:lang w:val="en-US"/>
        </w:rPr>
        <w:t xml:space="preserve"> biweekly averages), </w:t>
      </w:r>
      <w:del w:id="177" w:author="Justin Yeakel" w:date="2021-10-03T17:02:00Z">
        <w:r w:rsidRPr="004F14D0" w:rsidDel="001D7959">
          <w:rPr>
            <w:rFonts w:ascii="Arial" w:hAnsi="Arial"/>
            <w:sz w:val="20"/>
            <w:szCs w:val="20"/>
            <w:lang w:val="en-US"/>
          </w:rPr>
          <w:delText>and we calculate</w:delText>
        </w:r>
      </w:del>
      <w:ins w:id="178" w:author="Justin Yeakel" w:date="2021-10-03T17:02:00Z">
        <w:r w:rsidR="001D7959">
          <w:rPr>
            <w:rFonts w:ascii="Arial" w:hAnsi="Arial"/>
            <w:sz w:val="20"/>
            <w:szCs w:val="20"/>
            <w:lang w:val="en-US"/>
          </w:rPr>
          <w:t>from which</w:t>
        </w:r>
      </w:ins>
      <w:r w:rsidRPr="004F14D0">
        <w:rPr>
          <w:rFonts w:ascii="Arial" w:hAnsi="Arial"/>
          <w:sz w:val="20"/>
          <w:szCs w:val="20"/>
          <w:lang w:val="en-US"/>
        </w:rPr>
        <w:t xml:space="preserve"> pairwise similarity between each matrix pair</w:t>
      </w:r>
      <w:ins w:id="179" w:author="Justin Yeakel" w:date="2021-10-03T17:02:00Z">
        <w:r w:rsidR="00617592">
          <w:rPr>
            <w:rFonts w:ascii="Arial" w:hAnsi="Arial"/>
            <w:sz w:val="20"/>
            <w:szCs w:val="20"/>
            <w:lang w:val="en-US"/>
          </w:rPr>
          <w:t xml:space="preserve"> will be calculated</w:t>
        </w:r>
      </w:ins>
      <w:r w:rsidRPr="004F14D0">
        <w:rPr>
          <w:rFonts w:ascii="Arial" w:hAnsi="Arial"/>
          <w:sz w:val="20"/>
          <w:szCs w:val="20"/>
          <w:lang w:val="en-US"/>
        </w:rPr>
        <w:t xml:space="preserve"> using </w:t>
      </w:r>
      <w:proofErr w:type="spellStart"/>
      <w:r w:rsidRPr="004F14D0">
        <w:rPr>
          <w:rFonts w:ascii="Arial" w:hAnsi="Arial"/>
          <w:sz w:val="20"/>
          <w:szCs w:val="20"/>
          <w:lang w:val="en-US"/>
        </w:rPr>
        <w:t>Jaccard</w:t>
      </w:r>
      <w:proofErr w:type="spellEnd"/>
      <w:r w:rsidRPr="004F14D0">
        <w:rPr>
          <w:rFonts w:ascii="Arial" w:hAnsi="Arial"/>
          <w:sz w:val="20"/>
          <w:szCs w:val="20"/>
          <w:lang w:val="en-US"/>
        </w:rPr>
        <w:t xml:space="preserve"> distance. The similarity matrix can be treated as an Adjacency matrix </w:t>
      </w:r>
      <m:oMath>
        <m:r>
          <m:rPr>
            <m:sty m:val="bi"/>
          </m:rPr>
          <w:rPr>
            <w:rFonts w:ascii="Cambria Math" w:hAnsi="Cambria Math"/>
            <w:sz w:val="20"/>
            <w:szCs w:val="20"/>
            <w:lang w:val="en-US"/>
          </w:rPr>
          <m:t>A</m:t>
        </m:r>
      </m:oMath>
      <w:r w:rsidRPr="004F14D0">
        <w:rPr>
          <w:rFonts w:ascii="Arial" w:hAnsi="Arial"/>
          <w:sz w:val="20"/>
          <w:szCs w:val="20"/>
          <w:lang w:val="en-US"/>
        </w:rPr>
        <w:t xml:space="preserve"> - defining how nodes in a network are linked - where </w:t>
      </w:r>
      <w:ins w:id="180" w:author="Justin Yeakel" w:date="2021-10-03T17:02:00Z">
        <w:r w:rsidR="00617592">
          <w:rPr>
            <w:rFonts w:ascii="Arial" w:hAnsi="Arial"/>
            <w:sz w:val="20"/>
            <w:szCs w:val="20"/>
            <w:lang w:val="en-US"/>
          </w:rPr>
          <w:t xml:space="preserve">foraging </w:t>
        </w:r>
      </w:ins>
      <w:r w:rsidRPr="004F14D0">
        <w:rPr>
          <w:rFonts w:ascii="Arial" w:hAnsi="Arial"/>
          <w:sz w:val="20"/>
          <w:szCs w:val="20"/>
          <w:lang w:val="en-US"/>
        </w:rPr>
        <w:t>strategies (nodes) are linked together if they have a similarity greater than a particular value, and are not linked if they fall below that value. In this case, each targeting strategy is linked to the</w:t>
      </w:r>
      <w:r>
        <w:rPr>
          <w:rFonts w:ascii="Arial" w:hAnsi="Arial"/>
          <w:sz w:val="20"/>
          <w:szCs w:val="20"/>
          <w:lang w:val="en-US"/>
        </w:rPr>
        <w:t xml:space="preserve"> </w:t>
      </w:r>
      <m:oMath>
        <m:r>
          <w:rPr>
            <w:rFonts w:ascii="Cambria Math" w:hAnsi="Cambria Math"/>
            <w:sz w:val="20"/>
            <w:szCs w:val="20"/>
            <w:lang w:val="en-US"/>
          </w:rPr>
          <m:t>k=10</m:t>
        </m:r>
      </m:oMath>
      <w:r w:rsidRPr="004F14D0">
        <w:rPr>
          <w:rFonts w:ascii="Arial" w:hAnsi="Arial"/>
          <w:sz w:val="20"/>
          <w:szCs w:val="20"/>
          <w:lang w:val="en-US"/>
        </w:rPr>
        <w:t xml:space="preserve"> most similar targeting strategies, and we note that our results are not particularly </w:t>
      </w:r>
      <w:r w:rsidRPr="004F14D0">
        <w:rPr>
          <w:rFonts w:ascii="Arial" w:hAnsi="Arial"/>
          <w:sz w:val="20"/>
          <w:szCs w:val="20"/>
          <w:lang w:val="en-US"/>
        </w:rPr>
        <w:lastRenderedPageBreak/>
        <w:t xml:space="preserve">sensitive to the choice of </w:t>
      </w:r>
      <m:oMath>
        <m:r>
          <w:ins w:id="181" w:author="Justin Yeakel" w:date="2021-10-03T17:03:00Z">
            <w:rPr>
              <w:rFonts w:ascii="Cambria Math" w:hAnsi="Cambria Math"/>
              <w:sz w:val="20"/>
              <w:szCs w:val="20"/>
              <w:lang w:val="en-US"/>
            </w:rPr>
            <m:t>k</m:t>
          </w:ins>
        </m:r>
      </m:oMath>
      <w:del w:id="182" w:author="Justin Yeakel" w:date="2021-10-03T17:03:00Z">
        <w:r w:rsidRPr="004F14D0" w:rsidDel="00EE3CBA">
          <w:rPr>
            <w:rFonts w:ascii="Arial" w:hAnsi="Arial"/>
            <w:sz w:val="20"/>
            <w:szCs w:val="20"/>
            <w:lang w:val="en-US"/>
          </w:rPr>
          <w:delText>k</w:delText>
        </w:r>
      </w:del>
      <w:r w:rsidRPr="004F14D0">
        <w:rPr>
          <w:rFonts w:ascii="Arial" w:hAnsi="Arial"/>
          <w:sz w:val="20"/>
          <w:szCs w:val="20"/>
          <w:lang w:val="en-US"/>
        </w:rPr>
        <w:t>.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r>
        <w:rPr>
          <w:rFonts w:ascii="Arial" w:hAnsi="Arial"/>
          <w:sz w:val="20"/>
          <w:szCs w:val="20"/>
          <w:lang w:val="en-US"/>
        </w:rPr>
        <w:t xml:space="preserve">where </w:t>
      </w:r>
      <m:oMath>
        <m:r>
          <m:rPr>
            <m:sty m:val="bi"/>
          </m:rPr>
          <w:rPr>
            <w:rFonts w:ascii="Cambria Math" w:hAnsi="Cambria Math"/>
            <w:sz w:val="20"/>
            <w:szCs w:val="20"/>
            <w:lang w:val="en-US"/>
          </w:rPr>
          <m:t>L</m:t>
        </m:r>
        <m:r>
          <w:rPr>
            <w:rFonts w:ascii="Cambria Math" w:hAnsi="Cambria Math"/>
            <w:sz w:val="20"/>
            <w:szCs w:val="20"/>
            <w:lang w:val="en-US"/>
          </w:rPr>
          <m:t>=</m:t>
        </m:r>
        <m:r>
          <w:ins w:id="183" w:author="Justin Yeakel" w:date="2021-10-03T17:04:00Z">
            <m:rPr>
              <m:sty m:val="bi"/>
            </m:rPr>
            <w:rPr>
              <w:rFonts w:ascii="Cambria Math" w:hAnsi="Cambria Math"/>
              <w:sz w:val="20"/>
              <w:szCs w:val="20"/>
              <w:lang w:val="en-US"/>
              <w:rPrChange w:id="184" w:author="Justin Yeakel" w:date="2021-10-03T17:04:00Z">
                <w:rPr>
                  <w:rFonts w:ascii="Cambria Math" w:hAnsi="Cambria Math"/>
                  <w:sz w:val="20"/>
                  <w:szCs w:val="20"/>
                  <w:lang w:val="en-US"/>
                </w:rPr>
              </w:rPrChange>
            </w:rPr>
            <m:t>D</m:t>
          </w:ins>
        </m:r>
        <m:r>
          <w:ins w:id="185" w:author="Justin Yeakel" w:date="2021-10-03T17:04:00Z">
            <m:rPr>
              <m:sty m:val="bi"/>
            </m:rPr>
            <w:rPr>
              <w:rFonts w:ascii="Cambria Math" w:hAnsi="Cambria Math"/>
              <w:sz w:val="20"/>
              <w:szCs w:val="20"/>
              <w:lang w:val="en-US"/>
            </w:rPr>
            <m:t>-</m:t>
          </w:ins>
        </m:r>
        <m:r>
          <m:rPr>
            <m:sty m:val="bi"/>
          </m:rPr>
          <w:rPr>
            <w:rFonts w:ascii="Cambria Math" w:hAnsi="Cambria Math"/>
            <w:sz w:val="20"/>
            <w:szCs w:val="20"/>
            <w:lang w:val="en-US"/>
          </w:rPr>
          <m:t>A</m:t>
        </m:r>
        <m:r>
          <w:del w:id="186" w:author="Justin Yeakel" w:date="2021-10-03T17:04:00Z">
            <w:rPr>
              <w:rFonts w:ascii="Cambria Math" w:hAnsi="Cambria Math"/>
              <w:sz w:val="20"/>
              <w:szCs w:val="20"/>
              <w:lang w:val="en-US"/>
            </w:rPr>
            <m:t>-</m:t>
          </w:del>
        </m:r>
        <m:r>
          <w:del w:id="187" w:author="Justin Yeakel" w:date="2021-10-03T17:04:00Z">
            <m:rPr>
              <m:sty m:val="bi"/>
            </m:rPr>
            <w:rPr>
              <w:rFonts w:ascii="Cambria Math" w:hAnsi="Cambria Math"/>
              <w:sz w:val="20"/>
              <w:szCs w:val="20"/>
              <w:lang w:val="en-US"/>
            </w:rPr>
            <m:t>D</m:t>
          </w:del>
        </m:r>
      </m:oMath>
      <w:r w:rsidRPr="004F14D0">
        <w:rPr>
          <w:rFonts w:ascii="Arial" w:hAnsi="Arial"/>
          <w:sz w:val="20"/>
          <w:szCs w:val="20"/>
          <w:lang w:val="en-US"/>
        </w:rPr>
        <w:t xml:space="preserve">, </w:t>
      </w:r>
      <w:r>
        <w:rPr>
          <w:rFonts w:ascii="Arial" w:hAnsi="Arial"/>
          <w:sz w:val="20"/>
          <w:szCs w:val="20"/>
          <w:lang w:val="en-US"/>
        </w:rPr>
        <w:t>and</w:t>
      </w:r>
      <w:r w:rsidRPr="004F14D0">
        <w:rPr>
          <w:rFonts w:ascii="Arial" w:hAnsi="Arial"/>
          <w:sz w:val="20"/>
          <w:szCs w:val="20"/>
          <w:lang w:val="en-US"/>
        </w:rPr>
        <w:t xml:space="preserve"> </w:t>
      </w:r>
      <m:oMath>
        <m:r>
          <m:rPr>
            <m:sty m:val="bi"/>
          </m:rPr>
          <w:rPr>
            <w:rFonts w:ascii="Cambria Math" w:hAnsi="Cambria Math"/>
            <w:sz w:val="20"/>
            <w:szCs w:val="20"/>
            <w:lang w:val="en-US"/>
          </w:rPr>
          <m:t>D</m:t>
        </m:r>
      </m:oMath>
      <w:r w:rsidRPr="004F14D0">
        <w:rPr>
          <w:rFonts w:ascii="Arial" w:hAnsi="Arial"/>
          <w:sz w:val="20"/>
          <w:szCs w:val="20"/>
          <w:lang w:val="en-US"/>
        </w:rPr>
        <w:t xml:space="preserve"> is the diagonal matrix of </w:t>
      </w:r>
      <m:oMath>
        <m:r>
          <m:rPr>
            <m:sty m:val="bi"/>
          </m:rPr>
          <w:rPr>
            <w:rFonts w:ascii="Cambria Math" w:hAnsi="Cambria Math"/>
            <w:sz w:val="20"/>
            <w:szCs w:val="20"/>
            <w:lang w:val="en-US"/>
          </w:rPr>
          <m:t>A</m:t>
        </m:r>
      </m:oMath>
      <w:r w:rsidRPr="004F14D0">
        <w:rPr>
          <w:rFonts w:ascii="Arial" w:hAnsi="Arial"/>
          <w:sz w:val="20"/>
          <w:szCs w:val="20"/>
          <w:lang w:val="en-US"/>
        </w:rPr>
        <w:t xml:space="preserve">. The eigenvectors of </w:t>
      </w:r>
      <m:oMath>
        <m:r>
          <m:rPr>
            <m:sty m:val="bi"/>
          </m:rPr>
          <w:rPr>
            <w:rFonts w:ascii="Cambria Math" w:hAnsi="Cambria Math"/>
            <w:sz w:val="20"/>
            <w:szCs w:val="20"/>
            <w:lang w:val="en-US"/>
          </w:rPr>
          <m:t>L</m:t>
        </m:r>
      </m:oMath>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w:t>
      </w:r>
      <w:del w:id="188" w:author="Justin Yeakel" w:date="2021-10-03T17:05:00Z">
        <w:r w:rsidRPr="004F14D0" w:rsidDel="007E46C9">
          <w:rPr>
            <w:rFonts w:ascii="Arial" w:hAnsi="Arial"/>
            <w:sz w:val="20"/>
            <w:szCs w:val="20"/>
            <w:lang w:val="en-US"/>
          </w:rPr>
          <w:delText>dimensional</w:delText>
        </w:r>
      </w:del>
      <w:ins w:id="189" w:author="Justin Yeakel" w:date="2021-10-03T17:05:00Z">
        <w:r w:rsidR="007E46C9">
          <w:rPr>
            <w:rFonts w:ascii="Arial" w:hAnsi="Arial"/>
            <w:sz w:val="20"/>
            <w:szCs w:val="20"/>
            <w:lang w:val="en-US"/>
          </w:rPr>
          <w:t>D</w:t>
        </w:r>
      </w:ins>
      <w:r w:rsidRPr="004F14D0">
        <w:rPr>
          <w:rFonts w:ascii="Arial" w:hAnsi="Arial"/>
          <w:sz w:val="20"/>
          <w:szCs w:val="20"/>
          <w:lang w:val="en-US"/>
        </w:rPr>
        <w:t xml:space="preserve"> embedding of the consumer strategy-niche manifold to permit </w:t>
      </w:r>
      <w:del w:id="190" w:author="Justin Yeakel" w:date="2021-10-03T17:05:00Z">
        <w:r w:rsidRPr="004F14D0" w:rsidDel="007E46C9">
          <w:rPr>
            <w:rFonts w:ascii="Arial" w:hAnsi="Arial"/>
            <w:sz w:val="20"/>
            <w:szCs w:val="20"/>
            <w:lang w:val="en-US"/>
          </w:rPr>
          <w:delText xml:space="preserve">easier </w:delText>
        </w:r>
      </w:del>
      <w:r w:rsidRPr="004F14D0">
        <w:rPr>
          <w:rFonts w:ascii="Arial" w:hAnsi="Arial"/>
          <w:sz w:val="20"/>
          <w:szCs w:val="20"/>
          <w:lang w:val="en-US"/>
        </w:rPr>
        <w:t>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w:t>
      </w:r>
      <w:proofErr w:type="spellStart"/>
      <w:r w:rsidRPr="004F14D0">
        <w:rPr>
          <w:rFonts w:ascii="Arial" w:hAnsi="Arial"/>
          <w:sz w:val="20"/>
          <w:szCs w:val="20"/>
          <w:lang w:val="en-US"/>
        </w:rPr>
        <w:t>eigenspace</w:t>
      </w:r>
      <w:proofErr w:type="spellEnd"/>
      <w:r w:rsidRPr="004F14D0">
        <w:rPr>
          <w:rFonts w:ascii="Arial" w:hAnsi="Arial"/>
          <w:sz w:val="20"/>
          <w:szCs w:val="20"/>
          <w:lang w:val="en-US"/>
        </w:rPr>
        <w:t>, and form the basis by which alternative empirical strategies can be assessed.</w:t>
      </w:r>
    </w:p>
    <w:p w14:paraId="3091E2D7" w14:textId="67B81A1C" w:rsidR="008A66E5" w:rsidRDefault="008A66E5" w:rsidP="000C5ED6">
      <w:pPr>
        <w:pStyle w:val="BodyAAA"/>
        <w:tabs>
          <w:tab w:val="left" w:pos="2070"/>
        </w:tabs>
        <w:rPr>
          <w:rFonts w:ascii="Arial" w:hAnsi="Arial"/>
          <w:sz w:val="20"/>
          <w:szCs w:val="20"/>
          <w:lang w:val="en-US"/>
        </w:rPr>
      </w:pPr>
    </w:p>
    <w:p w14:paraId="3BF845E8" w14:textId="0721B3FD" w:rsidR="008A66E5" w:rsidRDefault="008A66E5" w:rsidP="008A66E5">
      <w:pPr>
        <w:pStyle w:val="Body"/>
        <w:rPr>
          <w:rFonts w:ascii="Arial" w:hAnsi="Arial"/>
          <w:sz w:val="20"/>
          <w:szCs w:val="20"/>
          <w:lang w:val="en-US"/>
        </w:rPr>
      </w:pPr>
      <w:r w:rsidRPr="00AA13E6">
        <w:rPr>
          <w:rFonts w:ascii="Arial" w:hAnsi="Arial"/>
          <w:b/>
          <w:bCs/>
          <w:i/>
          <w:iCs/>
          <w:sz w:val="20"/>
          <w:szCs w:val="20"/>
          <w:lang w:val="en-US"/>
        </w:rPr>
        <w:t>Intellectual Merits.</w:t>
      </w:r>
      <w:r>
        <w:rPr>
          <w:rFonts w:ascii="Arial" w:hAnsi="Arial"/>
          <w:i/>
          <w:iCs/>
          <w:sz w:val="20"/>
          <w:szCs w:val="20"/>
          <w:lang w:val="en-US"/>
        </w:rPr>
        <w:t xml:space="preserve"> </w:t>
      </w: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proofErr w:type="spellStart"/>
      <w:r w:rsidRPr="0076683E">
        <w:rPr>
          <w:rFonts w:ascii="Arial" w:hAnsi="Arial"/>
          <w:sz w:val="20"/>
          <w:szCs w:val="20"/>
          <w:lang w:val="en-US"/>
        </w:rPr>
        <w:t>metabarcoding</w:t>
      </w:r>
      <w:proofErr w:type="spellEnd"/>
      <w:r w:rsidRPr="0076683E">
        <w:rPr>
          <w:rFonts w:ascii="Arial" w:hAnsi="Arial"/>
          <w:sz w:val="20"/>
          <w:szCs w:val="20"/>
          <w:lang w:val="en-US"/>
        </w:rPr>
        <w:t xml:space="preserve"> and </w:t>
      </w:r>
      <w:r>
        <w:rPr>
          <w:rFonts w:ascii="Arial" w:hAnsi="Arial"/>
          <w:sz w:val="20"/>
          <w:szCs w:val="20"/>
          <w:lang w:val="en-US"/>
        </w:rPr>
        <w:t>stable isotopes</w:t>
      </w:r>
      <w:r w:rsidRPr="00F41005">
        <w:rPr>
          <w:rFonts w:ascii="Arial" w:hAnsi="Arial"/>
          <w:sz w:val="20"/>
          <w:szCs w:val="20"/>
          <w:lang w:val="en-US"/>
        </w:rPr>
        <w:t xml:space="preserve">. </w:t>
      </w:r>
      <w:commentRangeStart w:id="191"/>
      <w:r w:rsidRPr="00F41005">
        <w:rPr>
          <w:rFonts w:ascii="Arial" w:hAnsi="Arial"/>
          <w:sz w:val="20"/>
          <w:szCs w:val="20"/>
          <w:lang w:val="en-US"/>
        </w:rPr>
        <w:t>This will enable us to distinguish foraging specialists from generalists along two primary axes—plant functional group and trophic level—that are closely associated with forage biomass, metabolite diversity, and overall quality (Fig. 2).</w:t>
      </w:r>
      <w:r w:rsidRPr="0076683E">
        <w:rPr>
          <w:rFonts w:ascii="Arial" w:hAnsi="Arial"/>
          <w:sz w:val="20"/>
          <w:szCs w:val="20"/>
          <w:lang w:val="en-US"/>
        </w:rPr>
        <w:t xml:space="preserve"> </w:t>
      </w:r>
      <w:commentRangeEnd w:id="191"/>
      <w:r w:rsidR="00502A27">
        <w:rPr>
          <w:rStyle w:val="CommentReference"/>
          <w:rFonts w:ascii="Times New Roman" w:hAnsi="Times New Roman" w:cs="Times New Roman"/>
          <w:color w:val="auto"/>
          <w:lang w:val="en-US"/>
          <w14:textOutline w14:w="0" w14:cap="rnd" w14:cmpd="sng" w14:algn="ctr">
            <w14:noFill/>
            <w14:prstDash w14:val="solid"/>
            <w14:bevel/>
          </w14:textOutline>
        </w:rPr>
        <w:commentReference w:id="191"/>
      </w:r>
      <w:r>
        <w:rPr>
          <w:rFonts w:ascii="Arial" w:hAnsi="Arial"/>
          <w:sz w:val="20"/>
          <w:szCs w:val="20"/>
          <w:lang w:val="en-US"/>
        </w:rPr>
        <w:t>It will also enable us to link resource selection and consumer fitness (survival based on mark-recapture)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 xml:space="preserve">) and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 xml:space="preserve">(based on fecal DNA). </w:t>
      </w:r>
      <w:r w:rsidRPr="0076683E">
        <w:rPr>
          <w:rFonts w:ascii="Arial" w:hAnsi="Arial"/>
          <w:sz w:val="20"/>
          <w:szCs w:val="20"/>
          <w:lang w:val="en-US"/>
        </w:rPr>
        <w:t xml:space="preserve">Finally, </w:t>
      </w:r>
      <w:r>
        <w:rPr>
          <w:rFonts w:ascii="Arial" w:hAnsi="Arial"/>
          <w:sz w:val="20"/>
          <w:szCs w:val="20"/>
          <w:lang w:val="en-US"/>
        </w:rPr>
        <w:t xml:space="preserve">we will construct mechanistic foraging models using data on resource availability, stoichiometry, and nutritional content where both consumer </w:t>
      </w:r>
      <w:r w:rsidR="00D23C21">
        <w:rPr>
          <w:rFonts w:ascii="Arial" w:hAnsi="Arial"/>
          <w:sz w:val="20"/>
          <w:szCs w:val="20"/>
          <w:lang w:val="en-US"/>
        </w:rPr>
        <w:t xml:space="preserve">body condition and </w:t>
      </w:r>
      <w:r>
        <w:rPr>
          <w:rFonts w:ascii="Arial" w:hAnsi="Arial"/>
          <w:sz w:val="20"/>
          <w:szCs w:val="20"/>
          <w:lang w:val="en-US"/>
        </w:rPr>
        <w:t xml:space="preserve">microbiome state constrain foraging strategies. We will evaluate expectations derived from these models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w:t>
      </w:r>
      <w:proofErr w:type="spellStart"/>
      <w:r>
        <w:rPr>
          <w:rFonts w:ascii="Arial" w:hAnsi="Arial"/>
          <w:sz w:val="20"/>
          <w:szCs w:val="20"/>
          <w:lang w:val="en-US"/>
        </w:rPr>
        <w:t>Araujo</w:t>
      </w:r>
      <w:proofErr w:type="spellEnd"/>
      <w:r>
        <w:rPr>
          <w:rFonts w:ascii="Arial" w:hAnsi="Arial"/>
          <w:sz w:val="20"/>
          <w:szCs w:val="20"/>
          <w:lang w:val="en-US"/>
        </w:rPr>
        <w:t xml:space="preserve">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particularly for those that occur in seasonally dynamic resource landscapes, which has never been examined in a single consumer species—let alone an entire community.</w:t>
      </w:r>
    </w:p>
    <w:p w14:paraId="3E9E9712" w14:textId="77777777" w:rsidR="008A66E5" w:rsidRDefault="008A66E5" w:rsidP="008A66E5">
      <w:pPr>
        <w:pStyle w:val="Body"/>
        <w:rPr>
          <w:rFonts w:ascii="Arial" w:hAnsi="Arial"/>
          <w:sz w:val="20"/>
          <w:szCs w:val="20"/>
        </w:rPr>
      </w:pPr>
    </w:p>
    <w:p w14:paraId="65165372" w14:textId="77777777" w:rsidR="008A66E5" w:rsidRDefault="008A66E5" w:rsidP="008A66E5">
      <w:pPr>
        <w:pStyle w:val="Body"/>
        <w:ind w:firstLine="360"/>
        <w:rPr>
          <w:rFonts w:ascii="Arial" w:hAnsi="Arial"/>
          <w:sz w:val="20"/>
          <w:szCs w:val="20"/>
          <w:lang w:val="en-US"/>
        </w:rPr>
      </w:pPr>
      <w:r>
        <w:rPr>
          <w:rFonts w:ascii="Arial" w:hAnsi="Arial"/>
          <w:sz w:val="20"/>
          <w:szCs w:val="20"/>
          <w:lang w:val="en-US"/>
        </w:rPr>
        <w:t xml:space="preserve">Our proposal is rooted in a quantitative framework for combining fecal DNA </w:t>
      </w:r>
      <w:proofErr w:type="spellStart"/>
      <w:r>
        <w:rPr>
          <w:rFonts w:ascii="Arial" w:hAnsi="Arial"/>
          <w:sz w:val="20"/>
          <w:szCs w:val="20"/>
          <w:lang w:val="en-US"/>
        </w:rPr>
        <w:t>metabarcoding</w:t>
      </w:r>
      <w:proofErr w:type="spellEnd"/>
      <w:r>
        <w:rPr>
          <w:rFonts w:ascii="Arial" w:hAnsi="Arial"/>
          <w:sz w:val="20"/>
          <w:szCs w:val="20"/>
          <w:lang w:val="en-US"/>
        </w:rPr>
        <w:t xml:space="preserve"> and isotope data into a metric that transforms the ability of animal ecologists to understand foraging strategies based on dietary data. The advantage of combining these diet proxies is that their strengths complement their respective weaknesses. Specifically, </w:t>
      </w:r>
      <w:proofErr w:type="spellStart"/>
      <w:r>
        <w:rPr>
          <w:rFonts w:ascii="Arial" w:hAnsi="Arial"/>
          <w:sz w:val="20"/>
          <w:szCs w:val="20"/>
          <w:lang w:val="en-US"/>
        </w:rPr>
        <w:t>metabarcoding</w:t>
      </w:r>
      <w:proofErr w:type="spellEnd"/>
      <w:r>
        <w:rPr>
          <w:rFonts w:ascii="Arial" w:hAnsi="Arial"/>
          <w:sz w:val="20"/>
          <w:szCs w:val="20"/>
          <w:lang w:val="en-US"/>
        </w:rPr>
        <w:t xml:space="preserve"> provides high-resolution taxonomic information about recent foods (~24 hours), but using these data to estimate proportional consumption and resource assimilation requires assumptions about the relative quality and digestibility of each. In contrast, isotope analysis provides a time-integrated measure of the resources that consumers assimilate, albeit only at the coarse scales of plant functional group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248C2850" w14:textId="77777777" w:rsidR="008A66E5" w:rsidRDefault="008A66E5" w:rsidP="008A66E5">
      <w:pPr>
        <w:pStyle w:val="Body"/>
        <w:ind w:firstLine="360"/>
        <w:rPr>
          <w:rFonts w:ascii="Arial" w:hAnsi="Arial"/>
          <w:sz w:val="20"/>
          <w:szCs w:val="20"/>
          <w:lang w:val="en-US"/>
        </w:rPr>
      </w:pPr>
    </w:p>
    <w:p w14:paraId="1CCE935E" w14:textId="2408B290" w:rsidR="008A66E5" w:rsidRPr="008A66E5" w:rsidRDefault="008A66E5" w:rsidP="008A66E5">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r>
        <w:rPr>
          <w:rFonts w:ascii="Arial" w:hAnsi="Arial" w:cs="Arial"/>
          <w:sz w:val="20"/>
          <w:szCs w:val="20"/>
          <w:lang w:val="en-US"/>
        </w:rPr>
        <w:t>ranging from simple (</w:t>
      </w:r>
      <w:r w:rsidRPr="00182C6C">
        <w:rPr>
          <w:rFonts w:ascii="Arial" w:hAnsi="Arial" w:cs="Arial"/>
          <w:sz w:val="20"/>
          <w:szCs w:val="20"/>
          <w:lang w:val="en-US"/>
        </w:rPr>
        <w:t>incorporat</w:t>
      </w:r>
      <w:r>
        <w:rPr>
          <w:rFonts w:ascii="Arial" w:hAnsi="Arial" w:cs="Arial"/>
          <w:sz w:val="20"/>
          <w:szCs w:val="20"/>
          <w:lang w:val="en-US"/>
        </w:rPr>
        <w:t xml:space="preserve">ing </w:t>
      </w:r>
      <w:r w:rsidRPr="00182C6C">
        <w:rPr>
          <w:rFonts w:ascii="Arial" w:hAnsi="Arial" w:cs="Arial"/>
          <w:sz w:val="20"/>
          <w:szCs w:val="20"/>
          <w:lang w:val="en-US"/>
        </w:rPr>
        <w:t>resource availability</w:t>
      </w:r>
      <w:r>
        <w:rPr>
          <w:rFonts w:ascii="Arial" w:hAnsi="Arial" w:cs="Arial"/>
          <w:sz w:val="20"/>
          <w:szCs w:val="20"/>
          <w:lang w:val="en-US"/>
        </w:rPr>
        <w:t xml:space="preserve"> alone) to complex (incorporating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r>
        <w:rPr>
          <w:rFonts w:ascii="Arial" w:hAnsi="Arial" w:cs="Arial"/>
          <w:sz w:val="20"/>
          <w:szCs w:val="20"/>
          <w:lang w:val="en-US"/>
        </w:rPr>
        <w:t>from</w:t>
      </w:r>
      <w:r w:rsidRPr="00182C6C">
        <w:rPr>
          <w:rFonts w:ascii="Arial" w:hAnsi="Arial" w:cs="Arial"/>
          <w:sz w:val="20"/>
          <w:szCs w:val="20"/>
          <w:lang w:val="en-US"/>
        </w:rPr>
        <w:t xml:space="preserve">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w:t>
      </w:r>
      <w:r>
        <w:rPr>
          <w:rFonts w:ascii="Arial" w:hAnsi="Arial" w:cs="Arial"/>
          <w:sz w:val="20"/>
          <w:szCs w:val="20"/>
          <w:lang w:val="en-US"/>
        </w:rPr>
        <w:t>in</w:t>
      </w:r>
      <w:r w:rsidRPr="00FA0C74">
        <w:rPr>
          <w:rFonts w:ascii="Arial" w:hAnsi="Arial" w:cs="Arial"/>
          <w:sz w:val="20"/>
          <w:szCs w:val="20"/>
          <w:lang w:val="en-US"/>
        </w:rPr>
        <w:t xml:space="preserve">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w:t>
      </w:r>
      <w:r w:rsidRPr="00FA0C74">
        <w:rPr>
          <w:rFonts w:ascii="Arial" w:hAnsi="Arial" w:cs="Arial"/>
          <w:sz w:val="20"/>
          <w:szCs w:val="20"/>
          <w:lang w:val="en-US"/>
        </w:rPr>
        <w:lastRenderedPageBreak/>
        <w:t xml:space="preserve">strategies </w:t>
      </w:r>
      <w:r>
        <w:rPr>
          <w:rFonts w:ascii="Arial" w:hAnsi="Arial" w:cs="Arial"/>
          <w:sz w:val="20"/>
          <w:szCs w:val="20"/>
          <w:lang w:val="en-US"/>
        </w:rPr>
        <w:t>compare</w:t>
      </w:r>
      <w:r w:rsidRPr="00FA0C74">
        <w:rPr>
          <w:rFonts w:ascii="Arial" w:hAnsi="Arial" w:cs="Arial"/>
          <w:sz w:val="20"/>
          <w:szCs w:val="20"/>
          <w:lang w:val="en-US"/>
        </w:rPr>
        <w:t xml:space="preserve"> when mechanics are well-defined provides</w:t>
      </w:r>
      <w:r>
        <w:rPr>
          <w:rFonts w:ascii="Arial" w:hAnsi="Arial"/>
          <w:sz w:val="20"/>
          <w:szCs w:val="20"/>
          <w:lang w:val="en-US"/>
        </w:rPr>
        <w:t xml:space="preserve"> a null expectation to classify observed consumer strategies. With this approach, we will compare fitness expectations from model versus observed strategies (from mark-recapture) to explore whether our theoretical fundamental niche framework can be used to predict the fitness consequences of alternative foraging strategies.</w:t>
      </w:r>
    </w:p>
    <w:p w14:paraId="559DA20F" w14:textId="77777777" w:rsidR="0004451D" w:rsidRDefault="0004451D"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7D45A3">
        <w:rPr>
          <w:rFonts w:ascii="Arial" w:hAnsi="Arial"/>
          <w:b/>
          <w:bCs/>
          <w:sz w:val="20"/>
          <w:szCs w:val="20"/>
          <w:lang w:val="en-US"/>
        </w:rPr>
        <w:t>Broader Impacts</w:t>
      </w:r>
    </w:p>
    <w:p w14:paraId="3438D09E" w14:textId="5723FC82" w:rsidR="00914231" w:rsidRPr="00EA70CF" w:rsidRDefault="008A62CF" w:rsidP="00FD7481">
      <w:pPr>
        <w:pStyle w:val="BodyA"/>
        <w:tabs>
          <w:tab w:val="left" w:pos="2070"/>
        </w:tabs>
        <w:rPr>
          <w:rFonts w:ascii="Arial" w:eastAsia="Arial" w:hAnsi="Arial" w:cs="Arial"/>
          <w:sz w:val="20"/>
          <w:szCs w:val="20"/>
          <w:lang w:val="en-US"/>
        </w:rPr>
      </w:pPr>
      <w:commentRangeStart w:id="192"/>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192"/>
      <w:r>
        <w:rPr>
          <w:rStyle w:val="CommentReference"/>
          <w:rFonts w:cs="Times New Roman"/>
          <w:color w:val="auto"/>
          <w:lang w:val="en-US"/>
        </w:rPr>
        <w:commentReference w:id="192"/>
      </w:r>
      <w:r w:rsidR="00B738A0" w:rsidRPr="00B738A0">
        <w:rPr>
          <w:rFonts w:ascii="Arial" w:hAnsi="Arial"/>
          <w:sz w:val="20"/>
          <w:szCs w:val="20"/>
          <w:lang w:val="en-US"/>
        </w:rPr>
        <w:t xml:space="preserve"> </w:t>
      </w:r>
      <w:r w:rsidR="00E2512B" w:rsidRPr="008C3312">
        <w:rPr>
          <w:rFonts w:ascii="Arial" w:hAnsi="Arial" w:cs="Arial"/>
          <w:sz w:val="20"/>
          <w:szCs w:val="20"/>
          <w:lang w:val="en-US"/>
        </w:rPr>
        <w:t xml:space="preserve">Our field-, lab-, and theory-based project </w:t>
      </w:r>
      <w:r w:rsidR="00E2512B" w:rsidRPr="00F6584E">
        <w:rPr>
          <w:rFonts w:ascii="Arial" w:hAnsi="Arial" w:cs="Arial"/>
          <w:sz w:val="20"/>
          <w:szCs w:val="20"/>
          <w:lang w:val="en-US"/>
        </w:rPr>
        <w:t>provid</w:t>
      </w:r>
      <w:r w:rsidR="00E2512B">
        <w:rPr>
          <w:rFonts w:ascii="Arial" w:hAnsi="Arial" w:cs="Arial"/>
          <w:sz w:val="20"/>
          <w:szCs w:val="20"/>
          <w:lang w:val="en-US"/>
        </w:rPr>
        <w:t>es</w:t>
      </w:r>
      <w:r w:rsidR="00E2512B" w:rsidRPr="00F6584E">
        <w:rPr>
          <w:rFonts w:ascii="Arial" w:hAnsi="Arial" w:cs="Arial"/>
          <w:sz w:val="20"/>
          <w:szCs w:val="20"/>
          <w:lang w:val="en-US"/>
        </w:rPr>
        <w:t xml:space="preserve"> a wealth of training opportunities for undergraduate (UG) and graduate (GR) students through hands-on research </w:t>
      </w:r>
      <w:r w:rsidR="00E2512B" w:rsidRPr="008C3312">
        <w:rPr>
          <w:rFonts w:ascii="Arial" w:hAnsi="Arial" w:cs="Arial"/>
          <w:sz w:val="20"/>
          <w:szCs w:val="20"/>
          <w:lang w:val="en-US"/>
        </w:rPr>
        <w:t xml:space="preserve">at the interface of ecology, physiology, </w:t>
      </w:r>
      <w:r w:rsidR="004F6688">
        <w:rPr>
          <w:rFonts w:ascii="Arial" w:hAnsi="Arial" w:cs="Arial"/>
          <w:sz w:val="20"/>
          <w:szCs w:val="20"/>
          <w:lang w:val="en-US"/>
        </w:rPr>
        <w:t>and chemistry</w:t>
      </w:r>
      <w:r w:rsidR="00E2512B" w:rsidRPr="008C3312">
        <w:rPr>
          <w:rFonts w:ascii="Arial" w:hAnsi="Arial" w:cs="Arial"/>
          <w:sz w:val="20"/>
          <w:szCs w:val="20"/>
          <w:lang w:val="en-US"/>
        </w:rPr>
        <w:t xml:space="preserve">. Our project will principally take place on the </w:t>
      </w:r>
      <w:proofErr w:type="spellStart"/>
      <w:r w:rsidR="00E2512B" w:rsidRPr="008C3312">
        <w:rPr>
          <w:rFonts w:ascii="Arial" w:hAnsi="Arial" w:cs="Arial"/>
          <w:sz w:val="20"/>
          <w:szCs w:val="20"/>
          <w:lang w:val="en-US"/>
        </w:rPr>
        <w:t>Sevilleta</w:t>
      </w:r>
      <w:proofErr w:type="spellEnd"/>
      <w:r w:rsidR="00E2512B" w:rsidRPr="008C3312">
        <w:rPr>
          <w:rFonts w:ascii="Arial" w:hAnsi="Arial" w:cs="Arial"/>
          <w:sz w:val="20"/>
          <w:szCs w:val="20"/>
          <w:lang w:val="en-US"/>
        </w:rPr>
        <w:t xml:space="preserve"> NWR</w:t>
      </w:r>
      <w:r w:rsidR="00E2512B">
        <w:rPr>
          <w:rFonts w:ascii="Arial" w:hAnsi="Arial" w:cs="Arial"/>
          <w:sz w:val="20"/>
          <w:szCs w:val="20"/>
          <w:lang w:val="en-US"/>
        </w:rPr>
        <w:t>,</w:t>
      </w:r>
      <w:r w:rsidR="00E2512B" w:rsidRPr="008C3312">
        <w:rPr>
          <w:rFonts w:ascii="Arial" w:hAnsi="Arial" w:cs="Arial"/>
          <w:sz w:val="20"/>
          <w:szCs w:val="20"/>
          <w:lang w:val="en-US"/>
        </w:rPr>
        <w:t xml:space="preserve">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w:t>
      </w:r>
      <w:r w:rsidR="00E2512B" w:rsidRPr="008C3312">
        <w:rPr>
          <w:rFonts w:ascii="Arial" w:hAnsi="Arial" w:cs="Arial"/>
          <w:sz w:val="20"/>
          <w:szCs w:val="20"/>
          <w:highlight w:val="yellow"/>
          <w:lang w:val="en-US"/>
        </w:rPr>
        <w:t>REF</w:t>
      </w:r>
      <w:r w:rsidR="00E2512B" w:rsidRPr="008C3312">
        <w:rPr>
          <w:rFonts w:ascii="Arial" w:hAnsi="Arial" w:cs="Arial"/>
          <w:sz w:val="20"/>
          <w:szCs w:val="20"/>
          <w:lang w:val="en-US"/>
        </w:rPr>
        <w:t xml:space="preserve">). At </w:t>
      </w:r>
      <w:r w:rsidR="00E2512B" w:rsidRPr="008C3312">
        <w:rPr>
          <w:rFonts w:ascii="Arial" w:hAnsi="Arial" w:cs="Arial"/>
          <w:b/>
          <w:bCs/>
          <w:sz w:val="20"/>
          <w:szCs w:val="20"/>
          <w:lang w:val="en-US"/>
        </w:rPr>
        <w:t>UNM,</w:t>
      </w:r>
      <w:r w:rsidR="00E2512B" w:rsidRPr="008C3312">
        <w:rPr>
          <w:rFonts w:ascii="Arial" w:hAnsi="Arial" w:cs="Arial"/>
          <w:sz w:val="20"/>
          <w:szCs w:val="20"/>
          <w:lang w:val="en-US"/>
        </w:rPr>
        <w:t xml:space="preserve"> our project will engage a minimum of 2-3 UG and 1 GR students in research each year and teach them practical field skills such as handling and processing small mammals, as well as identifying plants and arthropods. </w:t>
      </w:r>
      <w:r w:rsidR="00E2512B" w:rsidRPr="00160F6E">
        <w:rPr>
          <w:rFonts w:ascii="Arial" w:eastAsia="Arial" w:hAnsi="Arial" w:cs="Arial"/>
          <w:sz w:val="20"/>
          <w:szCs w:val="20"/>
          <w:lang w:val="en-US"/>
        </w:rPr>
        <w:t xml:space="preserve">At </w:t>
      </w:r>
      <w:r w:rsidR="00E2512B" w:rsidRPr="00160F6E">
        <w:rPr>
          <w:rFonts w:ascii="Arial" w:eastAsia="Arial" w:hAnsi="Arial" w:cs="Arial"/>
          <w:b/>
          <w:bCs/>
          <w:sz w:val="20"/>
          <w:szCs w:val="20"/>
          <w:lang w:val="en-US"/>
        </w:rPr>
        <w:t>BU</w:t>
      </w:r>
      <w:r w:rsidR="00E2512B" w:rsidRPr="00160F6E">
        <w:rPr>
          <w:rFonts w:ascii="Arial" w:eastAsia="Arial" w:hAnsi="Arial" w:cs="Arial"/>
          <w:sz w:val="20"/>
          <w:szCs w:val="20"/>
          <w:lang w:val="en-US"/>
        </w:rPr>
        <w:t xml:space="preserve">, this award will directly support the </w:t>
      </w:r>
      <w:r w:rsidR="00E2512B">
        <w:rPr>
          <w:rFonts w:ascii="Arial" w:eastAsia="Arial" w:hAnsi="Arial" w:cs="Arial"/>
          <w:sz w:val="20"/>
          <w:szCs w:val="20"/>
          <w:lang w:val="en-US"/>
        </w:rPr>
        <w:t xml:space="preserve">dissertation research of at least 1 GR while providing ~40 UG with </w:t>
      </w:r>
      <w:r w:rsidR="00E2512B" w:rsidRPr="00160F6E">
        <w:rPr>
          <w:rFonts w:ascii="Arial" w:eastAsia="Arial" w:hAnsi="Arial" w:cs="Arial"/>
          <w:sz w:val="20"/>
          <w:szCs w:val="20"/>
          <w:lang w:val="en-US"/>
        </w:rPr>
        <w:t>course-based undergraduate research experience</w:t>
      </w:r>
      <w:r w:rsidR="00E2512B">
        <w:rPr>
          <w:rFonts w:ascii="Arial" w:eastAsia="Arial" w:hAnsi="Arial" w:cs="Arial"/>
          <w:sz w:val="20"/>
          <w:szCs w:val="20"/>
          <w:lang w:val="en-US"/>
        </w:rPr>
        <w:t xml:space="preserve"> </w:t>
      </w:r>
      <w:r w:rsidR="00E2512B" w:rsidRPr="00160F6E">
        <w:rPr>
          <w:rFonts w:ascii="Arial" w:eastAsia="Arial" w:hAnsi="Arial" w:cs="Arial"/>
          <w:sz w:val="20"/>
          <w:szCs w:val="20"/>
          <w:lang w:val="en-US"/>
        </w:rPr>
        <w:t>(CURE)</w:t>
      </w:r>
      <w:r w:rsidR="00E2512B">
        <w:rPr>
          <w:rFonts w:ascii="Arial" w:eastAsia="Arial" w:hAnsi="Arial" w:cs="Arial"/>
          <w:sz w:val="20"/>
          <w:szCs w:val="20"/>
          <w:lang w:val="en-US"/>
        </w:rPr>
        <w:t xml:space="preserve"> that </w:t>
      </w:r>
      <w:r w:rsidR="00E2512B" w:rsidRPr="00160F6E">
        <w:rPr>
          <w:rFonts w:ascii="Arial" w:eastAsia="Arial" w:hAnsi="Arial" w:cs="Arial"/>
          <w:sz w:val="20"/>
          <w:szCs w:val="20"/>
          <w:lang w:val="en-US"/>
        </w:rPr>
        <w:t xml:space="preserve">enables </w:t>
      </w:r>
      <w:r w:rsidR="00E2512B">
        <w:rPr>
          <w:rFonts w:ascii="Arial" w:eastAsia="Arial" w:hAnsi="Arial" w:cs="Arial"/>
          <w:sz w:val="20"/>
          <w:szCs w:val="20"/>
          <w:lang w:val="en-US"/>
        </w:rPr>
        <w:t>them</w:t>
      </w:r>
      <w:r w:rsidR="00E2512B" w:rsidRPr="00160F6E">
        <w:rPr>
          <w:rFonts w:ascii="Arial" w:eastAsia="Arial" w:hAnsi="Arial" w:cs="Arial"/>
          <w:sz w:val="20"/>
          <w:szCs w:val="20"/>
          <w:lang w:val="en-US"/>
        </w:rPr>
        <w:t xml:space="preserve"> to gain practical experience deploying rapid DNA tests and developing data-science literacy—timely skillsets for a modern workforce spanning the environmental sciences, healthcare, and epidemiology (e.g., Feng et al. 2020). Specifically, the split-level (UG/GR)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w:t>
      </w:r>
      <w:r w:rsidR="00E2512B">
        <w:rPr>
          <w:rFonts w:ascii="Arial" w:eastAsia="Arial" w:hAnsi="Arial" w:cs="Arial"/>
          <w:sz w:val="20"/>
          <w:szCs w:val="20"/>
          <w:lang w:val="en-US"/>
        </w:rPr>
        <w:t>perform</w:t>
      </w:r>
      <w:r w:rsidR="00E2512B" w:rsidRPr="00160F6E">
        <w:rPr>
          <w:rFonts w:ascii="Arial" w:eastAsia="Arial" w:hAnsi="Arial" w:cs="Arial"/>
          <w:sz w:val="20"/>
          <w:szCs w:val="20"/>
          <w:lang w:val="en-US"/>
        </w:rPr>
        <w:t xml:space="preserve"> DNA </w:t>
      </w:r>
      <w:proofErr w:type="spellStart"/>
      <w:r w:rsidR="00E2512B" w:rsidRPr="00160F6E">
        <w:rPr>
          <w:rFonts w:ascii="Arial" w:eastAsia="Arial" w:hAnsi="Arial" w:cs="Arial"/>
          <w:sz w:val="20"/>
          <w:szCs w:val="20"/>
          <w:lang w:val="en-US"/>
        </w:rPr>
        <w:t>metabarcoding</w:t>
      </w:r>
      <w:proofErr w:type="spellEnd"/>
      <w:r w:rsidR="00E2512B" w:rsidRPr="00160F6E">
        <w:rPr>
          <w:rFonts w:ascii="Arial" w:eastAsia="Arial" w:hAnsi="Arial" w:cs="Arial"/>
          <w:sz w:val="20"/>
          <w:szCs w:val="20"/>
          <w:lang w:val="en-US"/>
        </w:rPr>
        <w:t xml:space="preserve"> analyses. The CURE pedagogy is an evidence-based strategy for enhancing access, inclusion, and diversity in STEM compared to traditional (often unpaid) mentored research internships (</w:t>
      </w:r>
      <w:proofErr w:type="spellStart"/>
      <w:r w:rsidR="00E2512B" w:rsidRPr="00160F6E">
        <w:rPr>
          <w:rFonts w:ascii="Arial" w:eastAsia="Arial" w:hAnsi="Arial" w:cs="Arial"/>
          <w:sz w:val="20"/>
          <w:szCs w:val="20"/>
          <w:lang w:val="en-US"/>
        </w:rPr>
        <w:t>Bangera</w:t>
      </w:r>
      <w:proofErr w:type="spellEnd"/>
      <w:r w:rsidR="00E2512B" w:rsidRPr="00160F6E">
        <w:rPr>
          <w:rFonts w:ascii="Arial" w:eastAsia="Arial" w:hAnsi="Arial" w:cs="Arial"/>
          <w:sz w:val="20"/>
          <w:szCs w:val="20"/>
          <w:lang w:val="en-US"/>
        </w:rPr>
        <w:t xml:space="preserve"> and </w:t>
      </w:r>
      <w:proofErr w:type="spellStart"/>
      <w:r w:rsidR="00E2512B" w:rsidRPr="00160F6E">
        <w:rPr>
          <w:rFonts w:ascii="Arial" w:eastAsia="Arial" w:hAnsi="Arial" w:cs="Arial"/>
          <w:sz w:val="20"/>
          <w:szCs w:val="20"/>
          <w:lang w:val="en-US"/>
        </w:rPr>
        <w:t>Brownell</w:t>
      </w:r>
      <w:proofErr w:type="spellEnd"/>
      <w:r w:rsidR="00E2512B" w:rsidRPr="00160F6E">
        <w:rPr>
          <w:rFonts w:ascii="Arial" w:eastAsia="Arial" w:hAnsi="Arial" w:cs="Arial"/>
          <w:sz w:val="20"/>
          <w:szCs w:val="20"/>
          <w:lang w:val="en-US"/>
        </w:rPr>
        <w:t xml:space="preserve"> 2014).</w:t>
      </w:r>
    </w:p>
    <w:p w14:paraId="02A8070F" w14:textId="77777777" w:rsidR="00914231" w:rsidRDefault="00914231" w:rsidP="00FD7481">
      <w:pPr>
        <w:pStyle w:val="Body"/>
        <w:rPr>
          <w:rFonts w:ascii="Arial" w:hAnsi="Arial"/>
          <w:b/>
          <w:bCs/>
          <w:i/>
          <w:iCs/>
          <w:sz w:val="20"/>
          <w:szCs w:val="20"/>
          <w:lang w:val="en-US"/>
        </w:rPr>
      </w:pPr>
    </w:p>
    <w:p w14:paraId="03236CC5" w14:textId="4E58D9B2"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w:t>
      </w:r>
      <w:r w:rsidR="00EB102F">
        <w:rPr>
          <w:rFonts w:ascii="Arial" w:hAnsi="Arial"/>
          <w:sz w:val="20"/>
          <w:szCs w:val="20"/>
          <w:lang w:val="en-US"/>
        </w:rPr>
        <w:t xml:space="preserve">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sidR="00EB102F">
        <w:rPr>
          <w:rFonts w:ascii="Arial" w:eastAsia="Arial" w:hAnsi="Arial" w:cs="Arial"/>
          <w:sz w:val="20"/>
          <w:szCs w:val="20"/>
          <w:lang w:val="en-US"/>
        </w:rPr>
        <w:t xml:space="preserve">At </w:t>
      </w:r>
      <w:r w:rsidR="00EB102F">
        <w:rPr>
          <w:rFonts w:ascii="Arial" w:eastAsia="Arial" w:hAnsi="Arial" w:cs="Arial"/>
          <w:b/>
          <w:bCs/>
          <w:sz w:val="20"/>
          <w:szCs w:val="20"/>
          <w:lang w:val="en-US"/>
        </w:rPr>
        <w:t>BU,</w:t>
      </w:r>
      <w:r w:rsidR="00EB102F">
        <w:rPr>
          <w:rFonts w:ascii="Arial" w:eastAsia="Arial" w:hAnsi="Arial" w:cs="Arial"/>
          <w:sz w:val="20"/>
          <w:szCs w:val="20"/>
          <w:lang w:val="en-US"/>
        </w:rPr>
        <w:t xml:space="preserve"> the GR student will</w:t>
      </w:r>
      <w:r w:rsidR="00EB102F" w:rsidRPr="00BF7476">
        <w:rPr>
          <w:rFonts w:ascii="Arial" w:eastAsia="Arial" w:hAnsi="Arial" w:cs="Arial"/>
          <w:sz w:val="20"/>
          <w:szCs w:val="20"/>
          <w:lang w:val="en-US"/>
        </w:rPr>
        <w:t xml:space="preserve"> enroll in the </w:t>
      </w:r>
      <w:r w:rsidR="00EB102F" w:rsidRPr="008D3110">
        <w:rPr>
          <w:rFonts w:ascii="Arial" w:eastAsia="Arial" w:hAnsi="Arial" w:cs="Arial"/>
          <w:sz w:val="20"/>
          <w:szCs w:val="20"/>
          <w:lang w:val="en-US"/>
        </w:rPr>
        <w:t>CURE</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 xml:space="preserve">course (Fall 2022) and later serve as Teaching Assistant (Fall 2024). </w:t>
      </w:r>
      <w:r w:rsidR="00EB102F">
        <w:rPr>
          <w:rFonts w:ascii="Arial" w:eastAsia="Arial" w:hAnsi="Arial" w:cs="Arial"/>
          <w:sz w:val="20"/>
          <w:szCs w:val="20"/>
          <w:lang w:val="en-US"/>
        </w:rPr>
        <w:t>This GR student</w:t>
      </w:r>
      <w:r w:rsidR="00EB102F" w:rsidRPr="00BF7476">
        <w:rPr>
          <w:rFonts w:ascii="Arial" w:eastAsia="Arial" w:hAnsi="Arial" w:cs="Arial"/>
          <w:sz w:val="20"/>
          <w:szCs w:val="20"/>
          <w:lang w:val="en-US"/>
        </w:rPr>
        <w:t xml:space="preserve"> will lead the publication of a paper on diet-microbiome linkages as proposed above, in collaboration with students from the</w:t>
      </w:r>
      <w:r w:rsidR="00EB102F">
        <w:rPr>
          <w:rFonts w:ascii="Arial" w:eastAsia="Arial" w:hAnsi="Arial" w:cs="Arial"/>
          <w:sz w:val="20"/>
          <w:szCs w:val="20"/>
          <w:lang w:val="en-US"/>
        </w:rPr>
        <w:t xml:space="preserve"> CURE</w:t>
      </w:r>
      <w:r w:rsidR="00EB102F" w:rsidRPr="00BF7476">
        <w:rPr>
          <w:rFonts w:ascii="Arial" w:eastAsia="Arial" w:hAnsi="Arial" w:cs="Arial"/>
          <w:sz w:val="20"/>
          <w:szCs w:val="20"/>
          <w:lang w:val="en-US"/>
        </w:rPr>
        <w:t xml:space="preserve"> course. This plan to mentor students and aspiring educators to</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collaborate on publishing course-based research builds on</w:t>
      </w:r>
      <w:r w:rsidR="00EB102F">
        <w:rPr>
          <w:rFonts w:ascii="Arial" w:eastAsia="Arial" w:hAnsi="Arial" w:cs="Arial"/>
          <w:sz w:val="20"/>
          <w:szCs w:val="20"/>
          <w:lang w:val="en-US"/>
        </w:rPr>
        <w:t xml:space="preserve"> PI</w:t>
      </w:r>
      <w:r w:rsidR="00EB102F" w:rsidRPr="00BF7476">
        <w:rPr>
          <w:rFonts w:ascii="Arial" w:eastAsia="Arial" w:hAnsi="Arial" w:cs="Arial"/>
          <w:sz w:val="20"/>
          <w:szCs w:val="20"/>
          <w:lang w:val="en-US"/>
        </w:rPr>
        <w:t xml:space="preserve"> Kartzinel</w:t>
      </w:r>
      <w:r w:rsidR="00EB102F">
        <w:rPr>
          <w:rFonts w:ascii="Arial" w:eastAsia="Arial" w:hAnsi="Arial" w:cs="Arial"/>
          <w:sz w:val="20"/>
          <w:szCs w:val="20"/>
          <w:lang w:val="en-US"/>
        </w:rPr>
        <w:t>’s</w:t>
      </w:r>
      <w:r w:rsidR="00EB102F"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w:t>
      </w:r>
      <w:r w:rsidR="00EB102F">
        <w:rPr>
          <w:rFonts w:ascii="Arial" w:eastAsia="Arial" w:hAnsi="Arial" w:cs="Arial"/>
          <w:sz w:val="20"/>
          <w:szCs w:val="20"/>
          <w:lang w:val="en-US"/>
        </w:rPr>
        <w:t>95-100%</w:t>
      </w:r>
      <w:r w:rsidR="00EB102F" w:rsidRPr="00BF7476">
        <w:rPr>
          <w:rFonts w:ascii="Arial" w:eastAsia="Arial" w:hAnsi="Arial" w:cs="Arial"/>
          <w:sz w:val="20"/>
          <w:szCs w:val="20"/>
          <w:lang w:val="en-US"/>
        </w:rPr>
        <w:t xml:space="preserve"> </w:t>
      </w:r>
      <w:r w:rsidR="00EB102F">
        <w:rPr>
          <w:rFonts w:ascii="Arial" w:eastAsia="Arial" w:hAnsi="Arial" w:cs="Arial"/>
          <w:sz w:val="20"/>
          <w:szCs w:val="20"/>
          <w:lang w:val="en-US"/>
        </w:rPr>
        <w:t xml:space="preserve">of prior students in this </w:t>
      </w:r>
      <w:r w:rsidR="00EB102F" w:rsidRPr="00BF7476">
        <w:rPr>
          <w:rFonts w:ascii="Arial" w:eastAsia="Arial" w:hAnsi="Arial" w:cs="Arial"/>
          <w:sz w:val="20"/>
          <w:szCs w:val="20"/>
          <w:lang w:val="en-US"/>
        </w:rPr>
        <w:t xml:space="preserve">program rated their experience ‘effective’ or ‘very effective.’ </w:t>
      </w:r>
      <w:r w:rsidR="00EB102F">
        <w:rPr>
          <w:rFonts w:ascii="Arial" w:eastAsia="Arial" w:hAnsi="Arial" w:cs="Arial"/>
          <w:sz w:val="20"/>
          <w:szCs w:val="20"/>
          <w:lang w:val="en-US"/>
        </w:rPr>
        <w:t>At</w:t>
      </w:r>
      <w:r w:rsidR="00EB102F" w:rsidRPr="00596BDE">
        <w:rPr>
          <w:rFonts w:ascii="Arial" w:eastAsia="Arial" w:hAnsi="Arial" w:cs="Arial"/>
          <w:b/>
          <w:bCs/>
          <w:sz w:val="20"/>
          <w:szCs w:val="20"/>
          <w:lang w:val="en-US"/>
        </w:rPr>
        <w:t xml:space="preserve"> UC</w:t>
      </w:r>
      <w:r w:rsidR="00EB102F">
        <w:rPr>
          <w:rFonts w:ascii="Arial" w:eastAsia="Arial" w:hAnsi="Arial" w:cs="Arial"/>
          <w:b/>
          <w:bCs/>
          <w:sz w:val="20"/>
          <w:szCs w:val="20"/>
          <w:lang w:val="en-US"/>
        </w:rPr>
        <w:t xml:space="preserve">M, </w:t>
      </w:r>
      <w:r w:rsidR="00EB102F">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3120E61E" w:rsidR="00FD7CD7" w:rsidRDefault="00F53793" w:rsidP="00FD7481">
      <w:pPr>
        <w:pStyle w:val="BodyA"/>
        <w:rPr>
          <w:rFonts w:ascii="Arial" w:hAnsi="Arial"/>
          <w:b/>
          <w:bCs/>
          <w:i/>
          <w:iCs/>
          <w:sz w:val="20"/>
          <w:szCs w:val="20"/>
          <w:lang w:val="en-US"/>
        </w:rPr>
      </w:pPr>
      <w:commentRangeStart w:id="193"/>
      <w:commentRangeStart w:id="194"/>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commentRangeEnd w:id="193"/>
      <w:r>
        <w:rPr>
          <w:rStyle w:val="CommentReference"/>
          <w:rFonts w:cs="Times New Roman"/>
          <w:color w:val="auto"/>
          <w:lang w:val="en-US"/>
        </w:rPr>
        <w:commentReference w:id="193"/>
      </w:r>
      <w:commentRangeEnd w:id="194"/>
      <w:r w:rsidR="00AE4217">
        <w:rPr>
          <w:rStyle w:val="CommentReference"/>
          <w:rFonts w:cs="Times New Roman"/>
          <w:color w:val="auto"/>
          <w:lang w:val="en-US"/>
        </w:rPr>
        <w:commentReference w:id="194"/>
      </w:r>
      <w:r>
        <w:rPr>
          <w:rFonts w:ascii="Arial" w:hAnsi="Arial"/>
          <w:b/>
          <w:bCs/>
          <w:i/>
          <w:iCs/>
          <w:sz w:val="20"/>
          <w:szCs w:val="20"/>
          <w:lang w:val="en-US"/>
        </w:rPr>
        <w:t xml:space="preserve">. </w:t>
      </w:r>
      <w:r w:rsidR="00EB102F">
        <w:rPr>
          <w:rFonts w:ascii="Arial" w:hAnsi="Arial"/>
          <w:sz w:val="20"/>
          <w:szCs w:val="20"/>
          <w:lang w:val="en-US"/>
        </w:rPr>
        <w:t xml:space="preserve">The PIs will teach a new 6-day intensive field course in May of Years 2 and 3 of the project, which will expose UG students to cutting-edge field and lab-based research. This course will be offered to biology majors at UNM and incoming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where students will learn to identify plants and consumers (small mammals, grasshoppers, ants), collect plant and consumer tissues for stable isotope analysis and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operate the QMR, and quantify aboveground net primary production. After lunch, students will attend one lecture given by the PIs or their graduate students at the UNM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field station, and then spend 2–3 hours in the field station learning how to process plant and animal tissue samples for DNA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and stable isotope analysis. For the final three days, the course will move to the UNM Center for Stable Isotopes (CSI), an interdisciplinary facility dedicated to enhancing research and training in the application of stable isotope analysis in the </w:t>
      </w:r>
      <w:r w:rsidR="00EB102F">
        <w:rPr>
          <w:rFonts w:ascii="Arial" w:hAnsi="Arial"/>
          <w:sz w:val="20"/>
          <w:szCs w:val="20"/>
          <w:lang w:val="en-US"/>
        </w:rPr>
        <w:lastRenderedPageBreak/>
        <w:t>biological, geological, anthropological, and medical sciences (</w:t>
      </w:r>
      <w:hyperlink r:id="rId27" w:history="1">
        <w:r w:rsidR="00EB102F" w:rsidRPr="005277D6">
          <w:rPr>
            <w:rStyle w:val="Hyperlink"/>
            <w:rFonts w:ascii="Arial" w:hAnsi="Arial"/>
            <w:sz w:val="20"/>
            <w:szCs w:val="20"/>
            <w:lang w:val="en-US"/>
          </w:rPr>
          <w:t>http://csi.unm.edu</w:t>
        </w:r>
      </w:hyperlink>
      <w:r w:rsidR="00EB102F">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data using mixing models and statistical metrics (e.g., RINI), and be introduced to data management and archiving via IsoBank (isobank.org), another NSF-funded initiative co-led by PI </w:t>
      </w:r>
      <w:r w:rsidR="00EB102F" w:rsidRPr="000A0FEB">
        <w:rPr>
          <w:rFonts w:ascii="Arial" w:hAnsi="Arial"/>
          <w:sz w:val="20"/>
          <w:szCs w:val="20"/>
          <w:lang w:val="en-US"/>
        </w:rPr>
        <w:t>Newsome (ABI-1759937) to</w:t>
      </w:r>
      <w:r w:rsidR="00EB102F">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15CFB0D0" w14:textId="77777777" w:rsidR="00EB102F" w:rsidRPr="0004451D" w:rsidRDefault="00EB102F" w:rsidP="00EB102F">
      <w:pPr>
        <w:pStyle w:val="Body"/>
        <w:tabs>
          <w:tab w:val="left" w:pos="432"/>
        </w:tabs>
        <w:rPr>
          <w:rFonts w:ascii="Arial" w:hAnsi="Arial"/>
          <w:sz w:val="20"/>
          <w:szCs w:val="20"/>
          <w:lang w:val="en-US"/>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 xml:space="preserve">Collaborative Research: Testing predictions of the core-satellite and resource-breadth hypotheses in small mammal communities: field tests of a </w:t>
      </w:r>
      <w:proofErr w:type="spellStart"/>
      <w:r>
        <w:rPr>
          <w:rFonts w:ascii="Arial" w:hAnsi="Arial"/>
          <w:i/>
          <w:iCs/>
          <w:sz w:val="20"/>
          <w:szCs w:val="20"/>
          <w:lang w:val="en-US"/>
        </w:rPr>
        <w:t>macroecological</w:t>
      </w:r>
      <w:proofErr w:type="spellEnd"/>
      <w:r>
        <w:rPr>
          <w:rFonts w:ascii="Arial" w:hAnsi="Arial"/>
          <w:i/>
          <w:iCs/>
          <w:sz w:val="20"/>
          <w:szCs w:val="20"/>
          <w:lang w:val="en-US"/>
        </w:rPr>
        <w:t xml:space="preserve"> pattern</w:t>
      </w:r>
      <w:r>
        <w:rPr>
          <w:rFonts w:ascii="Arial" w:hAnsi="Arial"/>
          <w:sz w:val="20"/>
          <w:szCs w:val="20"/>
          <w:lang w:val="en-US"/>
        </w:rPr>
        <w:t xml:space="preserve"> ($150,000). Kartzinel’s first NSF award focuses on foraging by rodents in Kenya. </w:t>
      </w:r>
      <w:r w:rsidRPr="00C75854">
        <w:rPr>
          <w:rFonts w:ascii="Arial" w:hAnsi="Arial"/>
          <w:b/>
          <w:bCs/>
          <w:i/>
          <w:iCs/>
          <w:sz w:val="20"/>
          <w:szCs w:val="20"/>
          <w:lang w:val="en-US"/>
        </w:rPr>
        <w:t>Intellectual Merit</w:t>
      </w:r>
      <w:r>
        <w:rPr>
          <w:rFonts w:ascii="Arial" w:hAnsi="Arial"/>
          <w:sz w:val="20"/>
          <w:szCs w:val="20"/>
          <w:lang w:val="en-US"/>
        </w:rPr>
        <w:t xml:space="preserve">: After 1.5 years under Covid-19, we have made significant progress on all objectives including diet </w:t>
      </w:r>
      <w:proofErr w:type="spellStart"/>
      <w:r>
        <w:rPr>
          <w:rFonts w:ascii="Arial" w:hAnsi="Arial"/>
          <w:sz w:val="20"/>
          <w:szCs w:val="20"/>
          <w:lang w:val="en-US"/>
        </w:rPr>
        <w:t>metabarcoding</w:t>
      </w:r>
      <w:proofErr w:type="spellEnd"/>
      <w:r>
        <w:rPr>
          <w:rFonts w:ascii="Arial" w:hAnsi="Arial"/>
          <w:sz w:val="20"/>
          <w:szCs w:val="20"/>
          <w:lang w:val="en-US"/>
        </w:rPr>
        <w:t xml:space="preserve">,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has supported research by 3 graduate students in the US and Kenya, including a recipient of both an NSF GRF and PRFB, enhancing representation of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award has contributed to 3 publications, one complete PhD thesis, and four trainee-led papers in review or revision.</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71213651"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w:t>
      </w:r>
      <w:r w:rsidR="00031423">
        <w:rPr>
          <w:rFonts w:ascii="Arial" w:hAnsi="Arial"/>
          <w:sz w:val="20"/>
          <w:szCs w:val="20"/>
          <w:lang w:val="en-US"/>
        </w:rPr>
        <w:t>3</w:t>
      </w:r>
      <w:r>
        <w:rPr>
          <w:rFonts w:ascii="Arial" w:hAnsi="Arial"/>
          <w:sz w:val="20"/>
          <w:szCs w:val="20"/>
          <w:lang w:val="en-US"/>
        </w:rPr>
        <w:t xml:space="preserve">)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t>
      </w:r>
      <w:r w:rsidR="00031423">
        <w:rPr>
          <w:rFonts w:ascii="Arial" w:hAnsi="Arial"/>
          <w:sz w:val="20"/>
          <w:szCs w:val="20"/>
          <w:lang w:val="en-US"/>
        </w:rPr>
        <w:t>hus far, two</w:t>
      </w:r>
      <w:r>
        <w:rPr>
          <w:rFonts w:ascii="Arial" w:hAnsi="Arial"/>
          <w:sz w:val="20"/>
          <w:szCs w:val="20"/>
          <w:lang w:val="en-US"/>
        </w:rPr>
        <w:t xml:space="preserve"> undergraduates (1 woman, 2 Latinx) and 1 PhD student </w:t>
      </w:r>
      <w:r w:rsidR="00E87B68">
        <w:rPr>
          <w:rFonts w:ascii="Arial" w:hAnsi="Arial"/>
          <w:sz w:val="20"/>
          <w:szCs w:val="20"/>
          <w:lang w:val="en-US"/>
        </w:rPr>
        <w:t xml:space="preserve">have </w:t>
      </w:r>
      <w:r>
        <w:rPr>
          <w:rFonts w:ascii="Arial" w:hAnsi="Arial"/>
          <w:sz w:val="20"/>
          <w:szCs w:val="20"/>
          <w:lang w:val="en-US"/>
        </w:rPr>
        <w:t>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4C9AAD05" w:rsidR="00E47925" w:rsidRPr="0025503B" w:rsidRDefault="00621B11" w:rsidP="00FD7481">
      <w:pPr>
        <w:pStyle w:val="Body"/>
        <w:tabs>
          <w:tab w:val="left" w:pos="432"/>
        </w:tabs>
        <w:rPr>
          <w:rFonts w:ascii="Arial" w:hAnsi="Arial"/>
          <w:i/>
          <w:iCs/>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patterns among animal tissues</w:t>
      </w:r>
      <w:r w:rsidR="006F190D">
        <w:rPr>
          <w:rFonts w:ascii="Arial" w:hAnsi="Arial"/>
          <w:sz w:val="20"/>
          <w:szCs w:val="20"/>
          <w:lang w:val="en-US"/>
        </w:rPr>
        <w:t xml:space="preserve"> used to study movement patterns, habitat use, and diet in vertebrates</w:t>
      </w:r>
      <w:r>
        <w:rPr>
          <w:rFonts w:ascii="Arial" w:hAnsi="Arial"/>
          <w:sz w:val="20"/>
          <w:szCs w:val="20"/>
          <w:lang w:val="en-US"/>
        </w:rPr>
        <w:t xml:space="preserve">.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r w:rsidR="0025503B">
        <w:rPr>
          <w:rFonts w:ascii="Arial" w:hAnsi="Arial"/>
          <w:color w:val="000000" w:themeColor="text1"/>
          <w:sz w:val="20"/>
          <w:szCs w:val="20"/>
          <w:lang w:val="en-US"/>
        </w:rPr>
        <w:t xml:space="preserve"> </w:t>
      </w:r>
      <w:r w:rsidR="0025503B" w:rsidRPr="0025503B">
        <w:rPr>
          <w:rFonts w:ascii="Arial" w:hAnsi="Arial"/>
          <w:b/>
          <w:bCs/>
          <w:i/>
          <w:iCs/>
          <w:color w:val="000000" w:themeColor="text1"/>
          <w:sz w:val="20"/>
          <w:szCs w:val="20"/>
          <w:lang w:val="en-US"/>
        </w:rPr>
        <w:t>Publications:</w:t>
      </w:r>
      <w:r w:rsidR="0025503B">
        <w:rPr>
          <w:rFonts w:ascii="Arial" w:hAnsi="Arial"/>
          <w:i/>
          <w:iCs/>
          <w:color w:val="000000" w:themeColor="text1"/>
          <w:sz w:val="20"/>
          <w:szCs w:val="20"/>
          <w:lang w:val="en-US"/>
        </w:rPr>
        <w:t xml:space="preserve"> </w:t>
      </w:r>
      <w:r w:rsidR="0025503B">
        <w:rPr>
          <w:rFonts w:ascii="Arial" w:hAnsi="Arial"/>
          <w:sz w:val="20"/>
          <w:szCs w:val="20"/>
          <w:lang w:val="en-US"/>
        </w:rPr>
        <w:t xml:space="preserve">We have published </w:t>
      </w:r>
      <w:r w:rsidR="006E3B14">
        <w:rPr>
          <w:rFonts w:ascii="Arial" w:hAnsi="Arial"/>
          <w:sz w:val="20"/>
          <w:szCs w:val="20"/>
          <w:lang w:val="en-US"/>
        </w:rPr>
        <w:t>11</w:t>
      </w:r>
      <w:r w:rsidR="0025503B">
        <w:rPr>
          <w:rFonts w:ascii="Arial" w:hAnsi="Arial"/>
          <w:sz w:val="20"/>
          <w:szCs w:val="20"/>
          <w:lang w:val="en-US"/>
        </w:rPr>
        <w:t xml:space="preserve"> papers (Newsome et al. 2014, 2015, 2017, 2020; Fogel et al. 2016; Villegas et al. 2016; </w:t>
      </w:r>
      <w:proofErr w:type="spellStart"/>
      <w:r w:rsidR="0025503B">
        <w:rPr>
          <w:rFonts w:ascii="Arial" w:hAnsi="Arial"/>
          <w:sz w:val="20"/>
          <w:szCs w:val="20"/>
          <w:lang w:val="en-US"/>
        </w:rPr>
        <w:t>Gadek</w:t>
      </w:r>
      <w:proofErr w:type="spellEnd"/>
      <w:r w:rsidR="0025503B">
        <w:rPr>
          <w:rFonts w:ascii="Arial" w:hAnsi="Arial"/>
          <w:sz w:val="20"/>
          <w:szCs w:val="20"/>
          <w:lang w:val="en-US"/>
        </w:rPr>
        <w:t xml:space="preserve"> et al. 2018; Graves et al. 2018; Rodriguez </w:t>
      </w:r>
      <w:proofErr w:type="spellStart"/>
      <w:r w:rsidR="0025503B">
        <w:rPr>
          <w:rFonts w:ascii="Arial" w:hAnsi="Arial"/>
          <w:sz w:val="20"/>
          <w:szCs w:val="20"/>
          <w:lang w:val="en-US"/>
        </w:rPr>
        <w:t>Curras</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and </w:t>
      </w:r>
      <w:r w:rsidR="006E3B14">
        <w:rPr>
          <w:rFonts w:ascii="Arial" w:hAnsi="Arial"/>
          <w:sz w:val="20"/>
          <w:szCs w:val="20"/>
          <w:lang w:val="en-US"/>
        </w:rPr>
        <w:t>2</w:t>
      </w:r>
      <w:r w:rsidR="0025503B">
        <w:rPr>
          <w:rFonts w:ascii="Arial" w:hAnsi="Arial"/>
          <w:sz w:val="20"/>
          <w:szCs w:val="20"/>
          <w:lang w:val="en-US"/>
        </w:rPr>
        <w:t xml:space="preserve"> more are in review</w:t>
      </w:r>
      <w:r w:rsidR="00794421">
        <w:rPr>
          <w:rFonts w:ascii="Arial" w:hAnsi="Arial"/>
          <w:sz w:val="20"/>
          <w:szCs w:val="20"/>
          <w:lang w:val="en-US"/>
        </w:rPr>
        <w:t>;</w:t>
      </w:r>
      <w:r w:rsidR="0025503B">
        <w:rPr>
          <w:rFonts w:ascii="Arial" w:hAnsi="Arial"/>
          <w:sz w:val="20"/>
          <w:szCs w:val="20"/>
          <w:lang w:val="en-US"/>
        </w:rPr>
        <w:t xml:space="preserve"> 60% of these p</w:t>
      </w:r>
      <w:r w:rsidR="004A3E7C">
        <w:rPr>
          <w:rFonts w:ascii="Arial" w:hAnsi="Arial"/>
          <w:sz w:val="20"/>
          <w:szCs w:val="20"/>
          <w:lang w:val="en-US"/>
        </w:rPr>
        <w:t>ublications</w:t>
      </w:r>
      <w:r w:rsidR="0025503B">
        <w:rPr>
          <w:rFonts w:ascii="Arial" w:hAnsi="Arial"/>
          <w:sz w:val="20"/>
          <w:szCs w:val="20"/>
          <w:lang w:val="en-US"/>
        </w:rPr>
        <w:t xml:space="preserve"> were led by undergraduate or graduate students.</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20BA4C93"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00F53793"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00F53793" w:rsidRPr="008F62B7">
        <w:rPr>
          <w:rFonts w:ascii="Arial" w:hAnsi="Arial" w:cs="Arial"/>
          <w:color w:val="000000" w:themeColor="text1"/>
          <w:sz w:val="20"/>
          <w:szCs w:val="20"/>
          <w:highlight w:val="white"/>
        </w:rPr>
        <w:t xml:space="preserve">($1.2M) </w:t>
      </w:r>
      <w:r w:rsidR="00F53793" w:rsidRPr="005A7413">
        <w:rPr>
          <w:rFonts w:ascii="Arial" w:hAnsi="Arial" w:cs="Arial"/>
          <w:b/>
          <w:i/>
          <w:iCs/>
          <w:color w:val="000000" w:themeColor="text1"/>
          <w:sz w:val="20"/>
          <w:szCs w:val="20"/>
          <w:highlight w:val="white"/>
        </w:rPr>
        <w:t>Intellectual Merit</w:t>
      </w:r>
      <w:r w:rsidR="00F53793" w:rsidRPr="008F62B7">
        <w:rPr>
          <w:rFonts w:ascii="Arial" w:hAnsi="Arial" w:cs="Arial"/>
          <w:color w:val="000000" w:themeColor="text1"/>
          <w:sz w:val="20"/>
          <w:szCs w:val="20"/>
          <w:highlight w:val="white"/>
        </w:rPr>
        <w:t xml:space="preserve">: This work </w:t>
      </w:r>
      <w:r w:rsidR="00F53793">
        <w:rPr>
          <w:rFonts w:ascii="Arial" w:hAnsi="Arial" w:cs="Arial"/>
          <w:color w:val="000000" w:themeColor="text1"/>
          <w:sz w:val="20"/>
          <w:szCs w:val="20"/>
          <w:highlight w:val="white"/>
        </w:rPr>
        <w:t>examines</w:t>
      </w:r>
      <w:r w:rsidR="00F53793" w:rsidRPr="008F62B7">
        <w:rPr>
          <w:rFonts w:ascii="Arial" w:hAnsi="Arial" w:cs="Arial"/>
          <w:color w:val="000000" w:themeColor="text1"/>
          <w:sz w:val="20"/>
          <w:szCs w:val="20"/>
          <w:highlight w:val="white"/>
        </w:rPr>
        <w:t xml:space="preserve"> interactions between drought stress, chemical defenses, hydraulic function, and carbohydrate availability in mature conifers to better integrate biotic agents into current mortality frameworks</w:t>
      </w:r>
      <w:r w:rsidR="00F53793">
        <w:rPr>
          <w:rFonts w:ascii="Arial" w:hAnsi="Arial" w:cs="Arial"/>
          <w:color w:val="000000" w:themeColor="text1"/>
          <w:sz w:val="20"/>
          <w:szCs w:val="20"/>
          <w:highlight w:val="white"/>
        </w:rPr>
        <w:t>/models</w:t>
      </w:r>
      <w:r w:rsidR="00F53793" w:rsidRPr="008F62B7">
        <w:rPr>
          <w:rFonts w:ascii="Arial" w:hAnsi="Arial" w:cs="Arial"/>
          <w:color w:val="000000" w:themeColor="text1"/>
          <w:sz w:val="20"/>
          <w:szCs w:val="20"/>
          <w:highlight w:val="white"/>
        </w:rPr>
        <w:t xml:space="preserve">. </w:t>
      </w:r>
      <w:r w:rsidR="00F53793" w:rsidRPr="005A7413">
        <w:rPr>
          <w:rFonts w:ascii="Arial" w:hAnsi="Arial" w:cs="Arial"/>
          <w:b/>
          <w:i/>
          <w:iCs/>
          <w:color w:val="000000" w:themeColor="text1"/>
          <w:sz w:val="20"/>
          <w:szCs w:val="20"/>
          <w:highlight w:val="white"/>
        </w:rPr>
        <w:t>Broader Impacts</w:t>
      </w:r>
      <w:r w:rsidR="00F53793"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00F53793" w:rsidRPr="005A7413">
        <w:rPr>
          <w:rFonts w:ascii="Arial" w:hAnsi="Arial" w:cs="Arial"/>
          <w:b/>
          <w:i/>
          <w:iCs/>
          <w:color w:val="000000" w:themeColor="text1"/>
          <w:sz w:val="20"/>
          <w:szCs w:val="20"/>
          <w:highlight w:val="white"/>
        </w:rPr>
        <w:t>Publications</w:t>
      </w:r>
      <w:r w:rsidR="00F53793" w:rsidRPr="008F62B7">
        <w:rPr>
          <w:rFonts w:ascii="Arial" w:hAnsi="Arial" w:cs="Arial"/>
          <w:color w:val="000000" w:themeColor="text1"/>
          <w:sz w:val="20"/>
          <w:szCs w:val="20"/>
          <w:highlight w:val="white"/>
        </w:rPr>
        <w:t xml:space="preserve">: Despite COVID, we have published two papers </w:t>
      </w:r>
      <w:hyperlink r:id="rId28">
        <w:r w:rsidR="00F53793" w:rsidRPr="008F62B7">
          <w:rPr>
            <w:rFonts w:ascii="Arial" w:hAnsi="Arial" w:cs="Arial"/>
            <w:color w:val="000000" w:themeColor="text1"/>
            <w:sz w:val="20"/>
            <w:szCs w:val="20"/>
          </w:rPr>
          <w:t>(Huang et al. 2020, Trowbridge et al. 2021)</w:t>
        </w:r>
      </w:hyperlink>
      <w:r w:rsidR="00F53793" w:rsidRPr="008F62B7">
        <w:rPr>
          <w:rFonts w:ascii="Arial" w:hAnsi="Arial" w:cs="Arial"/>
          <w:color w:val="000000" w:themeColor="text1"/>
          <w:sz w:val="20"/>
          <w:szCs w:val="20"/>
          <w:highlight w:val="white"/>
        </w:rPr>
        <w:t xml:space="preserve"> with another two in review</w:t>
      </w:r>
      <w:r w:rsidR="00F53793"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75651D26"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w:t>
      </w:r>
      <w:proofErr w:type="spellStart"/>
      <w:r>
        <w:rPr>
          <w:rFonts w:ascii="Arial" w:hAnsi="Arial"/>
          <w:sz w:val="20"/>
          <w:szCs w:val="20"/>
          <w:lang w:val="en-US"/>
        </w:rPr>
        <w:t>meso</w:t>
      </w:r>
      <w:proofErr w:type="spellEnd"/>
      <w:r>
        <w:rPr>
          <w:rFonts w:ascii="Arial" w:hAnsi="Arial"/>
          <w:sz w:val="20"/>
          <w:szCs w:val="20"/>
          <w:lang w:val="en-US"/>
        </w:rPr>
        <w:t xml:space="preserve">-, and apex carnivores. This project has </w:t>
      </w:r>
      <w:del w:id="195" w:author="Justin Yeakel" w:date="2021-10-03T17:06:00Z">
        <w:r w:rsidDel="009110DE">
          <w:rPr>
            <w:rFonts w:ascii="Arial" w:hAnsi="Arial"/>
            <w:sz w:val="20"/>
            <w:szCs w:val="20"/>
            <w:lang w:val="en-US"/>
          </w:rPr>
          <w:delText>not yet produced any publications</w:delText>
        </w:r>
      </w:del>
      <w:ins w:id="196" w:author="Justin Yeakel" w:date="2021-10-03T17:06:00Z">
        <w:r w:rsidR="00B8658E">
          <w:rPr>
            <w:rFonts w:ascii="Arial" w:hAnsi="Arial"/>
            <w:sz w:val="20"/>
            <w:szCs w:val="20"/>
            <w:lang w:val="en-US"/>
          </w:rPr>
          <w:t xml:space="preserve">contributed to </w:t>
        </w:r>
      </w:ins>
      <w:ins w:id="197" w:author="Justin Yeakel" w:date="2021-10-03T17:08:00Z">
        <w:r w:rsidR="0000370C">
          <w:rPr>
            <w:rFonts w:ascii="Arial" w:hAnsi="Arial"/>
            <w:sz w:val="20"/>
            <w:szCs w:val="20"/>
            <w:lang w:val="en-US"/>
          </w:rPr>
          <w:t>3</w:t>
        </w:r>
        <w:r w:rsidR="003053C8">
          <w:rPr>
            <w:rFonts w:ascii="Arial" w:hAnsi="Arial"/>
            <w:sz w:val="20"/>
            <w:szCs w:val="20"/>
            <w:lang w:val="en-US"/>
          </w:rPr>
          <w:t xml:space="preserve"> published manuscripts</w:t>
        </w:r>
      </w:ins>
      <w:r>
        <w:rPr>
          <w:rFonts w:ascii="Arial" w:hAnsi="Arial"/>
          <w:sz w:val="20"/>
          <w:szCs w:val="20"/>
          <w:lang w:val="en-US"/>
        </w:rPr>
        <w:t>.</w:t>
      </w:r>
      <w:r>
        <w:rPr>
          <w:rFonts w:ascii="Arial" w:hAnsi="Arial"/>
          <w:sz w:val="20"/>
          <w:szCs w:val="20"/>
        </w:rPr>
        <w:t> </w:t>
      </w:r>
      <w:r>
        <w:rPr>
          <w:rFonts w:ascii="Arial" w:hAnsi="Arial"/>
          <w:sz w:val="20"/>
          <w:szCs w:val="20"/>
          <w:lang w:val="en-US"/>
        </w:rPr>
        <w:t xml:space="preserve">This is Yeakel's first NSF award as </w:t>
      </w:r>
      <w:r>
        <w:rPr>
          <w:rFonts w:ascii="Arial" w:hAnsi="Arial"/>
          <w:sz w:val="20"/>
          <w:szCs w:val="20"/>
          <w:lang w:val="en-US"/>
        </w:rPr>
        <w:lastRenderedPageBreak/>
        <w:t>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Justin Yeakel" w:date="2021-10-03T15:58:00Z" w:initials="JY">
    <w:p w14:paraId="242F64C7" w14:textId="7363B8A7" w:rsidR="00824718" w:rsidRDefault="00824718" w:rsidP="00824718">
      <w:pPr>
        <w:pStyle w:val="CommentText"/>
      </w:pPr>
      <w:r>
        <w:rPr>
          <w:rStyle w:val="CommentReference"/>
        </w:rPr>
        <w:annotationRef/>
      </w:r>
      <w:r>
        <w:t>Should we use the fundamental vs. realized foraging niche terms in this caption? It is quite emphasized in the text…</w:t>
      </w:r>
    </w:p>
  </w:comment>
  <w:comment w:id="47" w:author="Amy Trowbridge" w:date="2021-08-19T11:45:00Z" w:initials="AT">
    <w:p w14:paraId="15513057" w14:textId="77777777" w:rsidR="0013161E" w:rsidRDefault="0013161E" w:rsidP="0013161E">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48" w:author="Philip Manlick" w:date="2021-08-25T14:54:00Z" w:initials="PM">
    <w:p w14:paraId="66B8352C" w14:textId="77777777" w:rsidR="0013161E" w:rsidRDefault="0013161E" w:rsidP="0013161E">
      <w:pPr>
        <w:pStyle w:val="CommentText"/>
      </w:pPr>
      <w:r>
        <w:rPr>
          <w:rStyle w:val="CommentReference"/>
        </w:rPr>
        <w:annotationRef/>
      </w:r>
      <w:r>
        <w:t>Totally agree – this seems like the spot for it and I think point #2 is a great one. I have been thinking of plants/compounds as relatively static, but as an intra-specific variation aficionado I should have realized that plant chemistry also changes with space and time! How animals match/account for that in foraging behavior is an awesome question IMO.</w:t>
      </w:r>
    </w:p>
  </w:comment>
  <w:comment w:id="191" w:author="Seth Newsome" w:date="2021-09-27T13:14:00Z" w:initials="SN">
    <w:p w14:paraId="47D2F1EF" w14:textId="65823E4F" w:rsidR="00502A27" w:rsidRDefault="00502A27">
      <w:pPr>
        <w:pStyle w:val="CommentText"/>
      </w:pPr>
      <w:r>
        <w:rPr>
          <w:rStyle w:val="CommentReference"/>
        </w:rPr>
        <w:annotationRef/>
      </w:r>
      <w:r>
        <w:t>I</w:t>
      </w:r>
      <w:r w:rsidR="00771C06">
        <w:t xml:space="preserve"> never liked this sentence as I think it undersells our project. </w:t>
      </w:r>
      <w:r>
        <w:t xml:space="preserve"> </w:t>
      </w:r>
      <w:r w:rsidR="00771C06">
        <w:t>Our data</w:t>
      </w:r>
      <w:r>
        <w:t xml:space="preserve"> will allow us to do more than just identify plant functional group. </w:t>
      </w:r>
      <w:r w:rsidR="001D55B5">
        <w:t>Thoughts?</w:t>
      </w:r>
    </w:p>
  </w:comment>
  <w:comment w:id="192"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 w:id="193" w:author="Amy Trowbridge" w:date="2021-09-02T14:09:00Z" w:initials="AT">
    <w:p w14:paraId="73FA543F" w14:textId="77777777" w:rsidR="00F53793" w:rsidRDefault="00F53793" w:rsidP="00F53793">
      <w:pPr>
        <w:pStyle w:val="CommentText"/>
      </w:pPr>
      <w:r>
        <w:rPr>
          <w:rStyle w:val="CommentReference"/>
        </w:rPr>
        <w:annotationRef/>
      </w:r>
      <w:r>
        <w:t>I think we need an assessment tool for this. How will we know if the course is successful and the students master the learning objectives? Perhaps some pre- and post-course surveys? This has been a sticking point in the last few panels I’ve served on (at least in IOS).</w:t>
      </w:r>
    </w:p>
  </w:comment>
  <w:comment w:id="194" w:author="Seth Newsome" w:date="2021-09-13T19:49:00Z" w:initials="SN">
    <w:p w14:paraId="4442D6FA" w14:textId="25E2417E" w:rsidR="00AE4217" w:rsidRDefault="00AE4217">
      <w:pPr>
        <w:pStyle w:val="CommentText"/>
      </w:pPr>
      <w:r>
        <w:rPr>
          <w:rStyle w:val="CommentReference"/>
        </w:rPr>
        <w:annotationRef/>
      </w:r>
      <w:r>
        <w:t>I agree! Do you have any suggestions? I’m using surveys more and more for UNM classes and the short courses I teach/organize (e.g., IsoCamp)? Please add a sentence or two if you have something you could modify from another proposal.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2F64C7" w15:done="0"/>
  <w15:commentEx w15:paraId="15513057" w15:done="0"/>
  <w15:commentEx w15:paraId="66B8352C" w15:paraIdParent="15513057" w15:done="0"/>
  <w15:commentEx w15:paraId="47D2F1EF" w15:done="0"/>
  <w15:commentEx w15:paraId="7F779AA5" w15:done="0"/>
  <w15:commentEx w15:paraId="73FA543F" w15:done="0"/>
  <w15:commentEx w15:paraId="4442D6FA" w15:paraIdParent="73FA5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451B0" w16cex:dateUtc="2021-10-03T22:58:00Z"/>
  <w16cex:commentExtensible w16cex:durableId="24C8C2DE" w16cex:dateUtc="2021-08-19T16:45:00Z"/>
  <w16cex:commentExtensible w16cex:durableId="24D0D83F" w16cex:dateUtc="2021-08-25T20:54:00Z"/>
  <w16cex:commentExtensible w16cex:durableId="24FC4227" w16cex:dateUtc="2021-09-27T19:14:00Z"/>
  <w16cex:commentExtensible w16cex:durableId="24DB598E" w16cex:dateUtc="2021-09-02T19:09:00Z"/>
  <w16cex:commentExtensible w16cex:durableId="24EA29BA" w16cex:dateUtc="2021-09-14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F64C7" w16cid:durableId="250451B0"/>
  <w16cid:commentId w16cid:paraId="15513057" w16cid:durableId="24C8C2DE"/>
  <w16cid:commentId w16cid:paraId="66B8352C" w16cid:durableId="24D0D83F"/>
  <w16cid:commentId w16cid:paraId="47D2F1EF" w16cid:durableId="24FC4227"/>
  <w16cid:commentId w16cid:paraId="7F779AA5" w16cid:durableId="24C51E12"/>
  <w16cid:commentId w16cid:paraId="73FA543F" w16cid:durableId="24DB598E"/>
  <w16cid:commentId w16cid:paraId="4442D6FA" w16cid:durableId="24EA2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49D99" w14:textId="77777777" w:rsidR="00695C2C" w:rsidRDefault="00695C2C">
      <w:r>
        <w:separator/>
      </w:r>
    </w:p>
  </w:endnote>
  <w:endnote w:type="continuationSeparator" w:id="0">
    <w:p w14:paraId="50AE39F6" w14:textId="77777777" w:rsidR="00695C2C" w:rsidRDefault="00695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FBA16" w14:textId="77777777" w:rsidR="00695C2C" w:rsidRDefault="00695C2C">
      <w:r>
        <w:separator/>
      </w:r>
    </w:p>
  </w:footnote>
  <w:footnote w:type="continuationSeparator" w:id="0">
    <w:p w14:paraId="3CEB763E" w14:textId="77777777" w:rsidR="00695C2C" w:rsidRDefault="00695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29EA7AE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382539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CAC361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0DC5F6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7C894F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BB2E1E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6CC8FB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C469FA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48183EE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Amy Trowbridge">
    <w15:presenceInfo w15:providerId="AD" w15:userId="S::amtrowbridge@wisc.edu::a53ecf45-b984-484f-9247-332549dbd394"/>
  </w15:person>
  <w15:person w15:author="Philip Manlick">
    <w15:presenceInfo w15:providerId="AD" w15:userId="S::pmanlick@unm.edu::233043fc-efc8-46df-8dad-a03799ebe548"/>
  </w15:person>
  <w15:person w15:author="Seth Newsome">
    <w15:presenceInfo w15:providerId="AD" w15:userId="S::newsome@unm.edu::616d3cd7-e470-4e10-95fd-9243b6fe20ed"/>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370C"/>
    <w:rsid w:val="0000458D"/>
    <w:rsid w:val="00005E98"/>
    <w:rsid w:val="000111C7"/>
    <w:rsid w:val="0001164C"/>
    <w:rsid w:val="00012274"/>
    <w:rsid w:val="00013238"/>
    <w:rsid w:val="00016D4E"/>
    <w:rsid w:val="000213C6"/>
    <w:rsid w:val="00021A7E"/>
    <w:rsid w:val="0002221B"/>
    <w:rsid w:val="0002338A"/>
    <w:rsid w:val="00023DE2"/>
    <w:rsid w:val="000275A9"/>
    <w:rsid w:val="00027776"/>
    <w:rsid w:val="000302AB"/>
    <w:rsid w:val="00031423"/>
    <w:rsid w:val="00031595"/>
    <w:rsid w:val="000317B4"/>
    <w:rsid w:val="00032431"/>
    <w:rsid w:val="00035713"/>
    <w:rsid w:val="00036A6C"/>
    <w:rsid w:val="0004451D"/>
    <w:rsid w:val="00044EE5"/>
    <w:rsid w:val="000526EB"/>
    <w:rsid w:val="0005401C"/>
    <w:rsid w:val="00055225"/>
    <w:rsid w:val="0005792D"/>
    <w:rsid w:val="00063D7F"/>
    <w:rsid w:val="00065D40"/>
    <w:rsid w:val="00067DB6"/>
    <w:rsid w:val="000724E7"/>
    <w:rsid w:val="00072DF9"/>
    <w:rsid w:val="0007494A"/>
    <w:rsid w:val="000751FA"/>
    <w:rsid w:val="00080AD4"/>
    <w:rsid w:val="00080D61"/>
    <w:rsid w:val="00083F88"/>
    <w:rsid w:val="00086FB1"/>
    <w:rsid w:val="00096063"/>
    <w:rsid w:val="00096A47"/>
    <w:rsid w:val="000A0104"/>
    <w:rsid w:val="000A0FEB"/>
    <w:rsid w:val="000A2E98"/>
    <w:rsid w:val="000A3172"/>
    <w:rsid w:val="000A4489"/>
    <w:rsid w:val="000A508D"/>
    <w:rsid w:val="000A5101"/>
    <w:rsid w:val="000A70CD"/>
    <w:rsid w:val="000B1927"/>
    <w:rsid w:val="000B28B9"/>
    <w:rsid w:val="000B5CB9"/>
    <w:rsid w:val="000B71FE"/>
    <w:rsid w:val="000C017A"/>
    <w:rsid w:val="000C0962"/>
    <w:rsid w:val="000C158F"/>
    <w:rsid w:val="000C492D"/>
    <w:rsid w:val="000C5ED6"/>
    <w:rsid w:val="000C621E"/>
    <w:rsid w:val="000C7C5A"/>
    <w:rsid w:val="000C7D7C"/>
    <w:rsid w:val="000D08E0"/>
    <w:rsid w:val="000D0B24"/>
    <w:rsid w:val="000D2A53"/>
    <w:rsid w:val="000E35FB"/>
    <w:rsid w:val="000E46F9"/>
    <w:rsid w:val="000E4756"/>
    <w:rsid w:val="000E51CE"/>
    <w:rsid w:val="000E6E40"/>
    <w:rsid w:val="000F1529"/>
    <w:rsid w:val="000F27A2"/>
    <w:rsid w:val="000F3458"/>
    <w:rsid w:val="000F5869"/>
    <w:rsid w:val="000F7E34"/>
    <w:rsid w:val="001031E4"/>
    <w:rsid w:val="001062BB"/>
    <w:rsid w:val="001075B4"/>
    <w:rsid w:val="00111883"/>
    <w:rsid w:val="001138B8"/>
    <w:rsid w:val="00114CBE"/>
    <w:rsid w:val="00114E46"/>
    <w:rsid w:val="001150CE"/>
    <w:rsid w:val="001204EA"/>
    <w:rsid w:val="001207AD"/>
    <w:rsid w:val="00121B14"/>
    <w:rsid w:val="00123FD5"/>
    <w:rsid w:val="00124527"/>
    <w:rsid w:val="00124EB6"/>
    <w:rsid w:val="00125298"/>
    <w:rsid w:val="00127346"/>
    <w:rsid w:val="0013161E"/>
    <w:rsid w:val="001344C3"/>
    <w:rsid w:val="001345A7"/>
    <w:rsid w:val="00142D7D"/>
    <w:rsid w:val="001454A6"/>
    <w:rsid w:val="001467A7"/>
    <w:rsid w:val="00150C4C"/>
    <w:rsid w:val="001535A5"/>
    <w:rsid w:val="001548E3"/>
    <w:rsid w:val="00156283"/>
    <w:rsid w:val="00164BF0"/>
    <w:rsid w:val="001710DD"/>
    <w:rsid w:val="00175650"/>
    <w:rsid w:val="00182C6C"/>
    <w:rsid w:val="001853B7"/>
    <w:rsid w:val="00185537"/>
    <w:rsid w:val="0018748C"/>
    <w:rsid w:val="00190CE0"/>
    <w:rsid w:val="001932FB"/>
    <w:rsid w:val="001938AE"/>
    <w:rsid w:val="00193BE6"/>
    <w:rsid w:val="001A0767"/>
    <w:rsid w:val="001A1AC7"/>
    <w:rsid w:val="001A309E"/>
    <w:rsid w:val="001A467D"/>
    <w:rsid w:val="001A4DD5"/>
    <w:rsid w:val="001B0142"/>
    <w:rsid w:val="001B122A"/>
    <w:rsid w:val="001B2C10"/>
    <w:rsid w:val="001B55DB"/>
    <w:rsid w:val="001B5DDC"/>
    <w:rsid w:val="001B73EE"/>
    <w:rsid w:val="001C3453"/>
    <w:rsid w:val="001C60FC"/>
    <w:rsid w:val="001D0DC8"/>
    <w:rsid w:val="001D20CC"/>
    <w:rsid w:val="001D4AD9"/>
    <w:rsid w:val="001D55B5"/>
    <w:rsid w:val="001D5925"/>
    <w:rsid w:val="001D599A"/>
    <w:rsid w:val="001D5D95"/>
    <w:rsid w:val="001D7959"/>
    <w:rsid w:val="001D7C8A"/>
    <w:rsid w:val="001D7DE7"/>
    <w:rsid w:val="001E39C4"/>
    <w:rsid w:val="001E4A33"/>
    <w:rsid w:val="001E554D"/>
    <w:rsid w:val="001E686E"/>
    <w:rsid w:val="001E6A62"/>
    <w:rsid w:val="001F5BB1"/>
    <w:rsid w:val="001F6B6C"/>
    <w:rsid w:val="00201016"/>
    <w:rsid w:val="002041E6"/>
    <w:rsid w:val="002128ED"/>
    <w:rsid w:val="00214F50"/>
    <w:rsid w:val="002173CD"/>
    <w:rsid w:val="00220547"/>
    <w:rsid w:val="00222F8F"/>
    <w:rsid w:val="0022373F"/>
    <w:rsid w:val="002278C7"/>
    <w:rsid w:val="00231778"/>
    <w:rsid w:val="00231C0B"/>
    <w:rsid w:val="002346C7"/>
    <w:rsid w:val="00236E16"/>
    <w:rsid w:val="00237C90"/>
    <w:rsid w:val="00244E39"/>
    <w:rsid w:val="00245315"/>
    <w:rsid w:val="00252D87"/>
    <w:rsid w:val="0025388D"/>
    <w:rsid w:val="00254564"/>
    <w:rsid w:val="0025503B"/>
    <w:rsid w:val="0025676A"/>
    <w:rsid w:val="002574DA"/>
    <w:rsid w:val="00257F34"/>
    <w:rsid w:val="0026540F"/>
    <w:rsid w:val="002658AF"/>
    <w:rsid w:val="0026781B"/>
    <w:rsid w:val="00273877"/>
    <w:rsid w:val="00273BD1"/>
    <w:rsid w:val="00277413"/>
    <w:rsid w:val="00284B23"/>
    <w:rsid w:val="00293EA9"/>
    <w:rsid w:val="002A1945"/>
    <w:rsid w:val="002A2741"/>
    <w:rsid w:val="002A2DA0"/>
    <w:rsid w:val="002A3857"/>
    <w:rsid w:val="002B2A07"/>
    <w:rsid w:val="002B3A06"/>
    <w:rsid w:val="002B3BFD"/>
    <w:rsid w:val="002B51B4"/>
    <w:rsid w:val="002B62EF"/>
    <w:rsid w:val="002B698D"/>
    <w:rsid w:val="002C549F"/>
    <w:rsid w:val="002C676F"/>
    <w:rsid w:val="002D2E05"/>
    <w:rsid w:val="002D56E2"/>
    <w:rsid w:val="002D6E39"/>
    <w:rsid w:val="002D6E61"/>
    <w:rsid w:val="002D7EE3"/>
    <w:rsid w:val="002E38D8"/>
    <w:rsid w:val="002E3E5B"/>
    <w:rsid w:val="002E3F5F"/>
    <w:rsid w:val="002E5DDB"/>
    <w:rsid w:val="002E68A7"/>
    <w:rsid w:val="002F0F53"/>
    <w:rsid w:val="002F1395"/>
    <w:rsid w:val="002F4E67"/>
    <w:rsid w:val="002F7C5D"/>
    <w:rsid w:val="0030040F"/>
    <w:rsid w:val="003027E8"/>
    <w:rsid w:val="003053C8"/>
    <w:rsid w:val="00310723"/>
    <w:rsid w:val="0031081F"/>
    <w:rsid w:val="00310A9C"/>
    <w:rsid w:val="00313588"/>
    <w:rsid w:val="00313F4F"/>
    <w:rsid w:val="003144D0"/>
    <w:rsid w:val="003154AD"/>
    <w:rsid w:val="003160FF"/>
    <w:rsid w:val="003167DA"/>
    <w:rsid w:val="00324C78"/>
    <w:rsid w:val="00324CFE"/>
    <w:rsid w:val="003261AA"/>
    <w:rsid w:val="00326D0C"/>
    <w:rsid w:val="00327650"/>
    <w:rsid w:val="00330FD8"/>
    <w:rsid w:val="003336E3"/>
    <w:rsid w:val="003346B8"/>
    <w:rsid w:val="00334DFB"/>
    <w:rsid w:val="00337E60"/>
    <w:rsid w:val="00337F1D"/>
    <w:rsid w:val="00346996"/>
    <w:rsid w:val="0034749B"/>
    <w:rsid w:val="00350416"/>
    <w:rsid w:val="00351C3F"/>
    <w:rsid w:val="0035244C"/>
    <w:rsid w:val="003551BD"/>
    <w:rsid w:val="003562BB"/>
    <w:rsid w:val="003568C0"/>
    <w:rsid w:val="00360BFC"/>
    <w:rsid w:val="0036793C"/>
    <w:rsid w:val="00371C6B"/>
    <w:rsid w:val="00373D97"/>
    <w:rsid w:val="003758D0"/>
    <w:rsid w:val="00376E3E"/>
    <w:rsid w:val="00377B44"/>
    <w:rsid w:val="00382D4D"/>
    <w:rsid w:val="00383EF8"/>
    <w:rsid w:val="00387BF5"/>
    <w:rsid w:val="00390E12"/>
    <w:rsid w:val="003915DD"/>
    <w:rsid w:val="00391651"/>
    <w:rsid w:val="0039295C"/>
    <w:rsid w:val="0039465A"/>
    <w:rsid w:val="00395531"/>
    <w:rsid w:val="00395611"/>
    <w:rsid w:val="00395A5C"/>
    <w:rsid w:val="003A0C33"/>
    <w:rsid w:val="003A2ADB"/>
    <w:rsid w:val="003A2EB8"/>
    <w:rsid w:val="003A6913"/>
    <w:rsid w:val="003B1740"/>
    <w:rsid w:val="003B21BC"/>
    <w:rsid w:val="003B5A3E"/>
    <w:rsid w:val="003C0366"/>
    <w:rsid w:val="003C3837"/>
    <w:rsid w:val="003C3D28"/>
    <w:rsid w:val="003C77BF"/>
    <w:rsid w:val="003C7878"/>
    <w:rsid w:val="003D0716"/>
    <w:rsid w:val="003D0F48"/>
    <w:rsid w:val="003D3B25"/>
    <w:rsid w:val="003D47AB"/>
    <w:rsid w:val="003D4D52"/>
    <w:rsid w:val="003D5525"/>
    <w:rsid w:val="003D6049"/>
    <w:rsid w:val="003D64A3"/>
    <w:rsid w:val="003D6CB9"/>
    <w:rsid w:val="003D7D20"/>
    <w:rsid w:val="003E07DC"/>
    <w:rsid w:val="003E149F"/>
    <w:rsid w:val="003E2089"/>
    <w:rsid w:val="003F274F"/>
    <w:rsid w:val="003F279F"/>
    <w:rsid w:val="003F357D"/>
    <w:rsid w:val="003F56BE"/>
    <w:rsid w:val="003F6E92"/>
    <w:rsid w:val="0040717A"/>
    <w:rsid w:val="00411257"/>
    <w:rsid w:val="00412730"/>
    <w:rsid w:val="0041386C"/>
    <w:rsid w:val="0041792B"/>
    <w:rsid w:val="004216FA"/>
    <w:rsid w:val="00422ABC"/>
    <w:rsid w:val="00422CBC"/>
    <w:rsid w:val="00423D7E"/>
    <w:rsid w:val="004260F7"/>
    <w:rsid w:val="00427DDD"/>
    <w:rsid w:val="00430308"/>
    <w:rsid w:val="004317FC"/>
    <w:rsid w:val="00432930"/>
    <w:rsid w:val="00437641"/>
    <w:rsid w:val="00442781"/>
    <w:rsid w:val="004430BE"/>
    <w:rsid w:val="0044401B"/>
    <w:rsid w:val="0044576F"/>
    <w:rsid w:val="00446467"/>
    <w:rsid w:val="0044781F"/>
    <w:rsid w:val="00453481"/>
    <w:rsid w:val="00454E62"/>
    <w:rsid w:val="00457A3E"/>
    <w:rsid w:val="00462639"/>
    <w:rsid w:val="00463181"/>
    <w:rsid w:val="00470255"/>
    <w:rsid w:val="004729AA"/>
    <w:rsid w:val="004801F1"/>
    <w:rsid w:val="00483317"/>
    <w:rsid w:val="004852C3"/>
    <w:rsid w:val="00485696"/>
    <w:rsid w:val="00492AB4"/>
    <w:rsid w:val="00492C83"/>
    <w:rsid w:val="00496F5B"/>
    <w:rsid w:val="004979E2"/>
    <w:rsid w:val="004A3E7C"/>
    <w:rsid w:val="004A5BC5"/>
    <w:rsid w:val="004B4DE7"/>
    <w:rsid w:val="004C2042"/>
    <w:rsid w:val="004C328A"/>
    <w:rsid w:val="004C3DCF"/>
    <w:rsid w:val="004C4FD2"/>
    <w:rsid w:val="004C6DA6"/>
    <w:rsid w:val="004D113F"/>
    <w:rsid w:val="004D3BBA"/>
    <w:rsid w:val="004E0B7E"/>
    <w:rsid w:val="004E2A79"/>
    <w:rsid w:val="004E46B8"/>
    <w:rsid w:val="004E5422"/>
    <w:rsid w:val="004E55DD"/>
    <w:rsid w:val="004E572D"/>
    <w:rsid w:val="004E5739"/>
    <w:rsid w:val="004E65ED"/>
    <w:rsid w:val="004E7B0A"/>
    <w:rsid w:val="004F068C"/>
    <w:rsid w:val="004F14D0"/>
    <w:rsid w:val="004F1D5E"/>
    <w:rsid w:val="004F30BC"/>
    <w:rsid w:val="004F3370"/>
    <w:rsid w:val="004F3C51"/>
    <w:rsid w:val="004F5CCB"/>
    <w:rsid w:val="004F6688"/>
    <w:rsid w:val="00501610"/>
    <w:rsid w:val="00502A27"/>
    <w:rsid w:val="00503EBF"/>
    <w:rsid w:val="005045F9"/>
    <w:rsid w:val="005079A2"/>
    <w:rsid w:val="00511A36"/>
    <w:rsid w:val="00512E43"/>
    <w:rsid w:val="00513DC1"/>
    <w:rsid w:val="005151BE"/>
    <w:rsid w:val="005151D6"/>
    <w:rsid w:val="00515A29"/>
    <w:rsid w:val="00515E8A"/>
    <w:rsid w:val="00521416"/>
    <w:rsid w:val="00521E3D"/>
    <w:rsid w:val="00524BE8"/>
    <w:rsid w:val="00525D87"/>
    <w:rsid w:val="005261D6"/>
    <w:rsid w:val="005264B2"/>
    <w:rsid w:val="0053333B"/>
    <w:rsid w:val="005334E4"/>
    <w:rsid w:val="005348D1"/>
    <w:rsid w:val="00534B1F"/>
    <w:rsid w:val="00537C20"/>
    <w:rsid w:val="005404DF"/>
    <w:rsid w:val="00540EE0"/>
    <w:rsid w:val="00540F7A"/>
    <w:rsid w:val="0054149D"/>
    <w:rsid w:val="00541C0C"/>
    <w:rsid w:val="005458E3"/>
    <w:rsid w:val="00545E43"/>
    <w:rsid w:val="0054797C"/>
    <w:rsid w:val="00547EA4"/>
    <w:rsid w:val="00550F4D"/>
    <w:rsid w:val="0056539A"/>
    <w:rsid w:val="00576066"/>
    <w:rsid w:val="00577523"/>
    <w:rsid w:val="0058160D"/>
    <w:rsid w:val="005817B2"/>
    <w:rsid w:val="005817FD"/>
    <w:rsid w:val="0058478E"/>
    <w:rsid w:val="00585702"/>
    <w:rsid w:val="00585FEB"/>
    <w:rsid w:val="00587071"/>
    <w:rsid w:val="00593455"/>
    <w:rsid w:val="0059464C"/>
    <w:rsid w:val="00596794"/>
    <w:rsid w:val="005A04A8"/>
    <w:rsid w:val="005A1E4C"/>
    <w:rsid w:val="005A3F34"/>
    <w:rsid w:val="005A5289"/>
    <w:rsid w:val="005A7413"/>
    <w:rsid w:val="005B7560"/>
    <w:rsid w:val="005C0092"/>
    <w:rsid w:val="005C3A6B"/>
    <w:rsid w:val="005C45D5"/>
    <w:rsid w:val="005C4B8F"/>
    <w:rsid w:val="005D042A"/>
    <w:rsid w:val="005D07E4"/>
    <w:rsid w:val="005D4550"/>
    <w:rsid w:val="005D5D95"/>
    <w:rsid w:val="005E202C"/>
    <w:rsid w:val="005E25AE"/>
    <w:rsid w:val="005E5BF8"/>
    <w:rsid w:val="005E738C"/>
    <w:rsid w:val="005F7A57"/>
    <w:rsid w:val="00601197"/>
    <w:rsid w:val="00601365"/>
    <w:rsid w:val="006041A9"/>
    <w:rsid w:val="0060520A"/>
    <w:rsid w:val="0060592A"/>
    <w:rsid w:val="0061138F"/>
    <w:rsid w:val="0061149D"/>
    <w:rsid w:val="006160F9"/>
    <w:rsid w:val="00617592"/>
    <w:rsid w:val="00620DCC"/>
    <w:rsid w:val="00621B11"/>
    <w:rsid w:val="00623CC3"/>
    <w:rsid w:val="00626808"/>
    <w:rsid w:val="00627544"/>
    <w:rsid w:val="00631F46"/>
    <w:rsid w:val="0063503B"/>
    <w:rsid w:val="006402BD"/>
    <w:rsid w:val="006421C0"/>
    <w:rsid w:val="006435D2"/>
    <w:rsid w:val="00643C36"/>
    <w:rsid w:val="00644652"/>
    <w:rsid w:val="00646B4C"/>
    <w:rsid w:val="00651EC8"/>
    <w:rsid w:val="00654E9E"/>
    <w:rsid w:val="006558F1"/>
    <w:rsid w:val="00657E99"/>
    <w:rsid w:val="006614B2"/>
    <w:rsid w:val="006630CB"/>
    <w:rsid w:val="006665C3"/>
    <w:rsid w:val="006730B6"/>
    <w:rsid w:val="006767F5"/>
    <w:rsid w:val="0068434E"/>
    <w:rsid w:val="006852F3"/>
    <w:rsid w:val="00685764"/>
    <w:rsid w:val="00686F33"/>
    <w:rsid w:val="006901D2"/>
    <w:rsid w:val="00693440"/>
    <w:rsid w:val="00693D64"/>
    <w:rsid w:val="00695C2C"/>
    <w:rsid w:val="006A22AE"/>
    <w:rsid w:val="006A3BD5"/>
    <w:rsid w:val="006A4980"/>
    <w:rsid w:val="006A5CA2"/>
    <w:rsid w:val="006A5D06"/>
    <w:rsid w:val="006B0756"/>
    <w:rsid w:val="006B08EC"/>
    <w:rsid w:val="006B1755"/>
    <w:rsid w:val="006B5638"/>
    <w:rsid w:val="006C3323"/>
    <w:rsid w:val="006C3572"/>
    <w:rsid w:val="006C56AB"/>
    <w:rsid w:val="006C6A1F"/>
    <w:rsid w:val="006D0704"/>
    <w:rsid w:val="006D0B1B"/>
    <w:rsid w:val="006D162A"/>
    <w:rsid w:val="006D43CF"/>
    <w:rsid w:val="006D4681"/>
    <w:rsid w:val="006D6049"/>
    <w:rsid w:val="006D6113"/>
    <w:rsid w:val="006E04A8"/>
    <w:rsid w:val="006E3B14"/>
    <w:rsid w:val="006E4E41"/>
    <w:rsid w:val="006E67B2"/>
    <w:rsid w:val="006E7F4C"/>
    <w:rsid w:val="006F190D"/>
    <w:rsid w:val="006F3334"/>
    <w:rsid w:val="006F3A8E"/>
    <w:rsid w:val="006F7E0F"/>
    <w:rsid w:val="0070319F"/>
    <w:rsid w:val="0070427C"/>
    <w:rsid w:val="007104A3"/>
    <w:rsid w:val="00711793"/>
    <w:rsid w:val="00712272"/>
    <w:rsid w:val="00712313"/>
    <w:rsid w:val="0071234F"/>
    <w:rsid w:val="007176C0"/>
    <w:rsid w:val="00720541"/>
    <w:rsid w:val="0072074A"/>
    <w:rsid w:val="007240C6"/>
    <w:rsid w:val="0072654D"/>
    <w:rsid w:val="0073043E"/>
    <w:rsid w:val="00730B0D"/>
    <w:rsid w:val="00730B8E"/>
    <w:rsid w:val="00730F5A"/>
    <w:rsid w:val="007315B3"/>
    <w:rsid w:val="00731DC1"/>
    <w:rsid w:val="00732CDB"/>
    <w:rsid w:val="00735A25"/>
    <w:rsid w:val="0073645B"/>
    <w:rsid w:val="0073744B"/>
    <w:rsid w:val="00737B9A"/>
    <w:rsid w:val="00737F9B"/>
    <w:rsid w:val="00741311"/>
    <w:rsid w:val="00742762"/>
    <w:rsid w:val="00744C35"/>
    <w:rsid w:val="0074593C"/>
    <w:rsid w:val="00746080"/>
    <w:rsid w:val="00746714"/>
    <w:rsid w:val="0074719D"/>
    <w:rsid w:val="007476E8"/>
    <w:rsid w:val="00752E50"/>
    <w:rsid w:val="00753354"/>
    <w:rsid w:val="00754503"/>
    <w:rsid w:val="00755F2C"/>
    <w:rsid w:val="00756BAE"/>
    <w:rsid w:val="00757882"/>
    <w:rsid w:val="00762903"/>
    <w:rsid w:val="00762D94"/>
    <w:rsid w:val="00763388"/>
    <w:rsid w:val="00763EF7"/>
    <w:rsid w:val="0076439B"/>
    <w:rsid w:val="0076683E"/>
    <w:rsid w:val="00770013"/>
    <w:rsid w:val="00770A0F"/>
    <w:rsid w:val="00770B89"/>
    <w:rsid w:val="00771C06"/>
    <w:rsid w:val="0077547D"/>
    <w:rsid w:val="00777137"/>
    <w:rsid w:val="00777527"/>
    <w:rsid w:val="007870FD"/>
    <w:rsid w:val="0079076E"/>
    <w:rsid w:val="00790794"/>
    <w:rsid w:val="00793969"/>
    <w:rsid w:val="00794421"/>
    <w:rsid w:val="00794D62"/>
    <w:rsid w:val="00795C22"/>
    <w:rsid w:val="007A0207"/>
    <w:rsid w:val="007B11BD"/>
    <w:rsid w:val="007B4562"/>
    <w:rsid w:val="007B48AC"/>
    <w:rsid w:val="007B6B68"/>
    <w:rsid w:val="007C1058"/>
    <w:rsid w:val="007C266E"/>
    <w:rsid w:val="007C36A9"/>
    <w:rsid w:val="007C3E7E"/>
    <w:rsid w:val="007C7763"/>
    <w:rsid w:val="007C7FB0"/>
    <w:rsid w:val="007D3264"/>
    <w:rsid w:val="007D45A3"/>
    <w:rsid w:val="007D55C2"/>
    <w:rsid w:val="007E01B9"/>
    <w:rsid w:val="007E259E"/>
    <w:rsid w:val="007E348F"/>
    <w:rsid w:val="007E46C9"/>
    <w:rsid w:val="007E72BC"/>
    <w:rsid w:val="007E742D"/>
    <w:rsid w:val="007E7B44"/>
    <w:rsid w:val="007F1F32"/>
    <w:rsid w:val="007F203A"/>
    <w:rsid w:val="007F3EBB"/>
    <w:rsid w:val="007F5440"/>
    <w:rsid w:val="007F7D99"/>
    <w:rsid w:val="00801F74"/>
    <w:rsid w:val="00803B3A"/>
    <w:rsid w:val="00803F9A"/>
    <w:rsid w:val="0080534C"/>
    <w:rsid w:val="00810E25"/>
    <w:rsid w:val="00810E3A"/>
    <w:rsid w:val="00814877"/>
    <w:rsid w:val="008148AD"/>
    <w:rsid w:val="00815F95"/>
    <w:rsid w:val="008171E7"/>
    <w:rsid w:val="00822A4B"/>
    <w:rsid w:val="008237C4"/>
    <w:rsid w:val="00824718"/>
    <w:rsid w:val="0082516F"/>
    <w:rsid w:val="008253D4"/>
    <w:rsid w:val="008264C4"/>
    <w:rsid w:val="00832983"/>
    <w:rsid w:val="00833D3D"/>
    <w:rsid w:val="0083460A"/>
    <w:rsid w:val="008364F8"/>
    <w:rsid w:val="008371B5"/>
    <w:rsid w:val="00846722"/>
    <w:rsid w:val="008472FB"/>
    <w:rsid w:val="008477E0"/>
    <w:rsid w:val="00847E39"/>
    <w:rsid w:val="00851556"/>
    <w:rsid w:val="00851BF9"/>
    <w:rsid w:val="00861218"/>
    <w:rsid w:val="00861C7E"/>
    <w:rsid w:val="00861E01"/>
    <w:rsid w:val="00861EE4"/>
    <w:rsid w:val="00862AF5"/>
    <w:rsid w:val="00863EC6"/>
    <w:rsid w:val="0086673B"/>
    <w:rsid w:val="00871B03"/>
    <w:rsid w:val="00873CB6"/>
    <w:rsid w:val="0087475B"/>
    <w:rsid w:val="00876FC2"/>
    <w:rsid w:val="008802EC"/>
    <w:rsid w:val="008819A8"/>
    <w:rsid w:val="00882622"/>
    <w:rsid w:val="00882AB7"/>
    <w:rsid w:val="00882B39"/>
    <w:rsid w:val="00882BCF"/>
    <w:rsid w:val="00891C4F"/>
    <w:rsid w:val="008A0467"/>
    <w:rsid w:val="008A0D22"/>
    <w:rsid w:val="008A1F39"/>
    <w:rsid w:val="008A207A"/>
    <w:rsid w:val="008A25A6"/>
    <w:rsid w:val="008A2A71"/>
    <w:rsid w:val="008A3F09"/>
    <w:rsid w:val="008A49BD"/>
    <w:rsid w:val="008A4DB1"/>
    <w:rsid w:val="008A4EB3"/>
    <w:rsid w:val="008A62CF"/>
    <w:rsid w:val="008A66E5"/>
    <w:rsid w:val="008A7AFC"/>
    <w:rsid w:val="008B16CA"/>
    <w:rsid w:val="008B3514"/>
    <w:rsid w:val="008B3EB1"/>
    <w:rsid w:val="008B3EEE"/>
    <w:rsid w:val="008B4249"/>
    <w:rsid w:val="008B5C58"/>
    <w:rsid w:val="008C0202"/>
    <w:rsid w:val="008C0E5D"/>
    <w:rsid w:val="008C12A6"/>
    <w:rsid w:val="008C25ED"/>
    <w:rsid w:val="008C345E"/>
    <w:rsid w:val="008C3674"/>
    <w:rsid w:val="008C41D3"/>
    <w:rsid w:val="008C6B1A"/>
    <w:rsid w:val="008C7917"/>
    <w:rsid w:val="008D1124"/>
    <w:rsid w:val="008D69BB"/>
    <w:rsid w:val="008D6E56"/>
    <w:rsid w:val="008D7B6A"/>
    <w:rsid w:val="008E13F7"/>
    <w:rsid w:val="008E2FB6"/>
    <w:rsid w:val="008E4ED0"/>
    <w:rsid w:val="008E5BEA"/>
    <w:rsid w:val="008E7C3E"/>
    <w:rsid w:val="008F3655"/>
    <w:rsid w:val="008F5642"/>
    <w:rsid w:val="008F62B7"/>
    <w:rsid w:val="00900A24"/>
    <w:rsid w:val="00900BC5"/>
    <w:rsid w:val="00902083"/>
    <w:rsid w:val="009022D7"/>
    <w:rsid w:val="00903D8B"/>
    <w:rsid w:val="0090510A"/>
    <w:rsid w:val="00905D10"/>
    <w:rsid w:val="0091008C"/>
    <w:rsid w:val="00910FDF"/>
    <w:rsid w:val="009110DE"/>
    <w:rsid w:val="00913AB5"/>
    <w:rsid w:val="00914231"/>
    <w:rsid w:val="00915051"/>
    <w:rsid w:val="00915064"/>
    <w:rsid w:val="009224A9"/>
    <w:rsid w:val="00923E65"/>
    <w:rsid w:val="009241C8"/>
    <w:rsid w:val="00925A6C"/>
    <w:rsid w:val="00926914"/>
    <w:rsid w:val="00926D79"/>
    <w:rsid w:val="0093287F"/>
    <w:rsid w:val="00934AD7"/>
    <w:rsid w:val="00936043"/>
    <w:rsid w:val="0093719A"/>
    <w:rsid w:val="00940BC1"/>
    <w:rsid w:val="009415C5"/>
    <w:rsid w:val="00941C44"/>
    <w:rsid w:val="009478AF"/>
    <w:rsid w:val="00950AD6"/>
    <w:rsid w:val="00951606"/>
    <w:rsid w:val="00954C6E"/>
    <w:rsid w:val="00956F45"/>
    <w:rsid w:val="00961936"/>
    <w:rsid w:val="009667AF"/>
    <w:rsid w:val="00966BFF"/>
    <w:rsid w:val="00972ECD"/>
    <w:rsid w:val="0098193E"/>
    <w:rsid w:val="00985487"/>
    <w:rsid w:val="0098797B"/>
    <w:rsid w:val="00992A12"/>
    <w:rsid w:val="00992B56"/>
    <w:rsid w:val="00993D39"/>
    <w:rsid w:val="009963E1"/>
    <w:rsid w:val="00996A4E"/>
    <w:rsid w:val="009A0C73"/>
    <w:rsid w:val="009A2F33"/>
    <w:rsid w:val="009A32F8"/>
    <w:rsid w:val="009A3922"/>
    <w:rsid w:val="009A7826"/>
    <w:rsid w:val="009A7E2F"/>
    <w:rsid w:val="009B1518"/>
    <w:rsid w:val="009B19B6"/>
    <w:rsid w:val="009B35D9"/>
    <w:rsid w:val="009C19E9"/>
    <w:rsid w:val="009C1E0C"/>
    <w:rsid w:val="009C2F36"/>
    <w:rsid w:val="009C423B"/>
    <w:rsid w:val="009C69C4"/>
    <w:rsid w:val="009C6CCE"/>
    <w:rsid w:val="009D2378"/>
    <w:rsid w:val="009D2CBF"/>
    <w:rsid w:val="009D3D48"/>
    <w:rsid w:val="009D3E91"/>
    <w:rsid w:val="009D563E"/>
    <w:rsid w:val="009D7979"/>
    <w:rsid w:val="009E17C6"/>
    <w:rsid w:val="009E41C0"/>
    <w:rsid w:val="009E58E3"/>
    <w:rsid w:val="009E7CE6"/>
    <w:rsid w:val="009F1E81"/>
    <w:rsid w:val="009F4869"/>
    <w:rsid w:val="009F58FB"/>
    <w:rsid w:val="009F6253"/>
    <w:rsid w:val="009F7F5C"/>
    <w:rsid w:val="00A00422"/>
    <w:rsid w:val="00A03F43"/>
    <w:rsid w:val="00A04CCB"/>
    <w:rsid w:val="00A106ED"/>
    <w:rsid w:val="00A13077"/>
    <w:rsid w:val="00A13833"/>
    <w:rsid w:val="00A16332"/>
    <w:rsid w:val="00A16944"/>
    <w:rsid w:val="00A16E62"/>
    <w:rsid w:val="00A179D9"/>
    <w:rsid w:val="00A17CF5"/>
    <w:rsid w:val="00A202EC"/>
    <w:rsid w:val="00A20AA6"/>
    <w:rsid w:val="00A22240"/>
    <w:rsid w:val="00A239C1"/>
    <w:rsid w:val="00A24B2F"/>
    <w:rsid w:val="00A26B01"/>
    <w:rsid w:val="00A31C22"/>
    <w:rsid w:val="00A32D3A"/>
    <w:rsid w:val="00A3493A"/>
    <w:rsid w:val="00A37FE8"/>
    <w:rsid w:val="00A468A6"/>
    <w:rsid w:val="00A478C0"/>
    <w:rsid w:val="00A50E12"/>
    <w:rsid w:val="00A51B89"/>
    <w:rsid w:val="00A52EB7"/>
    <w:rsid w:val="00A5644D"/>
    <w:rsid w:val="00A56CF0"/>
    <w:rsid w:val="00A5723D"/>
    <w:rsid w:val="00A61A33"/>
    <w:rsid w:val="00A644B1"/>
    <w:rsid w:val="00A660F8"/>
    <w:rsid w:val="00A70DE7"/>
    <w:rsid w:val="00A71499"/>
    <w:rsid w:val="00A7349B"/>
    <w:rsid w:val="00A73DE0"/>
    <w:rsid w:val="00A817E6"/>
    <w:rsid w:val="00A831C2"/>
    <w:rsid w:val="00A83C78"/>
    <w:rsid w:val="00A858B5"/>
    <w:rsid w:val="00A9119D"/>
    <w:rsid w:val="00A9133C"/>
    <w:rsid w:val="00A917CB"/>
    <w:rsid w:val="00A93FF3"/>
    <w:rsid w:val="00A9575B"/>
    <w:rsid w:val="00AA0055"/>
    <w:rsid w:val="00AA13E6"/>
    <w:rsid w:val="00AA2407"/>
    <w:rsid w:val="00AA4A89"/>
    <w:rsid w:val="00AA7247"/>
    <w:rsid w:val="00AA79CE"/>
    <w:rsid w:val="00AB148F"/>
    <w:rsid w:val="00AB217D"/>
    <w:rsid w:val="00AB4B78"/>
    <w:rsid w:val="00AB57D5"/>
    <w:rsid w:val="00AB5E30"/>
    <w:rsid w:val="00AC1309"/>
    <w:rsid w:val="00AC58A0"/>
    <w:rsid w:val="00AC6579"/>
    <w:rsid w:val="00AD1A70"/>
    <w:rsid w:val="00AD59C6"/>
    <w:rsid w:val="00AD6242"/>
    <w:rsid w:val="00AE2C7B"/>
    <w:rsid w:val="00AE2DE0"/>
    <w:rsid w:val="00AE4217"/>
    <w:rsid w:val="00AE7A21"/>
    <w:rsid w:val="00AF0B80"/>
    <w:rsid w:val="00AF26C2"/>
    <w:rsid w:val="00AF354E"/>
    <w:rsid w:val="00AF40A4"/>
    <w:rsid w:val="00AF6404"/>
    <w:rsid w:val="00AF7CE8"/>
    <w:rsid w:val="00B0267B"/>
    <w:rsid w:val="00B059A8"/>
    <w:rsid w:val="00B0648E"/>
    <w:rsid w:val="00B10F17"/>
    <w:rsid w:val="00B132E7"/>
    <w:rsid w:val="00B13449"/>
    <w:rsid w:val="00B13D9F"/>
    <w:rsid w:val="00B20ECE"/>
    <w:rsid w:val="00B23170"/>
    <w:rsid w:val="00B23F86"/>
    <w:rsid w:val="00B24C43"/>
    <w:rsid w:val="00B26AC4"/>
    <w:rsid w:val="00B300F8"/>
    <w:rsid w:val="00B3238C"/>
    <w:rsid w:val="00B3421E"/>
    <w:rsid w:val="00B34661"/>
    <w:rsid w:val="00B368F4"/>
    <w:rsid w:val="00B37B0C"/>
    <w:rsid w:val="00B40D20"/>
    <w:rsid w:val="00B40DB6"/>
    <w:rsid w:val="00B44747"/>
    <w:rsid w:val="00B451B0"/>
    <w:rsid w:val="00B517FC"/>
    <w:rsid w:val="00B552D7"/>
    <w:rsid w:val="00B555E6"/>
    <w:rsid w:val="00B55E2A"/>
    <w:rsid w:val="00B56E86"/>
    <w:rsid w:val="00B57F0F"/>
    <w:rsid w:val="00B6096C"/>
    <w:rsid w:val="00B60B91"/>
    <w:rsid w:val="00B615A0"/>
    <w:rsid w:val="00B62472"/>
    <w:rsid w:val="00B63A7C"/>
    <w:rsid w:val="00B67359"/>
    <w:rsid w:val="00B6787E"/>
    <w:rsid w:val="00B721F9"/>
    <w:rsid w:val="00B738A0"/>
    <w:rsid w:val="00B767C4"/>
    <w:rsid w:val="00B80C7D"/>
    <w:rsid w:val="00B80CA6"/>
    <w:rsid w:val="00B8205C"/>
    <w:rsid w:val="00B82610"/>
    <w:rsid w:val="00B826C1"/>
    <w:rsid w:val="00B82A9C"/>
    <w:rsid w:val="00B83B37"/>
    <w:rsid w:val="00B859A9"/>
    <w:rsid w:val="00B8658E"/>
    <w:rsid w:val="00B87886"/>
    <w:rsid w:val="00B91746"/>
    <w:rsid w:val="00B93FFE"/>
    <w:rsid w:val="00B97498"/>
    <w:rsid w:val="00BA096D"/>
    <w:rsid w:val="00BA1854"/>
    <w:rsid w:val="00BB07C1"/>
    <w:rsid w:val="00BB3AE7"/>
    <w:rsid w:val="00BB4371"/>
    <w:rsid w:val="00BB557F"/>
    <w:rsid w:val="00BB5A1A"/>
    <w:rsid w:val="00BB5ADC"/>
    <w:rsid w:val="00BB659E"/>
    <w:rsid w:val="00BC18CC"/>
    <w:rsid w:val="00BC20D0"/>
    <w:rsid w:val="00BC5ACB"/>
    <w:rsid w:val="00BC6213"/>
    <w:rsid w:val="00BC6217"/>
    <w:rsid w:val="00BC7DA3"/>
    <w:rsid w:val="00BD0C42"/>
    <w:rsid w:val="00BD5085"/>
    <w:rsid w:val="00BD58BB"/>
    <w:rsid w:val="00BD6DCC"/>
    <w:rsid w:val="00BE0215"/>
    <w:rsid w:val="00BE0E9D"/>
    <w:rsid w:val="00BE1205"/>
    <w:rsid w:val="00BE1374"/>
    <w:rsid w:val="00BE1447"/>
    <w:rsid w:val="00BE36EB"/>
    <w:rsid w:val="00BE375B"/>
    <w:rsid w:val="00BE3AA0"/>
    <w:rsid w:val="00BE623A"/>
    <w:rsid w:val="00BF3818"/>
    <w:rsid w:val="00BF445C"/>
    <w:rsid w:val="00BF50EF"/>
    <w:rsid w:val="00BF544A"/>
    <w:rsid w:val="00BF7476"/>
    <w:rsid w:val="00C05838"/>
    <w:rsid w:val="00C059F9"/>
    <w:rsid w:val="00C062BF"/>
    <w:rsid w:val="00C07469"/>
    <w:rsid w:val="00C115FA"/>
    <w:rsid w:val="00C12314"/>
    <w:rsid w:val="00C131D5"/>
    <w:rsid w:val="00C13F36"/>
    <w:rsid w:val="00C14AA6"/>
    <w:rsid w:val="00C17465"/>
    <w:rsid w:val="00C17A9A"/>
    <w:rsid w:val="00C21517"/>
    <w:rsid w:val="00C236C1"/>
    <w:rsid w:val="00C248B6"/>
    <w:rsid w:val="00C25D04"/>
    <w:rsid w:val="00C272F9"/>
    <w:rsid w:val="00C310D8"/>
    <w:rsid w:val="00C329BF"/>
    <w:rsid w:val="00C33E22"/>
    <w:rsid w:val="00C35EFD"/>
    <w:rsid w:val="00C37B75"/>
    <w:rsid w:val="00C40F11"/>
    <w:rsid w:val="00C41F0F"/>
    <w:rsid w:val="00C43210"/>
    <w:rsid w:val="00C46F91"/>
    <w:rsid w:val="00C623BF"/>
    <w:rsid w:val="00C64E27"/>
    <w:rsid w:val="00C65B01"/>
    <w:rsid w:val="00C65FF9"/>
    <w:rsid w:val="00C90A77"/>
    <w:rsid w:val="00C9429B"/>
    <w:rsid w:val="00CA120A"/>
    <w:rsid w:val="00CA1726"/>
    <w:rsid w:val="00CA185F"/>
    <w:rsid w:val="00CA373D"/>
    <w:rsid w:val="00CA593B"/>
    <w:rsid w:val="00CA6790"/>
    <w:rsid w:val="00CB502F"/>
    <w:rsid w:val="00CB77ED"/>
    <w:rsid w:val="00CC02B8"/>
    <w:rsid w:val="00CC05B8"/>
    <w:rsid w:val="00CC31BC"/>
    <w:rsid w:val="00CC3B6C"/>
    <w:rsid w:val="00CC5730"/>
    <w:rsid w:val="00CC759E"/>
    <w:rsid w:val="00CC788C"/>
    <w:rsid w:val="00CD0C81"/>
    <w:rsid w:val="00CD18A8"/>
    <w:rsid w:val="00CD3288"/>
    <w:rsid w:val="00CD57AB"/>
    <w:rsid w:val="00CE0614"/>
    <w:rsid w:val="00CE0BE9"/>
    <w:rsid w:val="00CE3152"/>
    <w:rsid w:val="00CE79C3"/>
    <w:rsid w:val="00D052E8"/>
    <w:rsid w:val="00D079B3"/>
    <w:rsid w:val="00D07BFE"/>
    <w:rsid w:val="00D12380"/>
    <w:rsid w:val="00D14E33"/>
    <w:rsid w:val="00D202AE"/>
    <w:rsid w:val="00D231F8"/>
    <w:rsid w:val="00D23C21"/>
    <w:rsid w:val="00D26FA5"/>
    <w:rsid w:val="00D30A82"/>
    <w:rsid w:val="00D319F0"/>
    <w:rsid w:val="00D36206"/>
    <w:rsid w:val="00D36624"/>
    <w:rsid w:val="00D36EA6"/>
    <w:rsid w:val="00D36ECB"/>
    <w:rsid w:val="00D37B36"/>
    <w:rsid w:val="00D46390"/>
    <w:rsid w:val="00D504C1"/>
    <w:rsid w:val="00D508AC"/>
    <w:rsid w:val="00D52021"/>
    <w:rsid w:val="00D54DE9"/>
    <w:rsid w:val="00D54F3D"/>
    <w:rsid w:val="00D55201"/>
    <w:rsid w:val="00D63017"/>
    <w:rsid w:val="00D65A18"/>
    <w:rsid w:val="00D65D30"/>
    <w:rsid w:val="00D71558"/>
    <w:rsid w:val="00D736C5"/>
    <w:rsid w:val="00D7464A"/>
    <w:rsid w:val="00D756B3"/>
    <w:rsid w:val="00D7740C"/>
    <w:rsid w:val="00D81028"/>
    <w:rsid w:val="00D81591"/>
    <w:rsid w:val="00D86BD7"/>
    <w:rsid w:val="00D9052A"/>
    <w:rsid w:val="00D908CB"/>
    <w:rsid w:val="00D921C8"/>
    <w:rsid w:val="00D924E3"/>
    <w:rsid w:val="00D927F8"/>
    <w:rsid w:val="00D92E17"/>
    <w:rsid w:val="00D9755D"/>
    <w:rsid w:val="00D979BD"/>
    <w:rsid w:val="00DA1A06"/>
    <w:rsid w:val="00DA256C"/>
    <w:rsid w:val="00DA32BA"/>
    <w:rsid w:val="00DA3B03"/>
    <w:rsid w:val="00DA4B59"/>
    <w:rsid w:val="00DA7640"/>
    <w:rsid w:val="00DB5CEC"/>
    <w:rsid w:val="00DC1470"/>
    <w:rsid w:val="00DC37D3"/>
    <w:rsid w:val="00DC58A7"/>
    <w:rsid w:val="00DC6427"/>
    <w:rsid w:val="00DD2FCC"/>
    <w:rsid w:val="00DD5176"/>
    <w:rsid w:val="00DE43A5"/>
    <w:rsid w:val="00DF00B1"/>
    <w:rsid w:val="00DF03CA"/>
    <w:rsid w:val="00DF22DB"/>
    <w:rsid w:val="00DF4181"/>
    <w:rsid w:val="00DF4EEA"/>
    <w:rsid w:val="00DF5277"/>
    <w:rsid w:val="00DF5579"/>
    <w:rsid w:val="00DF5939"/>
    <w:rsid w:val="00DF78E3"/>
    <w:rsid w:val="00E00EEB"/>
    <w:rsid w:val="00E0159E"/>
    <w:rsid w:val="00E04789"/>
    <w:rsid w:val="00E04896"/>
    <w:rsid w:val="00E05977"/>
    <w:rsid w:val="00E05FB4"/>
    <w:rsid w:val="00E07F19"/>
    <w:rsid w:val="00E07F6C"/>
    <w:rsid w:val="00E07FAD"/>
    <w:rsid w:val="00E107CC"/>
    <w:rsid w:val="00E12209"/>
    <w:rsid w:val="00E161C1"/>
    <w:rsid w:val="00E16D29"/>
    <w:rsid w:val="00E17E8D"/>
    <w:rsid w:val="00E203BF"/>
    <w:rsid w:val="00E22F9D"/>
    <w:rsid w:val="00E23B87"/>
    <w:rsid w:val="00E2512B"/>
    <w:rsid w:val="00E25268"/>
    <w:rsid w:val="00E25E10"/>
    <w:rsid w:val="00E31AC3"/>
    <w:rsid w:val="00E329F5"/>
    <w:rsid w:val="00E3318F"/>
    <w:rsid w:val="00E366CC"/>
    <w:rsid w:val="00E36ED1"/>
    <w:rsid w:val="00E419A8"/>
    <w:rsid w:val="00E426FE"/>
    <w:rsid w:val="00E42755"/>
    <w:rsid w:val="00E430C8"/>
    <w:rsid w:val="00E4497C"/>
    <w:rsid w:val="00E470BD"/>
    <w:rsid w:val="00E47925"/>
    <w:rsid w:val="00E506EF"/>
    <w:rsid w:val="00E52B46"/>
    <w:rsid w:val="00E54081"/>
    <w:rsid w:val="00E54DEB"/>
    <w:rsid w:val="00E56288"/>
    <w:rsid w:val="00E56F98"/>
    <w:rsid w:val="00E57AA2"/>
    <w:rsid w:val="00E615F8"/>
    <w:rsid w:val="00E61624"/>
    <w:rsid w:val="00E66C4F"/>
    <w:rsid w:val="00E72613"/>
    <w:rsid w:val="00E729A3"/>
    <w:rsid w:val="00E746EB"/>
    <w:rsid w:val="00E75E3B"/>
    <w:rsid w:val="00E81E96"/>
    <w:rsid w:val="00E86274"/>
    <w:rsid w:val="00E87B68"/>
    <w:rsid w:val="00E91BB8"/>
    <w:rsid w:val="00E92219"/>
    <w:rsid w:val="00E932BB"/>
    <w:rsid w:val="00E945D5"/>
    <w:rsid w:val="00E9716E"/>
    <w:rsid w:val="00E976AA"/>
    <w:rsid w:val="00EA2285"/>
    <w:rsid w:val="00EA39BA"/>
    <w:rsid w:val="00EA3C77"/>
    <w:rsid w:val="00EB102F"/>
    <w:rsid w:val="00EB1588"/>
    <w:rsid w:val="00EB32F3"/>
    <w:rsid w:val="00EB3A59"/>
    <w:rsid w:val="00EB6E85"/>
    <w:rsid w:val="00EB73B1"/>
    <w:rsid w:val="00EC188D"/>
    <w:rsid w:val="00EC31C6"/>
    <w:rsid w:val="00ED0C9D"/>
    <w:rsid w:val="00ED4F7F"/>
    <w:rsid w:val="00ED7025"/>
    <w:rsid w:val="00ED7350"/>
    <w:rsid w:val="00ED7743"/>
    <w:rsid w:val="00EE0079"/>
    <w:rsid w:val="00EE21A1"/>
    <w:rsid w:val="00EE3CBA"/>
    <w:rsid w:val="00EE4919"/>
    <w:rsid w:val="00EE5374"/>
    <w:rsid w:val="00EE53A6"/>
    <w:rsid w:val="00EE5BF9"/>
    <w:rsid w:val="00EE75B9"/>
    <w:rsid w:val="00EF0E9D"/>
    <w:rsid w:val="00EF441E"/>
    <w:rsid w:val="00EF4488"/>
    <w:rsid w:val="00EF4F25"/>
    <w:rsid w:val="00EF77FC"/>
    <w:rsid w:val="00F00521"/>
    <w:rsid w:val="00F029DB"/>
    <w:rsid w:val="00F04B4C"/>
    <w:rsid w:val="00F053F9"/>
    <w:rsid w:val="00F06027"/>
    <w:rsid w:val="00F06E32"/>
    <w:rsid w:val="00F071BA"/>
    <w:rsid w:val="00F134A9"/>
    <w:rsid w:val="00F14980"/>
    <w:rsid w:val="00F14FD3"/>
    <w:rsid w:val="00F1739E"/>
    <w:rsid w:val="00F23D04"/>
    <w:rsid w:val="00F253A2"/>
    <w:rsid w:val="00F255A5"/>
    <w:rsid w:val="00F25EA6"/>
    <w:rsid w:val="00F26E53"/>
    <w:rsid w:val="00F2784D"/>
    <w:rsid w:val="00F30C8E"/>
    <w:rsid w:val="00F31C85"/>
    <w:rsid w:val="00F35954"/>
    <w:rsid w:val="00F3639D"/>
    <w:rsid w:val="00F3762E"/>
    <w:rsid w:val="00F41005"/>
    <w:rsid w:val="00F41339"/>
    <w:rsid w:val="00F432B8"/>
    <w:rsid w:val="00F45DEF"/>
    <w:rsid w:val="00F468C0"/>
    <w:rsid w:val="00F46E61"/>
    <w:rsid w:val="00F47F90"/>
    <w:rsid w:val="00F51580"/>
    <w:rsid w:val="00F5244A"/>
    <w:rsid w:val="00F5282D"/>
    <w:rsid w:val="00F53793"/>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5197"/>
    <w:rsid w:val="00F86412"/>
    <w:rsid w:val="00F92B19"/>
    <w:rsid w:val="00F94A67"/>
    <w:rsid w:val="00F97FFA"/>
    <w:rsid w:val="00FA026E"/>
    <w:rsid w:val="00FA06B6"/>
    <w:rsid w:val="00FA25AF"/>
    <w:rsid w:val="00FA2B6A"/>
    <w:rsid w:val="00FA2C0D"/>
    <w:rsid w:val="00FA4749"/>
    <w:rsid w:val="00FA4904"/>
    <w:rsid w:val="00FA66A8"/>
    <w:rsid w:val="00FB6719"/>
    <w:rsid w:val="00FB6C34"/>
    <w:rsid w:val="00FB7758"/>
    <w:rsid w:val="00FC3954"/>
    <w:rsid w:val="00FC48D6"/>
    <w:rsid w:val="00FC4F8B"/>
    <w:rsid w:val="00FC6E34"/>
    <w:rsid w:val="00FD08B1"/>
    <w:rsid w:val="00FD2297"/>
    <w:rsid w:val="00FD4F66"/>
    <w:rsid w:val="00FD7481"/>
    <w:rsid w:val="00FD7A2D"/>
    <w:rsid w:val="00FD7CD7"/>
    <w:rsid w:val="00FE0088"/>
    <w:rsid w:val="00FE0DA6"/>
    <w:rsid w:val="00FE3173"/>
    <w:rsid w:val="00FE5910"/>
    <w:rsid w:val="00FE5A46"/>
    <w:rsid w:val="00FF177A"/>
    <w:rsid w:val="00FF37F2"/>
    <w:rsid w:val="00FF4D55"/>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EE3C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image" Target="media/image1.tiff"/><Relationship Id="rId12" Type="http://schemas.microsoft.com/office/2018/08/relationships/commentsExtensible" Target="commentsExtensible.xml"/><Relationship Id="rId17" Type="http://schemas.openxmlformats.org/officeDocument/2006/relationships/image" Target="media/image5.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hyperlink" Target="https://www.zotero.org/google-docs/?e7MJz6" TargetMode="External"/><Relationship Id="rId10" Type="http://schemas.microsoft.com/office/2011/relationships/commentsExtended" Target="commentsExtended.xml"/><Relationship Id="rId19" Type="http://schemas.openxmlformats.org/officeDocument/2006/relationships/image" Target="media/image8.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697</TotalTime>
  <Pages>16</Pages>
  <Words>12700</Words>
  <Characters>72393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112</cp:revision>
  <cp:lastPrinted>2021-06-22T18:10:00Z</cp:lastPrinted>
  <dcterms:created xsi:type="dcterms:W3CDTF">2021-09-29T23:10:00Z</dcterms:created>
  <dcterms:modified xsi:type="dcterms:W3CDTF">2021-10-04T00:09:00Z</dcterms:modified>
</cp:coreProperties>
</file>