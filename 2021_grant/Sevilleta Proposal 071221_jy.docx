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23D24" w14:textId="77777777" w:rsidR="00B552D7" w:rsidRDefault="00B552D7" w:rsidP="00B552D7">
      <w:pPr>
        <w:pStyle w:val="BodyA"/>
        <w:tabs>
          <w:tab w:val="left" w:pos="2070"/>
        </w:tabs>
        <w:rPr>
          <w:rFonts w:ascii="Arial" w:eastAsia="Arial" w:hAnsi="Arial" w:cs="Arial"/>
          <w:b/>
          <w:bCs/>
          <w:i/>
          <w:iCs/>
          <w:sz w:val="20"/>
          <w:szCs w:val="20"/>
          <w:lang w:val="en-US"/>
        </w:rPr>
      </w:pPr>
      <w:r>
        <w:rPr>
          <w:rFonts w:ascii="Arial" w:hAnsi="Arial"/>
          <w:b/>
          <w:bCs/>
          <w:i/>
          <w:iCs/>
          <w:sz w:val="20"/>
          <w:szCs w:val="20"/>
          <w:lang w:val="en-US"/>
        </w:rPr>
        <w:t>Introduction, Questions, and Merits of the Proposed Research</w:t>
      </w:r>
    </w:p>
    <w:p w14:paraId="15308BA9" w14:textId="77777777" w:rsidR="00B552D7" w:rsidRDefault="00B552D7" w:rsidP="00B552D7">
      <w:pPr>
        <w:pStyle w:val="BodyA"/>
        <w:tabs>
          <w:tab w:val="left" w:pos="2070"/>
        </w:tabs>
        <w:ind w:firstLine="360"/>
        <w:rPr>
          <w:rFonts w:ascii="Arial" w:eastAsia="Arial" w:hAnsi="Arial" w:cs="Arial"/>
          <w:sz w:val="20"/>
          <w:szCs w:val="20"/>
          <w:lang w:val="en-US"/>
        </w:rPr>
      </w:pPr>
    </w:p>
    <w:p w14:paraId="026A965C" w14:textId="14D55341" w:rsidR="00B552D7" w:rsidRPr="00FA0C74" w:rsidRDefault="00B552D7" w:rsidP="00B552D7">
      <w:pPr>
        <w:pStyle w:val="BodyA"/>
        <w:tabs>
          <w:tab w:val="left" w:pos="2070"/>
        </w:tabs>
        <w:rPr>
          <w:rFonts w:ascii="Arial" w:hAnsi="Arial"/>
          <w:sz w:val="20"/>
          <w:szCs w:val="20"/>
          <w:lang w:val="en-US"/>
        </w:rPr>
      </w:pPr>
      <w:r>
        <w:rPr>
          <w:rFonts w:ascii="Arial" w:hAnsi="Arial"/>
          <w:sz w:val="20"/>
          <w:szCs w:val="20"/>
          <w:lang w:val="en-US"/>
        </w:rPr>
        <w:t>Ecologists have long attempted to connect animal population dynamics to resource landscapes because</w:t>
      </w:r>
      <w:r>
        <w:rPr>
          <w:rFonts w:ascii="Arial" w:hAnsi="Arial"/>
          <w:b/>
          <w:bCs/>
          <w:i/>
          <w:iCs/>
          <w:sz w:val="20"/>
          <w:szCs w:val="20"/>
          <w:lang w:val="en-US"/>
        </w:rPr>
        <w:t xml:space="preserve"> </w:t>
      </w:r>
      <w:r>
        <w:rPr>
          <w:rFonts w:ascii="Arial" w:hAnsi="Arial"/>
          <w:sz w:val="20"/>
          <w:szCs w:val="20"/>
          <w:lang w:val="en-US"/>
        </w:rPr>
        <w:t>consumer life histories are inextricably linked to resource quantity and quality (Simpson et al. 2009). Establishing mechanistic connections between resources and consumer population growth</w:t>
      </w:r>
      <w:r w:rsidRPr="00B74C0F">
        <w:rPr>
          <w:rFonts w:ascii="Arial" w:hAnsi="Arial"/>
          <w:sz w:val="20"/>
          <w:szCs w:val="20"/>
          <w:lang w:val="en-US"/>
        </w:rPr>
        <w:t xml:space="preserve"> </w:t>
      </w:r>
      <w:r>
        <w:rPr>
          <w:rFonts w:ascii="Arial" w:hAnsi="Arial"/>
          <w:sz w:val="20"/>
          <w:szCs w:val="20"/>
          <w:lang w:val="en-US"/>
        </w:rPr>
        <w:t>remains a challenge, however, because it requires linking population and community ecology with animal eco-physiology at the organismal scale. Indeed, linking resources to population dynamics involves understanding a complicated set of interactions mediated by individuals’ physiological processes, and then connecting these physiological processes to the ecological conditions that dictate foraging and resource use. Such research generally involves the collection of longitudinal data at multiple levels of ecological organization (individual to community</w:t>
      </w:r>
      <w:r w:rsidR="0072654D">
        <w:rPr>
          <w:rFonts w:ascii="Arial" w:hAnsi="Arial"/>
          <w:sz w:val="20"/>
          <w:szCs w:val="20"/>
          <w:lang w:val="en-US"/>
        </w:rPr>
        <w:t>)</w:t>
      </w:r>
      <w:r>
        <w:rPr>
          <w:rFonts w:ascii="Arial" w:hAnsi="Arial"/>
          <w:sz w:val="20"/>
          <w:szCs w:val="20"/>
          <w:lang w:val="en-US"/>
        </w:rPr>
        <w:t xml:space="preserve">. </w:t>
      </w:r>
    </w:p>
    <w:p w14:paraId="4E16F13B" w14:textId="77777777" w:rsidR="00B552D7" w:rsidRDefault="00B552D7" w:rsidP="00B552D7">
      <w:pPr>
        <w:pStyle w:val="BodyA"/>
        <w:tabs>
          <w:tab w:val="left" w:pos="2070"/>
        </w:tabs>
        <w:ind w:firstLine="360"/>
        <w:rPr>
          <w:rFonts w:ascii="Arial" w:eastAsia="Arial" w:hAnsi="Arial" w:cs="Arial"/>
          <w:sz w:val="20"/>
          <w:szCs w:val="20"/>
          <w:lang w:val="en-US"/>
        </w:rPr>
      </w:pPr>
    </w:p>
    <w:p w14:paraId="61314BE9" w14:textId="44164568" w:rsidR="00B552D7" w:rsidRDefault="00B552D7" w:rsidP="00B552D7">
      <w:pPr>
        <w:pStyle w:val="BodyA"/>
        <w:tabs>
          <w:tab w:val="left" w:pos="2070"/>
        </w:tabs>
        <w:ind w:firstLine="360"/>
        <w:rPr>
          <w:rFonts w:ascii="Arial" w:eastAsia="Arial" w:hAnsi="Arial" w:cs="Arial"/>
          <w:sz w:val="20"/>
          <w:szCs w:val="20"/>
          <w:lang w:val="en-US"/>
        </w:rPr>
      </w:pPr>
      <w:r>
        <w:rPr>
          <w:rFonts w:ascii="Arial" w:hAnsi="Arial"/>
          <w:sz w:val="20"/>
          <w:szCs w:val="20"/>
          <w:lang w:val="en-US"/>
        </w:rPr>
        <w:t xml:space="preserve">Our proposed study will bridge two gaps: one between disciplines (animal ecology and physiology) and another between empirical data and </w:t>
      </w:r>
      <w:r w:rsidR="0072654D">
        <w:rPr>
          <w:rFonts w:ascii="Arial" w:hAnsi="Arial"/>
          <w:sz w:val="20"/>
          <w:szCs w:val="20"/>
          <w:lang w:val="en-US"/>
        </w:rPr>
        <w:t>mechanistic</w:t>
      </w:r>
      <w:r>
        <w:rPr>
          <w:rFonts w:ascii="Arial" w:hAnsi="Arial"/>
          <w:sz w:val="20"/>
          <w:szCs w:val="20"/>
          <w:lang w:val="en-US"/>
        </w:rPr>
        <w:t xml:space="preserve"> models. </w:t>
      </w:r>
      <w:r w:rsidR="00601365">
        <w:rPr>
          <w:rFonts w:ascii="Arial" w:hAnsi="Arial"/>
          <w:sz w:val="20"/>
          <w:szCs w:val="20"/>
          <w:lang w:val="en-US"/>
        </w:rPr>
        <w:t xml:space="preserve">We will do this by coupling empirical data derived from a variety of emergent technologies and theoretical toolkits to directly measure resource use and body condition with a series of mechanistic foraging models that will link environmental conditions to foraging behavior, fitness, and ultimately population dynamics. </w:t>
      </w:r>
      <w:r>
        <w:rPr>
          <w:rFonts w:ascii="Arial" w:hAnsi="Arial"/>
          <w:sz w:val="20"/>
          <w:szCs w:val="20"/>
          <w:lang w:val="en-US"/>
        </w:rPr>
        <w:t>This combined empirical and theoretical framework will allow us to explore how foraging and population dynamics are impacted by future climate scenarios, and how the emergent resource landscapes they produce are likely to affect desert consumer communities over the next century.</w:t>
      </w:r>
    </w:p>
    <w:p w14:paraId="3B3A1491" w14:textId="77777777" w:rsidR="00B552D7" w:rsidRDefault="00B552D7" w:rsidP="00B552D7">
      <w:pPr>
        <w:pStyle w:val="BodyA"/>
        <w:tabs>
          <w:tab w:val="left" w:pos="2070"/>
        </w:tabs>
        <w:rPr>
          <w:rFonts w:ascii="Arial" w:eastAsia="Arial" w:hAnsi="Arial" w:cs="Arial"/>
          <w:sz w:val="20"/>
          <w:szCs w:val="20"/>
          <w:lang w:val="en-US"/>
        </w:rPr>
      </w:pPr>
    </w:p>
    <w:p w14:paraId="79B7155E" w14:textId="49E0B854" w:rsidR="005A3F34" w:rsidRPr="00FA0C74" w:rsidRDefault="005A3F34" w:rsidP="005A3F34">
      <w:pPr>
        <w:pStyle w:val="BodyA"/>
        <w:tabs>
          <w:tab w:val="left" w:pos="2070"/>
        </w:tabs>
        <w:ind w:firstLine="360"/>
        <w:rPr>
          <w:rFonts w:ascii="Arial" w:hAnsi="Arial"/>
          <w:sz w:val="20"/>
          <w:szCs w:val="20"/>
          <w:lang w:val="en-US"/>
        </w:rPr>
      </w:pPr>
      <w:r>
        <w:rPr>
          <w:rFonts w:ascii="Arial" w:hAnsi="Arial"/>
          <w:sz w:val="20"/>
          <w:szCs w:val="20"/>
          <w:lang w:val="en-US"/>
        </w:rPr>
        <w:t>Desert ecosystems often support diverse and dynamic small mammal communities despite low and unpredictable resource availability (Fox 2011). These communities exemplify how resource-limited ecosystems can support consumers with a diverse range of life-history modes and functional traits associated with strategies for resource procurement. In the arid ecosystems of the American Southwest, for example, heteromyid rodents that</w:t>
      </w:r>
      <w:r w:rsidDel="006830B8">
        <w:rPr>
          <w:rFonts w:ascii="Arial" w:hAnsi="Arial"/>
          <w:sz w:val="20"/>
          <w:szCs w:val="20"/>
          <w:lang w:val="en-US"/>
        </w:rPr>
        <w:t xml:space="preserve"> </w:t>
      </w:r>
      <w:r>
        <w:rPr>
          <w:rFonts w:ascii="Arial" w:hAnsi="Arial"/>
          <w:sz w:val="20"/>
          <w:szCs w:val="20"/>
          <w:lang w:val="en-US"/>
        </w:rPr>
        <w:t>range in body size from ~5–150g are food-hoarding granivores with “slow” life histories with long gestation times and small litter sizes. Kangaroo rats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 use both scatter and larder-hoarding strategies to store procured seeds in caches that can persist across seasons and even years to provide reliable sources of food during periods of resource scarcity (Schroder 1979, Vander Wall 1990). In contrast, cricetid rodents like deer (</w:t>
      </w:r>
      <w:r>
        <w:rPr>
          <w:rFonts w:ascii="Arial" w:hAnsi="Arial"/>
          <w:i/>
          <w:iCs/>
          <w:sz w:val="20"/>
          <w:szCs w:val="20"/>
          <w:lang w:val="en-US"/>
        </w:rPr>
        <w:t>Peromyscus spp.</w:t>
      </w:r>
      <w:r>
        <w:rPr>
          <w:rFonts w:ascii="Arial" w:hAnsi="Arial"/>
          <w:sz w:val="20"/>
          <w:szCs w:val="20"/>
          <w:lang w:val="en-US"/>
        </w:rPr>
        <w:t>) and grasshopper mice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w:t>
      </w:r>
      <w:r w:rsidRPr="006830B8">
        <w:rPr>
          <w:rFonts w:ascii="Arial" w:hAnsi="Arial"/>
          <w:sz w:val="20"/>
          <w:szCs w:val="20"/>
          <w:lang w:val="en-US"/>
        </w:rPr>
        <w:t xml:space="preserve"> </w:t>
      </w:r>
      <w:r>
        <w:rPr>
          <w:rFonts w:ascii="Arial" w:hAnsi="Arial"/>
          <w:sz w:val="20"/>
          <w:szCs w:val="20"/>
          <w:lang w:val="en-US"/>
        </w:rPr>
        <w:t>range in size from 20–40g and exhibit “fast” life histories with short gestation times and large litter sizes,</w:t>
      </w:r>
      <w:r w:rsidRPr="006830B8">
        <w:rPr>
          <w:rFonts w:ascii="Arial" w:hAnsi="Arial"/>
          <w:sz w:val="20"/>
          <w:szCs w:val="20"/>
          <w:lang w:val="en-US"/>
        </w:rPr>
        <w:t xml:space="preserve"> </w:t>
      </w:r>
      <w:r>
        <w:rPr>
          <w:rFonts w:ascii="Arial" w:hAnsi="Arial"/>
          <w:sz w:val="20"/>
          <w:szCs w:val="20"/>
          <w:lang w:val="en-US"/>
        </w:rPr>
        <w:t xml:space="preserve">resulting in higher reproductive potential than sympatric heteromyids (Hoffmeister 1986). Cricetids, in contrast to heteromyids, do not hoard food in the desert ecosystem we propose to study, and therefore must forage continuously to survive. Further, cricetids are more omnivorous and generally rely on a combination of </w:t>
      </w:r>
      <w:proofErr w:type="spellStart"/>
      <w:r>
        <w:rPr>
          <w:rFonts w:ascii="Arial" w:hAnsi="Arial"/>
          <w:sz w:val="20"/>
          <w:szCs w:val="20"/>
          <w:lang w:val="en-US"/>
        </w:rPr>
        <w:t>folivory</w:t>
      </w:r>
      <w:proofErr w:type="spellEnd"/>
      <w:r>
        <w:rPr>
          <w:rFonts w:ascii="Arial" w:hAnsi="Arial"/>
          <w:sz w:val="20"/>
          <w:szCs w:val="20"/>
          <w:lang w:val="en-US"/>
        </w:rPr>
        <w:t xml:space="preserve"> and </w:t>
      </w:r>
      <w:proofErr w:type="spellStart"/>
      <w:r>
        <w:rPr>
          <w:rFonts w:ascii="Arial" w:hAnsi="Arial"/>
          <w:sz w:val="20"/>
          <w:szCs w:val="20"/>
          <w:lang w:val="en-US"/>
        </w:rPr>
        <w:t>insectivory</w:t>
      </w:r>
      <w:proofErr w:type="spellEnd"/>
      <w:r>
        <w:rPr>
          <w:rFonts w:ascii="Arial" w:hAnsi="Arial"/>
          <w:sz w:val="20"/>
          <w:szCs w:val="20"/>
          <w:lang w:val="en-US"/>
        </w:rPr>
        <w:t xml:space="preserve"> to occupy multiple trophic levels, granting them access to higher quality foods with high protein content. Given the increasing resource stochasticity of our proposed desert system (Rudgers et al 2018), tradeoffs in these </w:t>
      </w:r>
      <w:r w:rsidRPr="007D2B67">
        <w:rPr>
          <w:rFonts w:ascii="Arial" w:hAnsi="Arial"/>
          <w:sz w:val="20"/>
          <w:szCs w:val="20"/>
          <w:lang w:val="en-US"/>
        </w:rPr>
        <w:t>opposing</w:t>
      </w:r>
      <w:r>
        <w:rPr>
          <w:rFonts w:ascii="Arial" w:hAnsi="Arial"/>
          <w:sz w:val="20"/>
          <w:szCs w:val="20"/>
          <w:lang w:val="en-US"/>
        </w:rPr>
        <w:t xml:space="preserve"> foraging and life-history strategies have significant potential to structure population and community dynamics.</w:t>
      </w:r>
    </w:p>
    <w:p w14:paraId="672E244D" w14:textId="77777777" w:rsidR="00B552D7" w:rsidRDefault="00B552D7" w:rsidP="00B552D7">
      <w:pPr>
        <w:pStyle w:val="BodyA"/>
        <w:tabs>
          <w:tab w:val="left" w:pos="2070"/>
        </w:tabs>
        <w:ind w:firstLine="360"/>
        <w:rPr>
          <w:rFonts w:ascii="Arial" w:eastAsia="Arial" w:hAnsi="Arial" w:cs="Arial"/>
          <w:sz w:val="20"/>
          <w:szCs w:val="20"/>
          <w:lang w:val="en-US"/>
        </w:rPr>
      </w:pPr>
    </w:p>
    <w:p w14:paraId="70339B40" w14:textId="7B8FE95B" w:rsidR="00B552D7" w:rsidRDefault="00C07469" w:rsidP="00B552D7">
      <w:pPr>
        <w:pStyle w:val="BodyA"/>
        <w:ind w:firstLine="360"/>
        <w:rPr>
          <w:rFonts w:ascii="Arial" w:eastAsia="Arial" w:hAnsi="Arial" w:cs="Arial"/>
          <w:sz w:val="20"/>
          <w:szCs w:val="20"/>
          <w:lang w:val="en-US"/>
        </w:rPr>
      </w:pPr>
      <w:r>
        <w:rPr>
          <w:rFonts w:ascii="Arial" w:hAnsi="Arial"/>
          <w:sz w:val="20"/>
          <w:szCs w:val="20"/>
          <w:lang w:val="en-US"/>
        </w:rPr>
        <w:t>Arid ecosystems are regulated primarily from the bottom-up and are subject to highly variable seasonal rainfall and productivity (e.g.,</w:t>
      </w:r>
      <w:r>
        <w:rPr>
          <w:rFonts w:ascii="Arial" w:hAnsi="Arial"/>
          <w:i/>
          <w:iCs/>
          <w:sz w:val="20"/>
          <w:szCs w:val="20"/>
          <w:lang w:val="en-US"/>
        </w:rPr>
        <w:t xml:space="preserve"> </w:t>
      </w:r>
      <w:r>
        <w:rPr>
          <w:rFonts w:ascii="Arial" w:hAnsi="Arial"/>
          <w:sz w:val="20"/>
          <w:szCs w:val="20"/>
          <w:lang w:val="en-US"/>
        </w:rPr>
        <w:t xml:space="preserve">Guo and Grown 1996, Guo et al. 2002), which makes them model systems for examining how abiotic factors influence consumer community dynamics and structure (Polis 1991, Meserve et al. 1995, 1996, 2003, 2011, Chesson et al. 2004, </w:t>
      </w:r>
      <w:proofErr w:type="spellStart"/>
      <w:r>
        <w:rPr>
          <w:rFonts w:ascii="Arial" w:hAnsi="Arial"/>
          <w:sz w:val="20"/>
          <w:szCs w:val="20"/>
          <w:lang w:val="en-US"/>
        </w:rPr>
        <w:t>Letnic</w:t>
      </w:r>
      <w:proofErr w:type="spellEnd"/>
      <w:r>
        <w:rPr>
          <w:rFonts w:ascii="Arial" w:hAnsi="Arial"/>
          <w:sz w:val="20"/>
          <w:szCs w:val="20"/>
          <w:lang w:val="en-US"/>
        </w:rPr>
        <w:t xml:space="preserve"> et al. 2004, Thibault et al. 2004, Dickman et al. 2011, Kelt 2011). For example, small mammal populations respond rapidly and positively to rainfall-driven increases in resources, and temporal variation in resource abundance can produce shifts in community composition (Brown 1973, Ernest et al. 2000, Lima et al. 2008, Previtali et al. 2009, Thibault et al. 2010). While much descriptive information exists on the diets of small mammals in the American Southwest (e.g., </w:t>
      </w:r>
      <w:proofErr w:type="spellStart"/>
      <w:r>
        <w:rPr>
          <w:rFonts w:ascii="Arial" w:hAnsi="Arial"/>
          <w:sz w:val="20"/>
          <w:szCs w:val="20"/>
          <w:lang w:val="en-US"/>
        </w:rPr>
        <w:t>Vorhies</w:t>
      </w:r>
      <w:proofErr w:type="spellEnd"/>
      <w:r>
        <w:rPr>
          <w:rFonts w:ascii="Arial" w:hAnsi="Arial"/>
          <w:sz w:val="20"/>
          <w:szCs w:val="20"/>
          <w:lang w:val="en-US"/>
        </w:rPr>
        <w:t xml:space="preserve"> and Taylor 1922, Brown and Lieberman 1973, Reichman 1975, 1979, Stamp and </w:t>
      </w:r>
      <w:proofErr w:type="spellStart"/>
      <w:r>
        <w:rPr>
          <w:rFonts w:ascii="Arial" w:hAnsi="Arial"/>
          <w:sz w:val="20"/>
          <w:szCs w:val="20"/>
          <w:lang w:val="en-US"/>
        </w:rPr>
        <w:t>Ohmart</w:t>
      </w:r>
      <w:proofErr w:type="spellEnd"/>
      <w:r>
        <w:rPr>
          <w:rFonts w:ascii="Arial" w:hAnsi="Arial"/>
          <w:sz w:val="20"/>
          <w:szCs w:val="20"/>
          <w:lang w:val="en-US"/>
        </w:rPr>
        <w:t xml:space="preserve"> 1978, Price and Reichman 1987, Price and Joyner 1997, Hope and Parmenter 2007), proportional resource use and the relative importance of seasonal resource production to consumer function and fitness - both within and between species - is not known. Indeed, most studies of </w:t>
      </w:r>
      <w:proofErr w:type="spellStart"/>
      <w:r>
        <w:rPr>
          <w:rFonts w:ascii="Arial" w:hAnsi="Arial"/>
          <w:sz w:val="20"/>
          <w:szCs w:val="20"/>
          <w:lang w:val="en-US"/>
        </w:rPr>
        <w:t>aridland</w:t>
      </w:r>
      <w:proofErr w:type="spellEnd"/>
      <w:r>
        <w:rPr>
          <w:rFonts w:ascii="Arial" w:hAnsi="Arial"/>
          <w:sz w:val="20"/>
          <w:szCs w:val="20"/>
          <w:lang w:val="en-US"/>
        </w:rPr>
        <w:t xml:space="preserve"> ecosystems have relied on correlative approaches to link precipitation or primary production to numerical responses in small mammal abundance or community composition (Ernest et al. 2000, Lima et al. 2008, Thibault et al. 2010) and have not directly examined, even at coarse resolutions, the mechanistic relationships between foraging, fitness, and population dynamics. </w:t>
      </w:r>
      <w:r w:rsidR="00B552D7">
        <w:rPr>
          <w:rFonts w:ascii="Arial" w:hAnsi="Arial"/>
          <w:sz w:val="20"/>
          <w:szCs w:val="20"/>
          <w:lang w:val="en-US"/>
        </w:rPr>
        <w:t xml:space="preserve">Furthermore, little is known about how the timing, quality, and quantity of seasonal resource production influence consumer body </w:t>
      </w:r>
      <w:r w:rsidR="00B552D7">
        <w:rPr>
          <w:rFonts w:ascii="Arial" w:hAnsi="Arial"/>
          <w:sz w:val="20"/>
          <w:szCs w:val="20"/>
          <w:lang w:val="en-US"/>
        </w:rPr>
        <w:lastRenderedPageBreak/>
        <w:t xml:space="preserve">condition, which is often used to predict survival, reproductive performance, and overall fitness (Ritchie 1990, Millar et al. 1991, Newton 1993, Dobson and Michener 1995, Wauters and </w:t>
      </w:r>
      <w:proofErr w:type="spellStart"/>
      <w:r w:rsidR="00B552D7">
        <w:rPr>
          <w:rFonts w:ascii="Arial" w:hAnsi="Arial"/>
          <w:sz w:val="20"/>
          <w:szCs w:val="20"/>
          <w:lang w:val="en-US"/>
        </w:rPr>
        <w:t>Dhondt</w:t>
      </w:r>
      <w:proofErr w:type="spellEnd"/>
      <w:r w:rsidR="00B552D7">
        <w:rPr>
          <w:rFonts w:ascii="Arial" w:hAnsi="Arial"/>
          <w:sz w:val="20"/>
          <w:szCs w:val="20"/>
          <w:lang w:val="en-US"/>
        </w:rPr>
        <w:t xml:space="preserve"> 1995, Atkinson and Ramsay 1995, Keech et al. 2000). To our knowledge, no study has quantitatively linked vertebrate resource use with body condition and survival at seasonal timescales in stochastic </w:t>
      </w:r>
      <w:proofErr w:type="spellStart"/>
      <w:r w:rsidR="00B552D7">
        <w:rPr>
          <w:rFonts w:ascii="Arial" w:hAnsi="Arial"/>
          <w:sz w:val="20"/>
          <w:szCs w:val="20"/>
          <w:lang w:val="en-US"/>
        </w:rPr>
        <w:t>aridland</w:t>
      </w:r>
      <w:proofErr w:type="spellEnd"/>
      <w:r w:rsidR="00B552D7">
        <w:rPr>
          <w:rFonts w:ascii="Arial" w:hAnsi="Arial"/>
          <w:sz w:val="20"/>
          <w:szCs w:val="20"/>
          <w:lang w:val="en-US"/>
        </w:rPr>
        <w:t xml:space="preserve"> ecosystems, likely because the simultaneous collection of these data streams is highly invasive and time-intensive using traditional techniques (Millar and </w:t>
      </w:r>
      <w:proofErr w:type="spellStart"/>
      <w:r w:rsidR="00B552D7">
        <w:rPr>
          <w:rFonts w:ascii="Arial" w:hAnsi="Arial"/>
          <w:sz w:val="20"/>
          <w:szCs w:val="20"/>
          <w:lang w:val="en-US"/>
        </w:rPr>
        <w:t>Schieck</w:t>
      </w:r>
      <w:proofErr w:type="spellEnd"/>
      <w:r w:rsidR="00B552D7">
        <w:rPr>
          <w:rFonts w:ascii="Arial" w:hAnsi="Arial"/>
          <w:sz w:val="20"/>
          <w:szCs w:val="20"/>
          <w:lang w:val="en-US"/>
        </w:rPr>
        <w:t xml:space="preserve"> 1986, </w:t>
      </w:r>
      <w:proofErr w:type="spellStart"/>
      <w:r w:rsidR="00B552D7">
        <w:rPr>
          <w:rFonts w:ascii="Arial" w:hAnsi="Arial"/>
          <w:sz w:val="20"/>
          <w:szCs w:val="20"/>
          <w:lang w:val="en-US"/>
        </w:rPr>
        <w:t>Hickling</w:t>
      </w:r>
      <w:proofErr w:type="spellEnd"/>
      <w:r w:rsidR="00B552D7">
        <w:rPr>
          <w:rFonts w:ascii="Arial" w:hAnsi="Arial"/>
          <w:sz w:val="20"/>
          <w:szCs w:val="20"/>
          <w:lang w:val="en-US"/>
        </w:rPr>
        <w:t xml:space="preserve"> et al. 1991, </w:t>
      </w:r>
      <w:proofErr w:type="spellStart"/>
      <w:r w:rsidR="00B552D7">
        <w:rPr>
          <w:rFonts w:ascii="Arial" w:hAnsi="Arial"/>
          <w:sz w:val="20"/>
          <w:szCs w:val="20"/>
          <w:lang w:val="en-US"/>
        </w:rPr>
        <w:t>Batzli</w:t>
      </w:r>
      <w:proofErr w:type="spellEnd"/>
      <w:r w:rsidR="00B552D7">
        <w:rPr>
          <w:rFonts w:ascii="Arial" w:hAnsi="Arial"/>
          <w:sz w:val="20"/>
          <w:szCs w:val="20"/>
          <w:lang w:val="en-US"/>
        </w:rPr>
        <w:t xml:space="preserve"> and </w:t>
      </w:r>
      <w:proofErr w:type="spellStart"/>
      <w:r w:rsidR="00B552D7">
        <w:rPr>
          <w:rFonts w:ascii="Arial" w:hAnsi="Arial"/>
          <w:sz w:val="20"/>
          <w:szCs w:val="20"/>
          <w:lang w:val="en-US"/>
        </w:rPr>
        <w:t>Esseks</w:t>
      </w:r>
      <w:proofErr w:type="spellEnd"/>
      <w:r w:rsidR="00B552D7">
        <w:rPr>
          <w:rFonts w:ascii="Arial" w:hAnsi="Arial"/>
          <w:sz w:val="20"/>
          <w:szCs w:val="20"/>
          <w:lang w:val="en-US"/>
        </w:rPr>
        <w:t xml:space="preserve"> 1992, </w:t>
      </w:r>
      <w:proofErr w:type="spellStart"/>
      <w:r w:rsidR="00B552D7">
        <w:rPr>
          <w:rFonts w:ascii="Arial" w:hAnsi="Arial"/>
          <w:sz w:val="20"/>
          <w:szCs w:val="20"/>
          <w:lang w:val="en-US"/>
        </w:rPr>
        <w:t>Schulte-Hostedde</w:t>
      </w:r>
      <w:proofErr w:type="spellEnd"/>
      <w:r w:rsidR="00B552D7">
        <w:rPr>
          <w:rFonts w:ascii="Arial" w:hAnsi="Arial"/>
          <w:sz w:val="20"/>
          <w:szCs w:val="20"/>
          <w:lang w:val="en-US"/>
        </w:rPr>
        <w:t xml:space="preserve"> et al. 2001).</w:t>
      </w:r>
    </w:p>
    <w:p w14:paraId="06D7DB11" w14:textId="77777777" w:rsidR="00B552D7" w:rsidRDefault="00B552D7" w:rsidP="00B552D7">
      <w:pPr>
        <w:pStyle w:val="BodyA"/>
        <w:tabs>
          <w:tab w:val="left" w:pos="2070"/>
        </w:tabs>
        <w:rPr>
          <w:rFonts w:ascii="Arial" w:eastAsia="Arial" w:hAnsi="Arial" w:cs="Arial"/>
          <w:sz w:val="20"/>
          <w:szCs w:val="20"/>
          <w:lang w:val="en-US"/>
        </w:rPr>
      </w:pPr>
    </w:p>
    <w:p w14:paraId="21FBD58C" w14:textId="739E2C4E" w:rsidR="00B552D7" w:rsidRDefault="00B552D7" w:rsidP="00B552D7">
      <w:pPr>
        <w:pStyle w:val="BodyAA"/>
        <w:tabs>
          <w:tab w:val="left" w:pos="2070"/>
        </w:tabs>
        <w:ind w:firstLine="360"/>
        <w:rPr>
          <w:rFonts w:ascii="Arial" w:eastAsia="Arial" w:hAnsi="Arial" w:cs="Arial"/>
          <w:sz w:val="20"/>
          <w:szCs w:val="20"/>
          <w:lang w:val="en-US"/>
        </w:rPr>
      </w:pPr>
      <w:r>
        <w:rPr>
          <w:rFonts w:ascii="Arial" w:hAnsi="Arial"/>
          <w:sz w:val="20"/>
          <w:szCs w:val="20"/>
          <w:lang w:val="en-US"/>
        </w:rPr>
        <w:t>Though ecologists have a solid understanding of how abiotic and biotic processes structure desert small mammal communities</w:t>
      </w:r>
      <w:r w:rsidR="00954C6E">
        <w:rPr>
          <w:rFonts w:ascii="Arial" w:hAnsi="Arial"/>
          <w:sz w:val="20"/>
          <w:szCs w:val="20"/>
          <w:lang w:val="en-US"/>
        </w:rPr>
        <w:t xml:space="preserve"> (REFS</w:t>
      </w:r>
      <w:r w:rsidR="001A1AC7">
        <w:rPr>
          <w:rFonts w:ascii="Arial" w:hAnsi="Arial"/>
          <w:sz w:val="20"/>
          <w:szCs w:val="20"/>
          <w:lang w:val="en-US"/>
        </w:rPr>
        <w:t>)</w:t>
      </w:r>
      <w:r>
        <w:rPr>
          <w:rFonts w:ascii="Arial" w:hAnsi="Arial"/>
          <w:sz w:val="20"/>
          <w:szCs w:val="20"/>
          <w:lang w:val="en-US"/>
        </w:rPr>
        <w:t>, how functional traits regulate intra- and inter-specific variation in individual fitness, and by extension how population and community dynamics respond to changing environmental conditions, is un</w:t>
      </w:r>
      <w:r w:rsidR="004C4FD2">
        <w:rPr>
          <w:rFonts w:ascii="Arial" w:hAnsi="Arial"/>
          <w:sz w:val="20"/>
          <w:szCs w:val="20"/>
          <w:lang w:val="en-US"/>
        </w:rPr>
        <w:t>clear</w:t>
      </w:r>
      <w:r>
        <w:rPr>
          <w:rFonts w:ascii="Arial" w:hAnsi="Arial"/>
          <w:sz w:val="20"/>
          <w:szCs w:val="20"/>
          <w:lang w:val="en-US"/>
        </w:rPr>
        <w:t xml:space="preserve">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w:t>
      </w:r>
      <w:r w:rsidR="004C4FD2">
        <w:rPr>
          <w:rFonts w:ascii="Arial" w:hAnsi="Arial"/>
          <w:sz w:val="20"/>
          <w:szCs w:val="20"/>
          <w:lang w:val="en-US"/>
        </w:rPr>
        <w:t>Better</w:t>
      </w:r>
      <w:r>
        <w:rPr>
          <w:rFonts w:ascii="Arial" w:hAnsi="Arial"/>
          <w:sz w:val="20"/>
          <w:szCs w:val="20"/>
          <w:lang w:val="en-US"/>
        </w:rPr>
        <w:t xml:space="preserve"> understanding requires knowing how specific resources affect individual condition, and how these metrics translate into survival and reproduction, which ultimately regulate population and community dynamics. Such a framework would be powerful, as it could be used to generate predictions of population and community dynamics under alternative environmental conditions and to establish a general theory of consumer foraging behaviors in resource-limited systems. This is a primary goal of our proposed research. Using a desert small mammal community as a model system, our project will focus on three questions central to connecting animal population dynamics to resource landscapes:</w:t>
      </w:r>
    </w:p>
    <w:p w14:paraId="553C2271" w14:textId="77777777" w:rsidR="00B552D7" w:rsidRDefault="00B552D7" w:rsidP="00B552D7">
      <w:pPr>
        <w:pStyle w:val="BodyAA"/>
        <w:tabs>
          <w:tab w:val="left" w:pos="2070"/>
        </w:tabs>
        <w:ind w:firstLine="360"/>
        <w:rPr>
          <w:rFonts w:ascii="Arial" w:eastAsia="Arial" w:hAnsi="Arial" w:cs="Arial"/>
          <w:sz w:val="20"/>
          <w:szCs w:val="20"/>
          <w:lang w:val="en-US"/>
        </w:rPr>
      </w:pPr>
    </w:p>
    <w:p w14:paraId="6A2E1594" w14:textId="2A7482C5" w:rsidR="006D6113" w:rsidRPr="006D6113" w:rsidRDefault="006D6113" w:rsidP="006D6113">
      <w:pPr>
        <w:pStyle w:val="ListParagraph"/>
        <w:widowControl w:val="0"/>
        <w:numPr>
          <w:ilvl w:val="0"/>
          <w:numId w:val="2"/>
        </w:numPr>
        <w:suppressAutoHyphens/>
        <w:rPr>
          <w:rFonts w:ascii="Arial" w:hAnsi="Arial"/>
          <w:b/>
          <w:bCs/>
          <w:i/>
          <w:iCs/>
        </w:rPr>
      </w:pPr>
      <w:r w:rsidRPr="006D6113">
        <w:rPr>
          <w:rFonts w:ascii="Arial" w:hAnsi="Arial"/>
          <w:b/>
          <w:bCs/>
          <w:i/>
          <w:iCs/>
        </w:rPr>
        <w:t>How does temporal variation in the availability of C</w:t>
      </w:r>
      <w:r w:rsidRPr="006D6113">
        <w:rPr>
          <w:rFonts w:ascii="Arial" w:hAnsi="Arial"/>
          <w:b/>
          <w:bCs/>
          <w:i/>
          <w:iCs/>
          <w:vertAlign w:val="subscript"/>
        </w:rPr>
        <w:t>3</w:t>
      </w:r>
      <w:r w:rsidRPr="006D6113">
        <w:rPr>
          <w:rFonts w:ascii="Arial" w:hAnsi="Arial"/>
          <w:b/>
          <w:bCs/>
          <w:i/>
          <w:iCs/>
        </w:rPr>
        <w:t xml:space="preserve"> versus C</w:t>
      </w:r>
      <w:r w:rsidRPr="006D6113">
        <w:rPr>
          <w:rFonts w:ascii="Arial" w:hAnsi="Arial"/>
          <w:b/>
          <w:bCs/>
          <w:i/>
          <w:iCs/>
          <w:vertAlign w:val="subscript"/>
        </w:rPr>
        <w:t>4</w:t>
      </w:r>
      <w:r w:rsidRPr="006D6113">
        <w:rPr>
          <w:rFonts w:ascii="Arial" w:hAnsi="Arial"/>
          <w:b/>
          <w:bCs/>
          <w:i/>
          <w:iCs/>
        </w:rPr>
        <w:t xml:space="preserve"> plants influence individual- and population-level resource use in this small mammal community?</w:t>
      </w:r>
    </w:p>
    <w:p w14:paraId="109C8F85" w14:textId="77777777" w:rsidR="00B552D7" w:rsidRDefault="00B552D7" w:rsidP="00B552D7">
      <w:pPr>
        <w:pStyle w:val="ListParagraph"/>
        <w:widowControl w:val="0"/>
        <w:tabs>
          <w:tab w:val="left" w:pos="432"/>
        </w:tabs>
        <w:suppressAutoHyphens/>
        <w:ind w:left="360"/>
        <w:rPr>
          <w:rFonts w:ascii="Arial" w:eastAsia="Arial" w:hAnsi="Arial" w:cs="Arial"/>
          <w:b/>
          <w:bCs/>
          <w:i/>
          <w:iCs/>
        </w:rPr>
      </w:pPr>
    </w:p>
    <w:p w14:paraId="613A9BFC" w14:textId="36197A6D" w:rsidR="00B552D7" w:rsidRDefault="00B552D7" w:rsidP="00B552D7">
      <w:pPr>
        <w:pStyle w:val="ListParagraph"/>
        <w:widowControl w:val="0"/>
        <w:numPr>
          <w:ilvl w:val="0"/>
          <w:numId w:val="2"/>
        </w:numPr>
        <w:suppressAutoHyphens/>
        <w:rPr>
          <w:rFonts w:ascii="Arial" w:hAnsi="Arial"/>
          <w:b/>
          <w:bCs/>
          <w:i/>
          <w:iCs/>
        </w:rPr>
      </w:pPr>
      <w:r>
        <w:rPr>
          <w:rFonts w:ascii="Arial" w:hAnsi="Arial"/>
          <w:b/>
          <w:bCs/>
          <w:i/>
          <w:iCs/>
        </w:rPr>
        <w:t xml:space="preserve">Is the use of resources with </w:t>
      </w:r>
      <w:r w:rsidR="004C4FD2">
        <w:rPr>
          <w:rFonts w:ascii="Arial" w:hAnsi="Arial"/>
          <w:b/>
          <w:bCs/>
          <w:i/>
          <w:iCs/>
        </w:rPr>
        <w:t>different</w:t>
      </w:r>
      <w:r>
        <w:rPr>
          <w:rFonts w:ascii="Arial" w:hAnsi="Arial"/>
          <w:b/>
          <w:bCs/>
          <w:i/>
          <w:iCs/>
        </w:rPr>
        <w:t xml:space="preserve"> nutritional traits––nitrogen content, seed size, secondary metabolites––correlated with consumer phenotypic traits, namely body condition and gut microbiome composition, and how do these variables influence individual survival?</w:t>
      </w:r>
    </w:p>
    <w:p w14:paraId="207EF501" w14:textId="77777777" w:rsidR="00B552D7" w:rsidRDefault="00B552D7" w:rsidP="00B552D7">
      <w:pPr>
        <w:pStyle w:val="ListParagraph"/>
        <w:rPr>
          <w:rFonts w:ascii="Arial" w:eastAsia="Arial" w:hAnsi="Arial" w:cs="Arial"/>
          <w:b/>
          <w:bCs/>
          <w:i/>
          <w:iCs/>
        </w:rPr>
      </w:pPr>
    </w:p>
    <w:p w14:paraId="67FD96F6" w14:textId="77777777" w:rsidR="001A1AC7" w:rsidRDefault="001A1AC7" w:rsidP="001A1AC7">
      <w:pPr>
        <w:pStyle w:val="ListParagraph"/>
        <w:numPr>
          <w:ilvl w:val="0"/>
          <w:numId w:val="3"/>
        </w:numPr>
        <w:rPr>
          <w:rFonts w:ascii="Arial" w:hAnsi="Arial"/>
          <w:b/>
          <w:bCs/>
          <w:i/>
          <w:iCs/>
          <w:lang w:val="nl-NL"/>
        </w:rPr>
      </w:pPr>
      <w:r>
        <w:rPr>
          <w:rFonts w:ascii="Arial" w:hAnsi="Arial"/>
          <w:b/>
          <w:bCs/>
          <w:i/>
          <w:iCs/>
        </w:rPr>
        <w:t xml:space="preserve">Can mechanistic foraging </w:t>
      </w:r>
      <w:proofErr w:type="spellStart"/>
      <w:r>
        <w:rPr>
          <w:rFonts w:ascii="Arial" w:hAnsi="Arial"/>
          <w:b/>
          <w:bCs/>
          <w:i/>
          <w:iCs/>
          <w:lang w:val="it-IT"/>
        </w:rPr>
        <w:t>model</w:t>
      </w:r>
      <w:proofErr w:type="spellEnd"/>
      <w:r>
        <w:rPr>
          <w:rFonts w:ascii="Arial" w:hAnsi="Arial"/>
          <w:b/>
          <w:bCs/>
          <w:i/>
          <w:iCs/>
        </w:rPr>
        <w:t xml:space="preserve">s that </w:t>
      </w:r>
      <w:proofErr w:type="spellStart"/>
      <w:r>
        <w:rPr>
          <w:rFonts w:ascii="Arial" w:hAnsi="Arial"/>
          <w:b/>
          <w:bCs/>
          <w:i/>
          <w:iCs/>
          <w:lang w:val="it-IT"/>
        </w:rPr>
        <w:t>incorporat</w:t>
      </w:r>
      <w:proofErr w:type="spellEnd"/>
      <w:r>
        <w:rPr>
          <w:rFonts w:ascii="Arial" w:hAnsi="Arial"/>
          <w:b/>
          <w:bCs/>
          <w:i/>
          <w:iCs/>
        </w:rPr>
        <w:t>e ecological and physiological constraints be used to establish a consumer strategy-niche space that correlates with expected fitness, from which empirical measures can be assessed?</w:t>
      </w:r>
    </w:p>
    <w:p w14:paraId="647FCF07" w14:textId="77777777" w:rsidR="00B552D7" w:rsidRDefault="00B552D7" w:rsidP="00B552D7">
      <w:pPr>
        <w:pStyle w:val="BodyA"/>
        <w:tabs>
          <w:tab w:val="left" w:pos="2070"/>
        </w:tabs>
        <w:rPr>
          <w:rFonts w:ascii="Arial" w:eastAsia="Arial" w:hAnsi="Arial" w:cs="Arial"/>
          <w:sz w:val="20"/>
          <w:szCs w:val="20"/>
          <w:lang w:val="en-US"/>
        </w:rPr>
      </w:pPr>
    </w:p>
    <w:p w14:paraId="1429F1B9" w14:textId="4C2954E2" w:rsidR="00E430C8" w:rsidRDefault="00E430C8" w:rsidP="00E430C8">
      <w:pPr>
        <w:pStyle w:val="Body"/>
        <w:ind w:firstLine="360"/>
        <w:rPr>
          <w:rFonts w:ascii="Arial" w:hAnsi="Arial"/>
          <w:sz w:val="20"/>
          <w:szCs w:val="20"/>
          <w:lang w:val="en-US"/>
        </w:rPr>
      </w:pPr>
      <w:r w:rsidRPr="0076683E">
        <w:rPr>
          <w:rFonts w:ascii="Arial" w:hAnsi="Arial"/>
          <w:sz w:val="20"/>
          <w:szCs w:val="20"/>
          <w:lang w:val="en-US"/>
        </w:rPr>
        <w:t xml:space="preserve">Our study will use ecological data collected at the individual level to link </w:t>
      </w:r>
      <w:r>
        <w:rPr>
          <w:rFonts w:ascii="Arial" w:hAnsi="Arial"/>
          <w:sz w:val="20"/>
          <w:szCs w:val="20"/>
          <w:lang w:val="en-US"/>
        </w:rPr>
        <w:t>climate-mediated</w:t>
      </w:r>
      <w:r w:rsidRPr="0076683E">
        <w:rPr>
          <w:rFonts w:ascii="Arial" w:hAnsi="Arial"/>
          <w:sz w:val="20"/>
          <w:szCs w:val="20"/>
          <w:lang w:val="en-US"/>
        </w:rPr>
        <w:t xml:space="preserve"> variation in resource availability with traditional metrics of fitness such as body condition and survival, </w:t>
      </w:r>
      <w:r>
        <w:rPr>
          <w:rFonts w:ascii="Arial" w:hAnsi="Arial"/>
          <w:sz w:val="20"/>
          <w:szCs w:val="20"/>
          <w:lang w:val="en-US"/>
        </w:rPr>
        <w:t>as well as their cascading impacts on</w:t>
      </w:r>
      <w:r w:rsidRPr="0076683E">
        <w:rPr>
          <w:rFonts w:ascii="Arial" w:hAnsi="Arial"/>
          <w:sz w:val="20"/>
          <w:szCs w:val="20"/>
          <w:lang w:val="en-US"/>
        </w:rPr>
        <w:t xml:space="preserve"> population size and consumer community composition. </w:t>
      </w:r>
      <w:r>
        <w:rPr>
          <w:rFonts w:ascii="Arial" w:hAnsi="Arial"/>
          <w:sz w:val="20"/>
          <w:szCs w:val="20"/>
          <w:lang w:val="en-US"/>
        </w:rPr>
        <w:t xml:space="preserve">We will assess empirical observations against fitness expectations derived from mechanistic foraging models where consumer strategies can be explicitly defined and predicted fitness consequences are enumerated. Figure 1 presents a schematic diagram of our approach. </w:t>
      </w:r>
      <w:r w:rsidRPr="0076683E">
        <w:rPr>
          <w:rFonts w:ascii="Arial" w:hAnsi="Arial"/>
          <w:sz w:val="20"/>
          <w:szCs w:val="20"/>
          <w:lang w:val="en-US"/>
        </w:rPr>
        <w:t>We will assess consumer diet composition in the context of well-established theory that provides predictions for how population and individual niche width vary in response to resource quantity and quality (ecological opportunity), as well as inter- and intra-specific competition (</w:t>
      </w:r>
      <w:proofErr w:type="spellStart"/>
      <w:r>
        <w:rPr>
          <w:rFonts w:ascii="Arial" w:hAnsi="Arial"/>
          <w:sz w:val="20"/>
          <w:szCs w:val="20"/>
          <w:lang w:val="en-US"/>
        </w:rPr>
        <w:t>Bolnick</w:t>
      </w:r>
      <w:proofErr w:type="spellEnd"/>
      <w:r>
        <w:rPr>
          <w:rFonts w:ascii="Arial" w:hAnsi="Arial"/>
          <w:sz w:val="20"/>
          <w:szCs w:val="20"/>
          <w:lang w:val="en-US"/>
        </w:rPr>
        <w:t xml:space="preserve"> et al. 2003, Araujo et al. 2011</w:t>
      </w:r>
      <w:r w:rsidRPr="0076683E">
        <w:rPr>
          <w:rFonts w:ascii="Arial" w:hAnsi="Arial"/>
          <w:sz w:val="20"/>
          <w:szCs w:val="20"/>
          <w:lang w:val="en-US"/>
        </w:rPr>
        <w:t xml:space="preserve">). This will enable us to identify foraging generalists and specialists along two primary axes </w:t>
      </w:r>
      <w:r w:rsidRPr="0076683E">
        <w:rPr>
          <w:rFonts w:ascii="Arial" w:hAnsi="Arial"/>
          <w:sz w:val="20"/>
          <w:szCs w:val="20"/>
        </w:rPr>
        <w:t xml:space="preserve">– </w:t>
      </w:r>
      <w:r w:rsidRPr="0076683E">
        <w:rPr>
          <w:rFonts w:ascii="Arial" w:hAnsi="Arial"/>
          <w:sz w:val="20"/>
          <w:szCs w:val="20"/>
          <w:lang w:val="en-US"/>
        </w:rPr>
        <w:t xml:space="preserve">plant photosynthetic pathway and trophic level </w:t>
      </w:r>
      <w:r w:rsidRPr="0076683E">
        <w:rPr>
          <w:rFonts w:ascii="Arial" w:hAnsi="Arial"/>
          <w:sz w:val="20"/>
          <w:szCs w:val="20"/>
        </w:rPr>
        <w:t xml:space="preserve">– </w:t>
      </w:r>
      <w:r w:rsidRPr="0076683E">
        <w:rPr>
          <w:rFonts w:ascii="Arial" w:hAnsi="Arial"/>
          <w:sz w:val="20"/>
          <w:szCs w:val="20"/>
          <w:lang w:val="en-US"/>
        </w:rPr>
        <w:t xml:space="preserve">that are closely associated with forage quality quantified with an index constructed from foliar and seed nitrogen (protein) content (Fig. </w:t>
      </w:r>
      <w:r>
        <w:rPr>
          <w:rFonts w:ascii="Arial" w:hAnsi="Arial"/>
          <w:sz w:val="20"/>
          <w:szCs w:val="20"/>
          <w:lang w:val="en-US"/>
        </w:rPr>
        <w:t>2</w:t>
      </w:r>
      <w:r w:rsidRPr="0076683E">
        <w:rPr>
          <w:rFonts w:ascii="Arial" w:hAnsi="Arial"/>
          <w:sz w:val="20"/>
          <w:szCs w:val="20"/>
          <w:lang w:val="en-US"/>
        </w:rPr>
        <w:t xml:space="preserve">), soluble carbohydrate concentration, and seed mass. Consumer resource selection will be quantified with a combination of </w:t>
      </w:r>
      <w:r>
        <w:rPr>
          <w:rFonts w:ascii="Arial" w:hAnsi="Arial"/>
          <w:sz w:val="20"/>
          <w:szCs w:val="20"/>
          <w:lang w:val="en-US"/>
        </w:rPr>
        <w:t xml:space="preserve">fecal </w:t>
      </w:r>
      <w:r w:rsidRPr="0076683E">
        <w:rPr>
          <w:rFonts w:ascii="Arial" w:hAnsi="Arial"/>
          <w:sz w:val="20"/>
          <w:szCs w:val="20"/>
          <w:lang w:val="en-US"/>
        </w:rPr>
        <w:t xml:space="preserve">metabarcoding and isotope data to identify dietary strategies used by both primary and secondary consumers. </w:t>
      </w:r>
      <w:r>
        <w:rPr>
          <w:rFonts w:ascii="Arial" w:hAnsi="Arial"/>
          <w:sz w:val="20"/>
          <w:szCs w:val="20"/>
          <w:lang w:val="en-US"/>
        </w:rPr>
        <w:t>Fecal m</w:t>
      </w:r>
      <w:r w:rsidRPr="0076683E">
        <w:rPr>
          <w:rFonts w:ascii="Arial" w:hAnsi="Arial"/>
          <w:sz w:val="20"/>
          <w:szCs w:val="20"/>
          <w:lang w:val="en-US"/>
        </w:rPr>
        <w:t>etabarcoding will also enable us to characterize gut microbiome</w:t>
      </w:r>
      <w:r>
        <w:rPr>
          <w:rFonts w:ascii="Arial" w:hAnsi="Arial"/>
          <w:sz w:val="20"/>
          <w:szCs w:val="20"/>
          <w:lang w:val="en-US"/>
        </w:rPr>
        <w:t>s</w:t>
      </w:r>
      <w:r w:rsidRPr="0076683E">
        <w:rPr>
          <w:rFonts w:ascii="Arial" w:hAnsi="Arial"/>
          <w:sz w:val="20"/>
          <w:szCs w:val="20"/>
          <w:lang w:val="en-US"/>
        </w:rPr>
        <w:t xml:space="preserve"> as a physiologically mediated phenoty</w:t>
      </w:r>
      <w:r>
        <w:rPr>
          <w:rFonts w:ascii="Arial" w:hAnsi="Arial"/>
          <w:sz w:val="20"/>
          <w:szCs w:val="20"/>
          <w:lang w:val="en-US"/>
        </w:rPr>
        <w:t>pe, while c</w:t>
      </w:r>
      <w:r w:rsidRPr="0076683E">
        <w:rPr>
          <w:rFonts w:ascii="Arial" w:hAnsi="Arial"/>
          <w:sz w:val="20"/>
          <w:szCs w:val="20"/>
          <w:lang w:val="en-US"/>
        </w:rPr>
        <w:t>onsumer body condition</w:t>
      </w:r>
      <w:r>
        <w:rPr>
          <w:rFonts w:ascii="Arial" w:hAnsi="Arial"/>
          <w:sz w:val="20"/>
          <w:szCs w:val="20"/>
          <w:lang w:val="en-US"/>
        </w:rPr>
        <w:t xml:space="preserve"> (e.g., fat and lean mass)</w:t>
      </w:r>
      <w:r w:rsidRPr="0076683E">
        <w:rPr>
          <w:rFonts w:ascii="Arial" w:hAnsi="Arial"/>
          <w:sz w:val="20"/>
          <w:szCs w:val="20"/>
          <w:lang w:val="en-US"/>
        </w:rPr>
        <w:t xml:space="preserve"> will be directly measured via quantitative magnetic resonance </w:t>
      </w:r>
      <w:r>
        <w:rPr>
          <w:rFonts w:ascii="Arial" w:hAnsi="Arial"/>
          <w:sz w:val="20"/>
          <w:szCs w:val="20"/>
          <w:lang w:val="en-US"/>
        </w:rPr>
        <w:t xml:space="preserve">(QMR) </w:t>
      </w:r>
      <w:r w:rsidRPr="0076683E">
        <w:rPr>
          <w:rFonts w:ascii="Arial" w:hAnsi="Arial"/>
          <w:sz w:val="20"/>
          <w:szCs w:val="20"/>
          <w:lang w:val="en-US"/>
        </w:rPr>
        <w:t xml:space="preserve">to construct a </w:t>
      </w:r>
      <w:r>
        <w:rPr>
          <w:rFonts w:ascii="Arial" w:hAnsi="Arial"/>
          <w:sz w:val="20"/>
          <w:szCs w:val="20"/>
          <w:lang w:val="en-US"/>
        </w:rPr>
        <w:t xml:space="preserve">robust </w:t>
      </w:r>
      <w:r w:rsidRPr="0076683E">
        <w:rPr>
          <w:rFonts w:ascii="Arial" w:hAnsi="Arial"/>
          <w:sz w:val="20"/>
          <w:szCs w:val="20"/>
          <w:lang w:val="en-US"/>
        </w:rPr>
        <w:t>body condition index that can be directly compared with data on resource selection</w:t>
      </w:r>
      <w:r>
        <w:rPr>
          <w:rFonts w:ascii="Arial" w:hAnsi="Arial"/>
          <w:sz w:val="20"/>
          <w:szCs w:val="20"/>
          <w:lang w:val="en-US"/>
        </w:rPr>
        <w:t xml:space="preserve">, </w:t>
      </w:r>
      <w:r w:rsidRPr="0076683E">
        <w:rPr>
          <w:rFonts w:ascii="Arial" w:hAnsi="Arial"/>
          <w:sz w:val="20"/>
          <w:szCs w:val="20"/>
          <w:lang w:val="en-US"/>
        </w:rPr>
        <w:t>gut microbiome composition</w:t>
      </w:r>
      <w:r>
        <w:rPr>
          <w:rFonts w:ascii="Arial" w:hAnsi="Arial"/>
          <w:sz w:val="20"/>
          <w:szCs w:val="20"/>
          <w:lang w:val="en-US"/>
        </w:rPr>
        <w:t>, and survival</w:t>
      </w:r>
      <w:r w:rsidRPr="0076683E">
        <w:rPr>
          <w:rFonts w:ascii="Arial" w:hAnsi="Arial"/>
          <w:sz w:val="20"/>
          <w:szCs w:val="20"/>
          <w:lang w:val="en-US"/>
        </w:rPr>
        <w:t xml:space="preserve">. </w:t>
      </w:r>
      <w:r>
        <w:rPr>
          <w:rFonts w:ascii="Arial" w:hAnsi="Arial"/>
          <w:sz w:val="20"/>
          <w:szCs w:val="20"/>
          <w:lang w:val="en-US"/>
        </w:rPr>
        <w:t>W</w:t>
      </w:r>
      <w:r w:rsidRPr="0076683E">
        <w:rPr>
          <w:rFonts w:ascii="Arial" w:hAnsi="Arial"/>
          <w:sz w:val="20"/>
          <w:szCs w:val="20"/>
          <w:lang w:val="en-US"/>
        </w:rPr>
        <w:t>e will estimate individual survival and population size with mark-recapture models, which will also quantify</w:t>
      </w:r>
      <w:r>
        <w:rPr>
          <w:rFonts w:ascii="Arial" w:hAnsi="Arial"/>
          <w:sz w:val="20"/>
          <w:szCs w:val="20"/>
          <w:lang w:val="en-US"/>
        </w:rPr>
        <w:t xml:space="preserve"> density dependent</w:t>
      </w:r>
      <w:r w:rsidRPr="0076683E">
        <w:rPr>
          <w:rFonts w:ascii="Arial" w:hAnsi="Arial"/>
          <w:sz w:val="20"/>
          <w:szCs w:val="20"/>
          <w:lang w:val="en-US"/>
        </w:rPr>
        <w:t xml:space="preserve"> intra- and inter-specific competition within this consumer community. Finally, </w:t>
      </w:r>
      <w:r>
        <w:rPr>
          <w:rFonts w:ascii="Arial" w:hAnsi="Arial"/>
          <w:sz w:val="20"/>
          <w:szCs w:val="20"/>
          <w:lang w:val="en-US"/>
        </w:rPr>
        <w:t xml:space="preserve"> we will construct mechanistic consumer foraging models parameterized by measured resource availability, stoichiometry, and nutritional content where both consumer microbiome state and body condition constrain foraging strategies. Assessing observed consumer strategies against those generated by mechanistic models and their associated fitness consequences will enable us to link consumer dynamics to population dynamics. </w:t>
      </w:r>
      <w:r w:rsidRPr="003F56BE">
        <w:rPr>
          <w:rFonts w:ascii="Arial" w:hAnsi="Arial"/>
          <w:sz w:val="20"/>
          <w:szCs w:val="20"/>
          <w:lang w:val="en-US"/>
        </w:rPr>
        <w:t xml:space="preserve"> </w:t>
      </w:r>
      <w:r>
        <w:rPr>
          <w:rFonts w:ascii="Arial" w:hAnsi="Arial"/>
          <w:sz w:val="20"/>
          <w:szCs w:val="20"/>
          <w:lang w:val="en-US"/>
        </w:rPr>
        <w:t xml:space="preserve">We anticipate that our project will produce significant </w:t>
      </w:r>
      <w:r>
        <w:rPr>
          <w:rFonts w:ascii="Arial" w:hAnsi="Arial"/>
          <w:sz w:val="20"/>
          <w:szCs w:val="20"/>
          <w:lang w:val="en-US"/>
        </w:rPr>
        <w:lastRenderedPageBreak/>
        <w:t>insights into the field of animal ecology because it will demonstrate how resources are mechanistically linked to body condition and fitness in a dynamic resource landscape. These topics have never been examined jointly in a single consumer species, let alone an entire community.</w:t>
      </w:r>
    </w:p>
    <w:p w14:paraId="68AA4F7F" w14:textId="75E0B4B3" w:rsidR="00E430C8" w:rsidRDefault="007476E8" w:rsidP="00E430C8">
      <w:pPr>
        <w:pStyle w:val="Body"/>
        <w:ind w:firstLine="360"/>
        <w:rPr>
          <w:rFonts w:ascii="Arial" w:hAnsi="Arial"/>
          <w:sz w:val="20"/>
          <w:szCs w:val="20"/>
          <w:lang w:val="en-US"/>
        </w:rPr>
      </w:pPr>
      <w:r>
        <w:rPr>
          <w:rFonts w:ascii="Arial" w:hAnsi="Arial"/>
          <w:noProof/>
          <w:sz w:val="20"/>
          <w:szCs w:val="20"/>
          <w:lang w:val="en-US"/>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75DF566F" wp14:editId="62E691B8">
                <wp:simplePos x="0" y="0"/>
                <wp:positionH relativeFrom="column">
                  <wp:posOffset>201</wp:posOffset>
                </wp:positionH>
                <wp:positionV relativeFrom="paragraph">
                  <wp:posOffset>2749745</wp:posOffset>
                </wp:positionV>
                <wp:extent cx="6156960" cy="651510"/>
                <wp:effectExtent l="0" t="0" r="0" b="0"/>
                <wp:wrapTight wrapText="bothSides">
                  <wp:wrapPolygon edited="0">
                    <wp:start x="223" y="421"/>
                    <wp:lineTo x="223" y="20632"/>
                    <wp:lineTo x="21342" y="20632"/>
                    <wp:lineTo x="21342" y="421"/>
                    <wp:lineTo x="223" y="421"/>
                  </wp:wrapPolygon>
                </wp:wrapTight>
                <wp:docPr id="12" name="Text Box 12"/>
                <wp:cNvGraphicFramePr/>
                <a:graphic xmlns:a="http://schemas.openxmlformats.org/drawingml/2006/main">
                  <a:graphicData uri="http://schemas.microsoft.com/office/word/2010/wordprocessingShape">
                    <wps:wsp>
                      <wps:cNvSpPr txBox="1"/>
                      <wps:spPr>
                        <a:xfrm>
                          <a:off x="0" y="0"/>
                          <a:ext cx="6156960" cy="651510"/>
                        </a:xfrm>
                        <a:prstGeom prst="rect">
                          <a:avLst/>
                        </a:prstGeom>
                        <a:noFill/>
                        <a:ln w="6350">
                          <a:noFill/>
                        </a:ln>
                      </wps:spPr>
                      <wps:txbx>
                        <w:txbxContent>
                          <w:p w14:paraId="083E4631" w14:textId="780910A8" w:rsidR="00EB3A59" w:rsidRPr="00EB3A59" w:rsidRDefault="00EB3A59" w:rsidP="00EB3A59">
                            <w:pPr>
                              <w:pStyle w:val="Body"/>
                              <w:rPr>
                                <w:rFonts w:ascii="Arial" w:hAnsi="Arial"/>
                                <w:sz w:val="18"/>
                                <w:szCs w:val="18"/>
                                <w:lang w:val="en-US"/>
                              </w:rPr>
                            </w:pPr>
                            <w:r w:rsidRPr="00A84936">
                              <w:rPr>
                                <w:rFonts w:ascii="Arial" w:hAnsi="Arial" w:cs="Arial"/>
                                <w:sz w:val="18"/>
                                <w:szCs w:val="18"/>
                              </w:rPr>
                              <w:t xml:space="preserve">Figure </w:t>
                            </w:r>
                            <w:r>
                              <w:rPr>
                                <w:rFonts w:ascii="Arial" w:hAnsi="Arial" w:cs="Arial"/>
                                <w:sz w:val="18"/>
                                <w:szCs w:val="18"/>
                              </w:rPr>
                              <w:t>1</w:t>
                            </w:r>
                            <w:r w:rsidRPr="00A84936">
                              <w:rPr>
                                <w:rFonts w:ascii="Arial" w:hAnsi="Arial" w:cs="Arial"/>
                                <w:sz w:val="18"/>
                                <w:szCs w:val="18"/>
                              </w:rPr>
                              <w:t xml:space="preserve">. </w:t>
                            </w:r>
                            <w:r w:rsidRPr="00EB3A59">
                              <w:rPr>
                                <w:rFonts w:ascii="Arial" w:hAnsi="Arial"/>
                                <w:sz w:val="18"/>
                                <w:szCs w:val="18"/>
                                <w:lang w:val="en-US"/>
                              </w:rPr>
                              <w:t>Schematic diagram illustrating how empirical data on resource availability (ANPP), diet composition</w:t>
                            </w:r>
                            <w:r>
                              <w:rPr>
                                <w:rFonts w:ascii="Arial" w:hAnsi="Arial"/>
                                <w:sz w:val="18"/>
                                <w:szCs w:val="18"/>
                                <w:lang w:val="en-US"/>
                              </w:rPr>
                              <w:t xml:space="preserve"> derived from fecal metabarcoding and stable isotope analysis</w:t>
                            </w:r>
                            <w:r w:rsidRPr="00EB3A59">
                              <w:rPr>
                                <w:rFonts w:ascii="Arial" w:hAnsi="Arial"/>
                                <w:sz w:val="18"/>
                                <w:szCs w:val="18"/>
                                <w:lang w:val="en-US"/>
                              </w:rPr>
                              <w:t xml:space="preserve">, and plant nutritional traits will be combined with </w:t>
                            </w:r>
                            <w:r w:rsidR="001454A6">
                              <w:rPr>
                                <w:rFonts w:ascii="Arial" w:hAnsi="Arial"/>
                                <w:sz w:val="18"/>
                                <w:szCs w:val="18"/>
                                <w:lang w:val="en-US"/>
                              </w:rPr>
                              <w:t>a</w:t>
                            </w:r>
                            <w:r w:rsidRPr="00EB3A59">
                              <w:rPr>
                                <w:rFonts w:ascii="Arial" w:hAnsi="Arial"/>
                                <w:sz w:val="18"/>
                                <w:szCs w:val="18"/>
                                <w:lang w:val="en-US"/>
                              </w:rPr>
                              <w:t xml:space="preserve"> mechanistic foraging model based on diffusion mapping to evaluate how resource selection influences small mammal </w:t>
                            </w:r>
                            <w:r>
                              <w:rPr>
                                <w:rFonts w:ascii="Arial" w:hAnsi="Arial"/>
                                <w:sz w:val="18"/>
                                <w:szCs w:val="18"/>
                                <w:lang w:val="en-US"/>
                              </w:rPr>
                              <w:t>physiological (</w:t>
                            </w:r>
                            <w:r w:rsidRPr="00EB3A59">
                              <w:rPr>
                                <w:rFonts w:ascii="Arial" w:hAnsi="Arial"/>
                                <w:sz w:val="18"/>
                                <w:szCs w:val="18"/>
                                <w:lang w:val="en-US"/>
                              </w:rPr>
                              <w:t>body condition, gut microbiome composition</w:t>
                            </w:r>
                            <w:r>
                              <w:rPr>
                                <w:rFonts w:ascii="Arial" w:hAnsi="Arial"/>
                                <w:sz w:val="18"/>
                                <w:szCs w:val="18"/>
                                <w:lang w:val="en-US"/>
                              </w:rPr>
                              <w:t xml:space="preserve">) </w:t>
                            </w:r>
                            <w:r w:rsidR="00794D62">
                              <w:rPr>
                                <w:rFonts w:ascii="Arial" w:hAnsi="Arial"/>
                                <w:sz w:val="18"/>
                                <w:szCs w:val="18"/>
                                <w:lang w:val="en-US"/>
                              </w:rPr>
                              <w:t xml:space="preserve">traits </w:t>
                            </w:r>
                            <w:r>
                              <w:rPr>
                                <w:rFonts w:ascii="Arial" w:hAnsi="Arial"/>
                                <w:sz w:val="18"/>
                                <w:szCs w:val="18"/>
                                <w:lang w:val="en-US"/>
                              </w:rPr>
                              <w:t>and ecological (</w:t>
                            </w:r>
                            <w:r w:rsidRPr="00EB3A59">
                              <w:rPr>
                                <w:rFonts w:ascii="Arial" w:hAnsi="Arial"/>
                                <w:sz w:val="18"/>
                                <w:szCs w:val="18"/>
                                <w:lang w:val="en-US"/>
                              </w:rPr>
                              <w:t>survival</w:t>
                            </w:r>
                            <w:r>
                              <w:rPr>
                                <w:rFonts w:ascii="Arial" w:hAnsi="Arial"/>
                                <w:sz w:val="18"/>
                                <w:szCs w:val="18"/>
                                <w:lang w:val="en-US"/>
                              </w:rPr>
                              <w:t xml:space="preserve">, population size) </w:t>
                            </w:r>
                            <w:r w:rsidR="00794D62">
                              <w:rPr>
                                <w:rFonts w:ascii="Arial" w:hAnsi="Arial"/>
                                <w:sz w:val="18"/>
                                <w:szCs w:val="18"/>
                                <w:lang w:val="en-US"/>
                              </w:rPr>
                              <w:t>outcomes</w:t>
                            </w:r>
                            <w:r>
                              <w:rPr>
                                <w:rFonts w:ascii="Arial" w:hAnsi="Arial"/>
                                <w:sz w:val="18"/>
                                <w:szCs w:val="18"/>
                                <w:lang w:val="en-US"/>
                              </w:rPr>
                              <w:t>.</w:t>
                            </w:r>
                            <w:r w:rsidRPr="00EB3A59">
                              <w:rPr>
                                <w:rFonts w:ascii="Arial" w:hAnsi="Arial"/>
                                <w:sz w:val="18"/>
                                <w:szCs w:val="18"/>
                                <w:lang w:val="en-US"/>
                              </w:rPr>
                              <w:t xml:space="preserve"> </w:t>
                            </w:r>
                          </w:p>
                          <w:p w14:paraId="32B200B7" w14:textId="581778E7" w:rsidR="00EB3A59" w:rsidRPr="00A84936" w:rsidRDefault="00EB3A59" w:rsidP="00EB3A59">
                            <w:pPr>
                              <w:rPr>
                                <w:rFonts w:ascii="Arial" w:hAnsi="Arial" w:cs="Arial"/>
                                <w:sz w:val="18"/>
                                <w:szCs w:val="18"/>
                              </w:rPr>
                            </w:pPr>
                          </w:p>
                          <w:p w14:paraId="71D2329C" w14:textId="77777777" w:rsidR="00EB3A59" w:rsidRPr="00A84936" w:rsidRDefault="00EB3A59" w:rsidP="00EB3A59">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DF566F" id="_x0000_t202" coordsize="21600,21600" o:spt="202" path="m,l,21600r21600,l21600,xe">
                <v:stroke joinstyle="miter"/>
                <v:path gradientshapeok="t" o:connecttype="rect"/>
              </v:shapetype>
              <v:shape id="Text Box 12" o:spid="_x0000_s1026" type="#_x0000_t202" style="position:absolute;left:0;text-align:left;margin-left:0;margin-top:216.5pt;width:484.8pt;height:51.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" filled="f" stroked="f" strokeweight=".5pt">
                <v:textbox>
                  <w:txbxContent>
                    <w:p w14:paraId="083E4631" w14:textId="780910A8" w:rsidR="00EB3A59" w:rsidRPr="00EB3A59" w:rsidRDefault="00EB3A59" w:rsidP="00EB3A59">
                      <w:pPr>
                        <w:pStyle w:val="Body"/>
                        <w:rPr>
                          <w:rFonts w:ascii="Arial" w:hAnsi="Arial"/>
                          <w:sz w:val="18"/>
                          <w:szCs w:val="18"/>
                          <w:lang w:val="en-US"/>
                        </w:rPr>
                      </w:pPr>
                      <w:proofErr w:type="spellStart"/>
                      <w:r w:rsidRPr="00A84936">
                        <w:rPr>
                          <w:rFonts w:ascii="Arial" w:hAnsi="Arial" w:cs="Arial"/>
                          <w:sz w:val="18"/>
                          <w:szCs w:val="18"/>
                        </w:rPr>
                        <w:t>Figure</w:t>
                      </w:r>
                      <w:proofErr w:type="spellEnd"/>
                      <w:r w:rsidRPr="00A84936">
                        <w:rPr>
                          <w:rFonts w:ascii="Arial" w:hAnsi="Arial" w:cs="Arial"/>
                          <w:sz w:val="18"/>
                          <w:szCs w:val="18"/>
                        </w:rPr>
                        <w:t xml:space="preserve"> </w:t>
                      </w:r>
                      <w:r>
                        <w:rPr>
                          <w:rFonts w:ascii="Arial" w:hAnsi="Arial" w:cs="Arial"/>
                          <w:sz w:val="18"/>
                          <w:szCs w:val="18"/>
                        </w:rPr>
                        <w:t>1</w:t>
                      </w:r>
                      <w:r w:rsidRPr="00A84936">
                        <w:rPr>
                          <w:rFonts w:ascii="Arial" w:hAnsi="Arial" w:cs="Arial"/>
                          <w:sz w:val="18"/>
                          <w:szCs w:val="18"/>
                        </w:rPr>
                        <w:t xml:space="preserve">. </w:t>
                      </w:r>
                      <w:r w:rsidRPr="00EB3A59">
                        <w:rPr>
                          <w:rFonts w:ascii="Arial" w:hAnsi="Arial"/>
                          <w:sz w:val="18"/>
                          <w:szCs w:val="18"/>
                          <w:lang w:val="en-US"/>
                        </w:rPr>
                        <w:t>Schematic diagram illustrating how empirical data on resource availability (ANPP), diet composition</w:t>
                      </w:r>
                      <w:r>
                        <w:rPr>
                          <w:rFonts w:ascii="Arial" w:hAnsi="Arial"/>
                          <w:sz w:val="18"/>
                          <w:szCs w:val="18"/>
                          <w:lang w:val="en-US"/>
                        </w:rPr>
                        <w:t xml:space="preserve"> derived from fecal metabarcoding and stable isotope analysis</w:t>
                      </w:r>
                      <w:r w:rsidRPr="00EB3A59">
                        <w:rPr>
                          <w:rFonts w:ascii="Arial" w:hAnsi="Arial"/>
                          <w:sz w:val="18"/>
                          <w:szCs w:val="18"/>
                          <w:lang w:val="en-US"/>
                        </w:rPr>
                        <w:t xml:space="preserve">, and plant nutritional traits will be combined with </w:t>
                      </w:r>
                      <w:r w:rsidR="001454A6">
                        <w:rPr>
                          <w:rFonts w:ascii="Arial" w:hAnsi="Arial"/>
                          <w:sz w:val="18"/>
                          <w:szCs w:val="18"/>
                          <w:lang w:val="en-US"/>
                        </w:rPr>
                        <w:t>a</w:t>
                      </w:r>
                      <w:r w:rsidRPr="00EB3A59">
                        <w:rPr>
                          <w:rFonts w:ascii="Arial" w:hAnsi="Arial"/>
                          <w:sz w:val="18"/>
                          <w:szCs w:val="18"/>
                          <w:lang w:val="en-US"/>
                        </w:rPr>
                        <w:t xml:space="preserve"> mechanistic foraging model based on diffusion mapping to evaluate how resource selection influences small mammal </w:t>
                      </w:r>
                      <w:r>
                        <w:rPr>
                          <w:rFonts w:ascii="Arial" w:hAnsi="Arial"/>
                          <w:sz w:val="18"/>
                          <w:szCs w:val="18"/>
                          <w:lang w:val="en-US"/>
                        </w:rPr>
                        <w:t>physiological (</w:t>
                      </w:r>
                      <w:r w:rsidRPr="00EB3A59">
                        <w:rPr>
                          <w:rFonts w:ascii="Arial" w:hAnsi="Arial"/>
                          <w:sz w:val="18"/>
                          <w:szCs w:val="18"/>
                          <w:lang w:val="en-US"/>
                        </w:rPr>
                        <w:t>body condition, gut microbiome composition</w:t>
                      </w:r>
                      <w:r>
                        <w:rPr>
                          <w:rFonts w:ascii="Arial" w:hAnsi="Arial"/>
                          <w:sz w:val="18"/>
                          <w:szCs w:val="18"/>
                          <w:lang w:val="en-US"/>
                        </w:rPr>
                        <w:t xml:space="preserve">) </w:t>
                      </w:r>
                      <w:r w:rsidR="00794D62">
                        <w:rPr>
                          <w:rFonts w:ascii="Arial" w:hAnsi="Arial"/>
                          <w:sz w:val="18"/>
                          <w:szCs w:val="18"/>
                          <w:lang w:val="en-US"/>
                        </w:rPr>
                        <w:t xml:space="preserve">traits </w:t>
                      </w:r>
                      <w:r>
                        <w:rPr>
                          <w:rFonts w:ascii="Arial" w:hAnsi="Arial"/>
                          <w:sz w:val="18"/>
                          <w:szCs w:val="18"/>
                          <w:lang w:val="en-US"/>
                        </w:rPr>
                        <w:t>and ecological (</w:t>
                      </w:r>
                      <w:r w:rsidRPr="00EB3A59">
                        <w:rPr>
                          <w:rFonts w:ascii="Arial" w:hAnsi="Arial"/>
                          <w:sz w:val="18"/>
                          <w:szCs w:val="18"/>
                          <w:lang w:val="en-US"/>
                        </w:rPr>
                        <w:t>survival</w:t>
                      </w:r>
                      <w:r>
                        <w:rPr>
                          <w:rFonts w:ascii="Arial" w:hAnsi="Arial"/>
                          <w:sz w:val="18"/>
                          <w:szCs w:val="18"/>
                          <w:lang w:val="en-US"/>
                        </w:rPr>
                        <w:t xml:space="preserve">, population size) </w:t>
                      </w:r>
                      <w:r w:rsidR="00794D62">
                        <w:rPr>
                          <w:rFonts w:ascii="Arial" w:hAnsi="Arial"/>
                          <w:sz w:val="18"/>
                          <w:szCs w:val="18"/>
                          <w:lang w:val="en-US"/>
                        </w:rPr>
                        <w:t>outcomes</w:t>
                      </w:r>
                      <w:r>
                        <w:rPr>
                          <w:rFonts w:ascii="Arial" w:hAnsi="Arial"/>
                          <w:sz w:val="18"/>
                          <w:szCs w:val="18"/>
                          <w:lang w:val="en-US"/>
                        </w:rPr>
                        <w:t>.</w:t>
                      </w:r>
                      <w:r w:rsidRPr="00EB3A59">
                        <w:rPr>
                          <w:rFonts w:ascii="Arial" w:hAnsi="Arial"/>
                          <w:sz w:val="18"/>
                          <w:szCs w:val="18"/>
                          <w:lang w:val="en-US"/>
                        </w:rPr>
                        <w:t xml:space="preserve"> </w:t>
                      </w:r>
                    </w:p>
                    <w:p w14:paraId="32B200B7" w14:textId="581778E7" w:rsidR="00EB3A59" w:rsidRPr="00A84936" w:rsidRDefault="00EB3A59" w:rsidP="00EB3A59">
                      <w:pPr>
                        <w:rPr>
                          <w:rFonts w:ascii="Arial" w:hAnsi="Arial" w:cs="Arial"/>
                          <w:sz w:val="18"/>
                          <w:szCs w:val="18"/>
                        </w:rPr>
                      </w:pPr>
                    </w:p>
                    <w:p w14:paraId="71D2329C" w14:textId="77777777" w:rsidR="00EB3A59" w:rsidRPr="00A84936" w:rsidRDefault="00EB3A59" w:rsidP="00EB3A59">
                      <w:pPr>
                        <w:rPr>
                          <w:rFonts w:ascii="Arial" w:hAnsi="Arial" w:cs="Arial"/>
                          <w:sz w:val="18"/>
                          <w:szCs w:val="18"/>
                        </w:rPr>
                      </w:pPr>
                    </w:p>
                  </w:txbxContent>
                </v:textbox>
                <w10:wrap type="tight"/>
              </v:shape>
            </w:pict>
          </mc:Fallback>
        </mc:AlternateContent>
      </w:r>
    </w:p>
    <w:p w14:paraId="4395114A" w14:textId="48812758" w:rsidR="007476E8" w:rsidRDefault="007476E8" w:rsidP="007476E8">
      <w:pPr>
        <w:pStyle w:val="Body"/>
        <w:ind w:firstLine="360"/>
        <w:rPr>
          <w:rFonts w:ascii="Arial" w:hAnsi="Arial"/>
          <w:sz w:val="20"/>
          <w:szCs w:val="20"/>
          <w:lang w:val="en-US"/>
        </w:rPr>
      </w:pPr>
      <w:r>
        <w:rPr>
          <w:rFonts w:ascii="Arial" w:hAnsi="Arial"/>
          <w:noProof/>
          <w:sz w:val="20"/>
          <w:szCs w:val="20"/>
          <w:lang w:val="en-US"/>
          <w14:textOutline w14:w="0" w14:cap="rnd" w14:cmpd="sng" w14:algn="ctr">
            <w14:noFill/>
            <w14:prstDash w14:val="solid"/>
            <w14:bevel/>
          </w14:textOutline>
        </w:rPr>
        <w:drawing>
          <wp:anchor distT="0" distB="0" distL="114300" distR="114300" simplePos="0" relativeHeight="251715584" behindDoc="1" locked="0" layoutInCell="1" allowOverlap="1" wp14:anchorId="3E17C12B" wp14:editId="42713029">
            <wp:simplePos x="0" y="0"/>
            <wp:positionH relativeFrom="margin">
              <wp:align>center</wp:align>
            </wp:positionH>
            <wp:positionV relativeFrom="paragraph">
              <wp:posOffset>4445</wp:posOffset>
            </wp:positionV>
            <wp:extent cx="5943600" cy="2526665"/>
            <wp:effectExtent l="0" t="0" r="0" b="635"/>
            <wp:wrapTight wrapText="bothSides">
              <wp:wrapPolygon edited="0">
                <wp:start x="0" y="0"/>
                <wp:lineTo x="0" y="21497"/>
                <wp:lineTo x="21554" y="21497"/>
                <wp:lineTo x="21554" y="0"/>
                <wp:lineTo x="0" y="0"/>
              </wp:wrapPolygon>
            </wp:wrapTight>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a:graphicData>
            </a:graphic>
            <wp14:sizeRelH relativeFrom="page">
              <wp14:pctWidth>0</wp14:pctWidth>
            </wp14:sizeRelH>
            <wp14:sizeRelV relativeFrom="page">
              <wp14:pctHeight>0</wp14:pctHeight>
            </wp14:sizeRelV>
          </wp:anchor>
        </w:drawing>
      </w:r>
    </w:p>
    <w:p w14:paraId="7CAF8EE5" w14:textId="2E0E4E5B" w:rsidR="00B552D7" w:rsidRDefault="00B552D7" w:rsidP="00E430C8">
      <w:pPr>
        <w:pStyle w:val="Body"/>
        <w:ind w:firstLine="360"/>
        <w:rPr>
          <w:rFonts w:ascii="Arial" w:hAnsi="Arial"/>
          <w:sz w:val="20"/>
          <w:szCs w:val="20"/>
          <w:lang w:val="en-US"/>
        </w:rPr>
      </w:pPr>
      <w:r>
        <w:rPr>
          <w:rFonts w:ascii="Arial" w:hAnsi="Arial"/>
          <w:sz w:val="20"/>
          <w:szCs w:val="20"/>
          <w:lang w:val="en-US"/>
        </w:rPr>
        <w:t xml:space="preserve">In </w:t>
      </w:r>
      <w:r w:rsidR="00E430C8">
        <w:rPr>
          <w:rFonts w:ascii="Arial" w:hAnsi="Arial"/>
          <w:sz w:val="20"/>
          <w:szCs w:val="20"/>
          <w:lang w:val="en-US"/>
        </w:rPr>
        <w:t>addition to answering the questions listed above, our project will constitute a major methodological and theoretical advance in animal ecology by combining several types of empirical data streams on diet and body composition. These empirical approaches will be evaluated against mechanistic foraging models using recent advances in nonlinear dimensional reduction to derive a strategy-niche space that may correlate with aspects of fitness. Our approach will allow us to predict how foraging strategies will be impacted by future environmental conditions, as well as to establish predictions on consumer fitness, from which population-level expectations will be explored. First, we will build a quantitative framework for combining fecal metabarcoding and isotope data into a multi-proxy metric that will transform how animal ecologists use diet composition data to understand foraging strategies. The advantage of combining these two dietary proxies is that their respective strengths complement the weaknesses of the other. Specifically, scat metabarcoding provides high-resolution taxonomic information for recently consumed (~12</w:t>
      </w:r>
      <w:r w:rsidR="00E430C8">
        <w:rPr>
          <w:rFonts w:ascii="Arial" w:hAnsi="Arial"/>
          <w:sz w:val="20"/>
          <w:szCs w:val="20"/>
        </w:rPr>
        <w:t>–</w:t>
      </w:r>
      <w:r w:rsidR="00E430C8">
        <w:rPr>
          <w:rFonts w:ascii="Arial" w:hAnsi="Arial"/>
          <w:sz w:val="20"/>
          <w:szCs w:val="20"/>
          <w:lang w:val="en-US"/>
        </w:rPr>
        <w:t>24 hours) resources, but estimating the proportional consumption and assimilation of individual resources is confounded by assumptions about the relative digestibility of different foods. In contrast, isotope analysis provides a time-integrated measure of resource assimilation with low taxonomic resolution often only capable of discriminating between plant functional groups (e.g., C</w:t>
      </w:r>
      <w:r w:rsidR="00E430C8">
        <w:rPr>
          <w:rFonts w:ascii="Arial" w:hAnsi="Arial"/>
          <w:sz w:val="20"/>
          <w:szCs w:val="20"/>
          <w:vertAlign w:val="subscript"/>
        </w:rPr>
        <w:t>3</w:t>
      </w:r>
      <w:r w:rsidR="00E430C8">
        <w:rPr>
          <w:rFonts w:ascii="Arial" w:hAnsi="Arial"/>
          <w:sz w:val="20"/>
          <w:szCs w:val="20"/>
          <w:lang w:val="en-US"/>
        </w:rPr>
        <w:t xml:space="preserve"> or C</w:t>
      </w:r>
      <w:r w:rsidR="00E430C8">
        <w:rPr>
          <w:rFonts w:ascii="Arial" w:hAnsi="Arial"/>
          <w:sz w:val="20"/>
          <w:szCs w:val="20"/>
          <w:vertAlign w:val="subscript"/>
        </w:rPr>
        <w:t>4</w:t>
      </w:r>
      <w:r w:rsidR="00E430C8">
        <w:rPr>
          <w:rFonts w:ascii="Arial" w:hAnsi="Arial"/>
          <w:sz w:val="20"/>
          <w:szCs w:val="20"/>
          <w:lang w:val="en-US"/>
        </w:rPr>
        <w:t xml:space="preserve">) and providing an estimate of relative trophic level for consumers. Combining these two approaches with direct measurements of body condition and </w:t>
      </w:r>
      <w:commentRangeStart w:id="0"/>
      <w:r w:rsidR="00E430C8">
        <w:rPr>
          <w:rFonts w:ascii="Arial" w:hAnsi="Arial"/>
          <w:sz w:val="20"/>
          <w:szCs w:val="20"/>
          <w:lang w:val="en-US"/>
        </w:rPr>
        <w:t>mark-recapture model</w:t>
      </w:r>
      <w:commentRangeEnd w:id="0"/>
      <w:r w:rsidR="00E430C8">
        <w:rPr>
          <w:rStyle w:val="CommentReference"/>
          <w:rFonts w:ascii="Times New Roman" w:hAnsi="Times New Roman" w:cs="Times New Roman"/>
          <w:color w:val="auto"/>
          <w:lang w:val="en-US"/>
          <w14:textOutline w14:w="0" w14:cap="rnd" w14:cmpd="sng" w14:algn="ctr">
            <w14:noFill/>
            <w14:prstDash w14:val="solid"/>
            <w14:bevel/>
          </w14:textOutline>
        </w:rPr>
        <w:commentReference w:id="0"/>
      </w:r>
      <w:r w:rsidR="00E430C8">
        <w:rPr>
          <w:rFonts w:ascii="Arial" w:hAnsi="Arial"/>
          <w:sz w:val="20"/>
          <w:szCs w:val="20"/>
          <w:lang w:val="en-US"/>
        </w:rPr>
        <w:t>s will allow us to link high-resolution data on resource selection and assimilation to individual survival and population dynamics.</w:t>
      </w:r>
    </w:p>
    <w:p w14:paraId="7609DFAC" w14:textId="2FFEE472" w:rsidR="00B552D7" w:rsidRPr="00FA0C74" w:rsidRDefault="00B552D7" w:rsidP="00B552D7">
      <w:pPr>
        <w:pStyle w:val="Body"/>
        <w:rPr>
          <w:rFonts w:ascii="Arial" w:hAnsi="Arial" w:cs="Arial"/>
          <w:sz w:val="20"/>
          <w:szCs w:val="20"/>
          <w:lang w:val="en-US"/>
        </w:rPr>
      </w:pPr>
    </w:p>
    <w:p w14:paraId="2541E934" w14:textId="688F3F69" w:rsidR="00E430C8" w:rsidRDefault="00E430C8" w:rsidP="00E430C8">
      <w:pPr>
        <w:pStyle w:val="Body"/>
        <w:ind w:firstLine="432"/>
        <w:rPr>
          <w:rFonts w:ascii="Arial" w:hAnsi="Arial"/>
          <w:sz w:val="20"/>
          <w:szCs w:val="20"/>
          <w:lang w:val="en-US"/>
        </w:rPr>
      </w:pPr>
      <w:r w:rsidRPr="00FA0C74">
        <w:rPr>
          <w:rFonts w:ascii="Arial" w:hAnsi="Arial" w:cs="Arial"/>
          <w:sz w:val="20"/>
          <w:szCs w:val="20"/>
          <w:lang w:val="en-US"/>
        </w:rPr>
        <w:t xml:space="preserve">Second, we will </w:t>
      </w:r>
      <w:r>
        <w:rPr>
          <w:rFonts w:ascii="Arial" w:hAnsi="Arial" w:cs="Arial"/>
          <w:sz w:val="20"/>
          <w:szCs w:val="20"/>
          <w:lang w:val="en-US"/>
        </w:rPr>
        <w:t>establish</w:t>
      </w:r>
      <w:r w:rsidRPr="00FA0C74">
        <w:rPr>
          <w:rFonts w:ascii="Arial" w:hAnsi="Arial" w:cs="Arial"/>
          <w:sz w:val="20"/>
          <w:szCs w:val="20"/>
          <w:lang w:val="en-US"/>
        </w:rPr>
        <w:t xml:space="preserve"> a series of foraging models that range from simple to complex to explore and enumerate the dietary consequences of a large range of </w:t>
      </w:r>
      <w:r>
        <w:rPr>
          <w:rFonts w:ascii="Arial" w:hAnsi="Arial" w:cs="Arial"/>
          <w:sz w:val="20"/>
          <w:szCs w:val="20"/>
          <w:lang w:val="en-US"/>
        </w:rPr>
        <w:t xml:space="preserve">potential </w:t>
      </w:r>
      <w:r w:rsidRPr="00FA0C74">
        <w:rPr>
          <w:rFonts w:ascii="Arial" w:hAnsi="Arial" w:cs="Arial"/>
          <w:sz w:val="20"/>
          <w:szCs w:val="20"/>
          <w:lang w:val="en-US"/>
        </w:rPr>
        <w:t>foraging strategies</w:t>
      </w:r>
      <w:r>
        <w:rPr>
          <w:rFonts w:ascii="Arial" w:hAnsi="Arial" w:cs="Arial"/>
          <w:sz w:val="20"/>
          <w:szCs w:val="20"/>
          <w:lang w:val="en-US"/>
        </w:rPr>
        <w:t xml:space="preserve"> and their dietary and fitness consequences in response to known physiological and ecological constraints</w:t>
      </w:r>
      <w:r w:rsidRPr="00FA0C74">
        <w:rPr>
          <w:rFonts w:ascii="Arial" w:hAnsi="Arial" w:cs="Arial"/>
          <w:sz w:val="20"/>
          <w:szCs w:val="20"/>
          <w:lang w:val="en-US"/>
        </w:rPr>
        <w:t>. We will then use diffusion mapping techniques</w:t>
      </w:r>
      <w:r>
        <w:rPr>
          <w:rFonts w:ascii="Arial" w:hAnsi="Arial" w:cs="Arial"/>
          <w:sz w:val="20"/>
          <w:szCs w:val="20"/>
          <w:lang w:val="en-US"/>
        </w:rPr>
        <w:t xml:space="preserve"> (Fahimipour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r w:rsidRPr="00FA0C74">
        <w:rPr>
          <w:rFonts w:ascii="Arial" w:hAnsi="Arial" w:cs="Arial"/>
          <w:sz w:val="20"/>
          <w:szCs w:val="20"/>
          <w:lang w:val="en-US"/>
        </w:rPr>
        <w:t xml:space="preserve"> multi-dimensional resource use data into quantifiable fundamental and realized niche spaces.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governing high-dimensional datasets when the generative processes underlying the data are unknown. We will use this perspective to reconstruct a low-dimensional embedding of consumer strategies </w:t>
      </w:r>
      <w:r>
        <w:rPr>
          <w:rFonts w:ascii="Arial" w:hAnsi="Arial" w:cs="Arial"/>
          <w:sz w:val="20"/>
          <w:szCs w:val="20"/>
          <w:lang w:val="en-US"/>
        </w:rPr>
        <w:t xml:space="preserve">- the </w:t>
      </w:r>
      <w:r w:rsidRPr="00FA0C74">
        <w:rPr>
          <w:rFonts w:ascii="Arial" w:hAnsi="Arial" w:cs="Arial"/>
          <w:sz w:val="20"/>
          <w:szCs w:val="20"/>
          <w:lang w:val="en-US"/>
        </w:rPr>
        <w:t>strategy-niche manifold</w:t>
      </w:r>
      <w:r>
        <w:rPr>
          <w:rFonts w:ascii="Arial" w:hAnsi="Arial" w:cs="Arial"/>
          <w:sz w:val="20"/>
          <w:szCs w:val="20"/>
          <w:lang w:val="en-US"/>
        </w:rPr>
        <w:t xml:space="preserve"> -</w:t>
      </w:r>
      <w:r w:rsidRPr="00FA0C74">
        <w:rPr>
          <w:rFonts w:ascii="Arial" w:hAnsi="Arial" w:cs="Arial"/>
          <w:sz w:val="20"/>
          <w:szCs w:val="20"/>
          <w:lang w:val="en-US"/>
        </w:rPr>
        <w:t xml:space="preserve"> that captures the structural similarities of a range of</w:t>
      </w:r>
      <w:r>
        <w:rPr>
          <w:rFonts w:ascii="Arial" w:hAnsi="Arial" w:cs="Arial"/>
          <w:sz w:val="20"/>
          <w:szCs w:val="20"/>
          <w:lang w:val="en-US"/>
        </w:rPr>
        <w:t xml:space="preserve"> simulated and observed</w:t>
      </w:r>
      <w:r w:rsidRPr="00FA0C74">
        <w:rPr>
          <w:rFonts w:ascii="Arial" w:hAnsi="Arial" w:cs="Arial"/>
          <w:sz w:val="20"/>
          <w:szCs w:val="20"/>
          <w:lang w:val="en-US"/>
        </w:rPr>
        <w:t xml:space="preserve"> foraging strategies. Understanding how different strategies relate to one another when the mechanics are simple </w:t>
      </w:r>
      <w:r w:rsidRPr="00FA0C74">
        <w:rPr>
          <w:rFonts w:ascii="Arial" w:hAnsi="Arial" w:cs="Arial"/>
          <w:sz w:val="20"/>
          <w:szCs w:val="20"/>
          <w:lang w:val="en-US"/>
        </w:rPr>
        <w:lastRenderedPageBreak/>
        <w:t>and well-defined provides</w:t>
      </w:r>
      <w:r>
        <w:rPr>
          <w:rFonts w:ascii="Arial" w:hAnsi="Arial"/>
          <w:sz w:val="20"/>
          <w:szCs w:val="20"/>
          <w:lang w:val="en-US"/>
        </w:rPr>
        <w:t xml:space="preserve"> a null expectation by which to classify and evaluate the more complex strategies observed among consumers in natural systems. Our theoretical framework consists of three parts: 1) build a class of foraging models to systematically capture a range of foraging strategies given known physical and biological constraints; 2) reconstruct a low-dimensional embedding of the range of modeled foraging behaviors to capture the associated strategy-niche manifold; 3) measure the diets of local consumers and assess their ecological roles by their proximity to modeled strategies on the niche manifold. </w:t>
      </w:r>
    </w:p>
    <w:p w14:paraId="28FD8B0B" w14:textId="6F3B1C00" w:rsidR="00B826C1" w:rsidRDefault="00B826C1" w:rsidP="003F279F">
      <w:pPr>
        <w:pStyle w:val="Body"/>
        <w:rPr>
          <w:rFonts w:ascii="Arial" w:hAnsi="Arial"/>
          <w:sz w:val="20"/>
          <w:szCs w:val="20"/>
          <w:lang w:val="en-US"/>
        </w:rPr>
      </w:pPr>
    </w:p>
    <w:p w14:paraId="12773184" w14:textId="78B17C23" w:rsidR="00B552D7" w:rsidRPr="00B826C1" w:rsidRDefault="00B552D7" w:rsidP="00B826C1">
      <w:pPr>
        <w:pStyle w:val="Body"/>
        <w:rPr>
          <w:rFonts w:ascii="Arial" w:eastAsia="Arial" w:hAnsi="Arial" w:cs="Arial"/>
          <w:sz w:val="20"/>
          <w:szCs w:val="20"/>
        </w:rPr>
      </w:pPr>
      <w:r>
        <w:rPr>
          <w:rFonts w:ascii="Arial" w:hAnsi="Arial"/>
          <w:i/>
          <w:iCs/>
          <w:sz w:val="20"/>
          <w:szCs w:val="20"/>
          <w:lang w:val="en-US"/>
        </w:rPr>
        <w:t>Confronting Theory with Data.</w:t>
      </w:r>
      <w:r>
        <w:rPr>
          <w:rFonts w:ascii="Arial" w:hAnsi="Arial"/>
          <w:sz w:val="20"/>
          <w:szCs w:val="20"/>
          <w:lang w:val="en-US"/>
        </w:rPr>
        <w:t xml:space="preserve"> </w:t>
      </w:r>
      <w:r w:rsidR="004F30BC">
        <w:rPr>
          <w:rFonts w:ascii="Arial" w:hAnsi="Arial"/>
          <w:sz w:val="20"/>
          <w:szCs w:val="20"/>
          <w:lang w:val="en-US"/>
        </w:rPr>
        <w:t>Because both the underlying generative dynamics and resulting foraging strategies of simulated systems within the niche manifold are known, in addition to assessment, we can use the constructed manifold in a predictive capacity. For instance, the foraging constraints that give rise to different strategies allow us to assess the fitness consequences of those strategies. By relating the fitness consequences of simulated strategies occupying different locations along the niche manifold, we can associate empirically measured strategies with modeled values nearby. The resultant fitness landscape assessed along the niche manifold can thus be used to evaluate and ultimately predict life history characteristics of consumers foraging in natural systems. We will leverage independent estimates of fitness from consumers and their observed foraging strategies using mark-recapture data to test and validate model predictions. By assessing the predictive value of the manifold niche concept in a natural community, we will be well-positioned to firmly establish causal links between different consumers and their foraging strategies with population-level (and ultimately community-level) consequences.</w:t>
      </w:r>
    </w:p>
    <w:p w14:paraId="01B343A3" w14:textId="77777777" w:rsidR="00B552D7" w:rsidRDefault="00B552D7" w:rsidP="00B552D7">
      <w:pPr>
        <w:pStyle w:val="Body"/>
        <w:rPr>
          <w:rFonts w:ascii="Arial" w:hAnsi="Arial"/>
          <w:b/>
          <w:bCs/>
          <w:i/>
          <w:iCs/>
          <w:sz w:val="20"/>
          <w:szCs w:val="20"/>
        </w:rPr>
      </w:pPr>
    </w:p>
    <w:p w14:paraId="55367DE9" w14:textId="77777777" w:rsidR="00B552D7" w:rsidRDefault="00B552D7" w:rsidP="00B552D7">
      <w:pPr>
        <w:pStyle w:val="Body"/>
        <w:rPr>
          <w:rFonts w:ascii="Arial" w:eastAsia="Arial" w:hAnsi="Arial" w:cs="Arial"/>
          <w:b/>
          <w:bCs/>
          <w:i/>
          <w:iCs/>
          <w:sz w:val="20"/>
          <w:szCs w:val="20"/>
        </w:rPr>
      </w:pPr>
      <w:r>
        <w:rPr>
          <w:rFonts w:ascii="Arial" w:hAnsi="Arial"/>
          <w:b/>
          <w:bCs/>
          <w:i/>
          <w:iCs/>
          <w:sz w:val="20"/>
          <w:szCs w:val="20"/>
        </w:rPr>
        <w:t xml:space="preserve">Study System: </w:t>
      </w:r>
      <w:proofErr w:type="spellStart"/>
      <w:r>
        <w:rPr>
          <w:rFonts w:ascii="Arial" w:hAnsi="Arial"/>
          <w:b/>
          <w:bCs/>
          <w:i/>
          <w:iCs/>
          <w:sz w:val="20"/>
          <w:szCs w:val="20"/>
        </w:rPr>
        <w:t>Sevilleta</w:t>
      </w:r>
      <w:proofErr w:type="spellEnd"/>
      <w:r>
        <w:rPr>
          <w:rFonts w:ascii="Arial" w:hAnsi="Arial"/>
          <w:b/>
          <w:bCs/>
          <w:i/>
          <w:iCs/>
          <w:sz w:val="20"/>
          <w:szCs w:val="20"/>
        </w:rPr>
        <w:t xml:space="preserve"> Long-Term </w:t>
      </w:r>
      <w:proofErr w:type="spellStart"/>
      <w:r>
        <w:rPr>
          <w:rFonts w:ascii="Arial" w:hAnsi="Arial"/>
          <w:b/>
          <w:bCs/>
          <w:i/>
          <w:iCs/>
          <w:sz w:val="20"/>
          <w:szCs w:val="20"/>
        </w:rPr>
        <w:t>Ecological</w:t>
      </w:r>
      <w:proofErr w:type="spellEnd"/>
      <w:r>
        <w:rPr>
          <w:rFonts w:ascii="Arial" w:hAnsi="Arial"/>
          <w:b/>
          <w:bCs/>
          <w:i/>
          <w:iCs/>
          <w:sz w:val="20"/>
          <w:szCs w:val="20"/>
        </w:rPr>
        <w:t xml:space="preserve"> Research (LTER) Site</w:t>
      </w:r>
    </w:p>
    <w:p w14:paraId="2689283E" w14:textId="77777777" w:rsidR="00B552D7" w:rsidRDefault="00B552D7" w:rsidP="00B552D7">
      <w:pPr>
        <w:pStyle w:val="BodyA"/>
        <w:tabs>
          <w:tab w:val="left" w:pos="2070"/>
        </w:tabs>
        <w:rPr>
          <w:rFonts w:ascii="Arial" w:eastAsia="Arial" w:hAnsi="Arial" w:cs="Arial"/>
          <w:sz w:val="20"/>
          <w:szCs w:val="20"/>
          <w:lang w:val="en-US"/>
        </w:rPr>
      </w:pPr>
    </w:p>
    <w:p w14:paraId="76D99FC6" w14:textId="59FF9A13" w:rsidR="00B552D7" w:rsidRDefault="00B552D7" w:rsidP="00B552D7">
      <w:pPr>
        <w:pStyle w:val="BodyA"/>
        <w:tabs>
          <w:tab w:val="left" w:pos="2070"/>
        </w:tabs>
        <w:rPr>
          <w:rFonts w:ascii="Arial" w:eastAsia="Arial" w:hAnsi="Arial" w:cs="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Larrea tridentata</w:t>
      </w:r>
      <w:r>
        <w:rPr>
          <w:rFonts w:ascii="Arial" w:hAnsi="Arial"/>
          <w:sz w:val="20"/>
          <w:szCs w:val="20"/>
          <w:lang w:val="en-US"/>
        </w:rPr>
        <w:t xml:space="preserve">) </w:t>
      </w:r>
      <w:proofErr w:type="spellStart"/>
      <w:r>
        <w:rPr>
          <w:rFonts w:ascii="Arial" w:hAnsi="Arial"/>
          <w:sz w:val="20"/>
          <w:szCs w:val="20"/>
          <w:lang w:val="en-US"/>
        </w:rPr>
        <w:t>shrubland</w:t>
      </w:r>
      <w:proofErr w:type="spellEnd"/>
      <w:r>
        <w:rPr>
          <w:rFonts w:ascii="Arial" w:hAnsi="Arial"/>
          <w:sz w:val="20"/>
          <w:szCs w:val="20"/>
          <w:lang w:val="en-US"/>
        </w:rPr>
        <w:t xml:space="preserve"> and black </w:t>
      </w:r>
      <w:proofErr w:type="spellStart"/>
      <w:r>
        <w:rPr>
          <w:rFonts w:ascii="Arial" w:hAnsi="Arial"/>
          <w:sz w:val="20"/>
          <w:szCs w:val="20"/>
          <w:lang w:val="en-US"/>
        </w:rPr>
        <w:t>grama</w:t>
      </w:r>
      <w:proofErr w:type="spellEnd"/>
      <w:r>
        <w:rPr>
          <w:rFonts w:ascii="Arial" w:hAnsi="Arial"/>
          <w:sz w:val="20"/>
          <w:szCs w:val="20"/>
          <w:lang w:val="en-US"/>
        </w:rPr>
        <w:t xml:space="preserve"> (</w:t>
      </w:r>
      <w:proofErr w:type="spellStart"/>
      <w:r w:rsidRPr="00D65A18">
        <w:rPr>
          <w:rFonts w:ascii="Arial" w:hAnsi="Arial"/>
          <w:i/>
          <w:iCs/>
          <w:sz w:val="20"/>
          <w:szCs w:val="20"/>
          <w:lang w:val="en-US"/>
        </w:rPr>
        <w:t>Bouteloua</w:t>
      </w:r>
      <w:proofErr w:type="spellEnd"/>
      <w:r w:rsidRPr="00D65A18">
        <w:rPr>
          <w:rFonts w:ascii="Arial" w:hAnsi="Arial"/>
          <w:i/>
          <w:iCs/>
          <w:sz w:val="20"/>
          <w:szCs w:val="20"/>
          <w:lang w:val="en-US"/>
        </w:rPr>
        <w:t xml:space="preserve"> </w:t>
      </w:r>
      <w:proofErr w:type="spellStart"/>
      <w:r w:rsidRPr="00D65A18">
        <w:rPr>
          <w:rFonts w:ascii="Arial" w:hAnsi="Arial"/>
          <w:i/>
          <w:iCs/>
          <w:sz w:val="20"/>
          <w:szCs w:val="20"/>
          <w:lang w:val="en-US"/>
        </w:rPr>
        <w:t>eriopoda</w:t>
      </w:r>
      <w:proofErr w:type="spellEnd"/>
      <w:r>
        <w:rPr>
          <w:rFonts w:ascii="Arial" w:hAnsi="Arial"/>
          <w:sz w:val="20"/>
          <w:szCs w:val="20"/>
          <w:lang w:val="en-US"/>
        </w:rPr>
        <w:t xml:space="preserve">) grassland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w:t>
      </w:r>
      <w:proofErr w:type="spellStart"/>
      <w:r>
        <w:rPr>
          <w:rFonts w:ascii="Arial" w:hAnsi="Arial"/>
          <w:sz w:val="20"/>
          <w:szCs w:val="20"/>
          <w:lang w:val="en-US"/>
        </w:rPr>
        <w:t>Sevilleta</w:t>
      </w:r>
      <w:proofErr w:type="spellEnd"/>
      <w:r>
        <w:rPr>
          <w:rFonts w:ascii="Arial" w:hAnsi="Arial"/>
          <w:sz w:val="20"/>
          <w:szCs w:val="20"/>
          <w:lang w:val="en-US"/>
        </w:rPr>
        <w:t xml:space="preserve"> LTER), and we routinely capture four species of Heteromyids and six Cricetids. We capture and process ~50–75 unique individuals every month and the most common species we have captured from 2014–2020 (n=2756) in order of decreasing relative abundance are </w:t>
      </w:r>
      <w:proofErr w:type="spellStart"/>
      <w:r>
        <w:rPr>
          <w:rFonts w:ascii="Arial" w:hAnsi="Arial"/>
          <w:i/>
          <w:iCs/>
          <w:sz w:val="20"/>
          <w:szCs w:val="20"/>
          <w:lang w:val="en-US"/>
        </w:rPr>
        <w:t>Perognathus</w:t>
      </w:r>
      <w:proofErr w:type="spellEnd"/>
      <w:r>
        <w:rPr>
          <w:rFonts w:ascii="Arial" w:hAnsi="Arial"/>
          <w:i/>
          <w:iCs/>
          <w:sz w:val="20"/>
          <w:szCs w:val="20"/>
          <w:lang w:val="en-US"/>
        </w:rPr>
        <w:t xml:space="preserve"> </w:t>
      </w:r>
      <w:proofErr w:type="spellStart"/>
      <w:r>
        <w:rPr>
          <w:rFonts w:ascii="Arial" w:hAnsi="Arial"/>
          <w:i/>
          <w:iCs/>
          <w:sz w:val="20"/>
          <w:szCs w:val="20"/>
          <w:lang w:val="en-US"/>
        </w:rPr>
        <w:t>flavus</w:t>
      </w:r>
      <w:proofErr w:type="spellEnd"/>
      <w:r>
        <w:rPr>
          <w:rFonts w:ascii="Arial" w:hAnsi="Arial"/>
          <w:sz w:val="20"/>
          <w:szCs w:val="20"/>
          <w:lang w:val="en-US"/>
        </w:rPr>
        <w:t xml:space="preserve"> (50%, PGFV)</w:t>
      </w:r>
      <w:r>
        <w:rPr>
          <w:rFonts w:ascii="Arial" w:hAnsi="Arial"/>
          <w:i/>
          <w:iCs/>
          <w:sz w:val="20"/>
          <w:szCs w:val="20"/>
          <w:lang w:val="en-US"/>
        </w:rPr>
        <w:t xml:space="preserve">,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merriami</w:t>
      </w:r>
      <w:proofErr w:type="spellEnd"/>
      <w:r>
        <w:rPr>
          <w:rFonts w:ascii="Arial" w:hAnsi="Arial"/>
          <w:i/>
          <w:iCs/>
          <w:sz w:val="20"/>
          <w:szCs w:val="20"/>
          <w:lang w:val="en-US"/>
        </w:rPr>
        <w:t xml:space="preserve"> </w:t>
      </w:r>
      <w:r>
        <w:rPr>
          <w:rFonts w:ascii="Arial" w:hAnsi="Arial"/>
          <w:sz w:val="20"/>
          <w:szCs w:val="20"/>
          <w:lang w:val="en-US"/>
        </w:rPr>
        <w:t>(12%, DIME)</w:t>
      </w:r>
      <w:r>
        <w:rPr>
          <w:rFonts w:ascii="Arial" w:hAnsi="Arial"/>
          <w:i/>
          <w:iCs/>
          <w:sz w:val="20"/>
          <w:szCs w:val="20"/>
          <w:lang w:val="en-US"/>
        </w:rPr>
        <w:t xml:space="preserve">, </w:t>
      </w:r>
      <w:r w:rsidRPr="008E4ED0">
        <w:rPr>
          <w:rFonts w:ascii="Arial" w:hAnsi="Arial"/>
          <w:i/>
          <w:iCs/>
          <w:sz w:val="20"/>
          <w:szCs w:val="20"/>
          <w:highlight w:val="yellow"/>
          <w:lang w:val="en-US"/>
        </w:rPr>
        <w:t xml:space="preserve">Peromyscus spp. </w:t>
      </w:r>
      <w:r w:rsidRPr="008E4ED0">
        <w:rPr>
          <w:rFonts w:ascii="Arial" w:hAnsi="Arial"/>
          <w:sz w:val="20"/>
          <w:szCs w:val="20"/>
          <w:highlight w:val="yellow"/>
          <w:lang w:val="en-US"/>
        </w:rPr>
        <w:t>(10%, PEXX</w:t>
      </w:r>
      <w:r>
        <w:rPr>
          <w:rFonts w:ascii="Arial" w:hAnsi="Arial"/>
          <w:sz w:val="20"/>
          <w:szCs w:val="20"/>
          <w:lang w:val="en-US"/>
        </w:rPr>
        <w:t>)</w:t>
      </w:r>
      <w:r>
        <w:rPr>
          <w:rFonts w:ascii="Arial" w:hAnsi="Arial"/>
          <w:i/>
          <w:iCs/>
          <w:sz w:val="20"/>
          <w:szCs w:val="20"/>
          <w:lang w:val="en-US"/>
        </w:rPr>
        <w:t xml:space="preserv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arenicola</w:t>
      </w:r>
      <w:proofErr w:type="spellEnd"/>
      <w:r>
        <w:rPr>
          <w:rFonts w:ascii="Arial" w:hAnsi="Arial"/>
          <w:i/>
          <w:iCs/>
          <w:sz w:val="20"/>
          <w:szCs w:val="20"/>
          <w:lang w:val="en-US"/>
        </w:rPr>
        <w:t xml:space="preserve"> </w:t>
      </w:r>
      <w:r>
        <w:rPr>
          <w:rFonts w:ascii="Arial" w:hAnsi="Arial"/>
          <w:sz w:val="20"/>
          <w:szCs w:val="20"/>
          <w:lang w:val="en-US"/>
        </w:rPr>
        <w:t>(9%, ONAR)</w:t>
      </w:r>
      <w:r>
        <w:rPr>
          <w:rFonts w:ascii="Arial" w:hAnsi="Arial"/>
          <w:i/>
          <w:iCs/>
          <w:sz w:val="20"/>
          <w:szCs w:val="20"/>
          <w:lang w:val="en-US"/>
        </w:rPr>
        <w:t xml:space="preserve">, D. </w:t>
      </w:r>
      <w:proofErr w:type="spellStart"/>
      <w:r>
        <w:rPr>
          <w:rFonts w:ascii="Arial" w:hAnsi="Arial"/>
          <w:i/>
          <w:iCs/>
          <w:sz w:val="20"/>
          <w:szCs w:val="20"/>
          <w:lang w:val="en-US"/>
        </w:rPr>
        <w:t>ordii</w:t>
      </w:r>
      <w:proofErr w:type="spellEnd"/>
      <w:r>
        <w:rPr>
          <w:rFonts w:ascii="Arial" w:hAnsi="Arial"/>
          <w:i/>
          <w:iCs/>
          <w:sz w:val="20"/>
          <w:szCs w:val="20"/>
          <w:lang w:val="en-US"/>
        </w:rPr>
        <w:t xml:space="preserve"> </w:t>
      </w:r>
      <w:r>
        <w:rPr>
          <w:rFonts w:ascii="Arial" w:hAnsi="Arial"/>
          <w:sz w:val="20"/>
          <w:szCs w:val="20"/>
          <w:lang w:val="en-US"/>
        </w:rPr>
        <w:t>(8%, DIOR)</w:t>
      </w:r>
      <w:r>
        <w:rPr>
          <w:rFonts w:ascii="Arial" w:hAnsi="Arial"/>
          <w:i/>
          <w:iCs/>
          <w:sz w:val="20"/>
          <w:szCs w:val="20"/>
          <w:lang w:val="en-US"/>
        </w:rPr>
        <w:t xml:space="preserve">, D. spectabilis </w:t>
      </w:r>
      <w:r>
        <w:rPr>
          <w:rFonts w:ascii="Arial" w:hAnsi="Arial"/>
          <w:sz w:val="20"/>
          <w:szCs w:val="20"/>
          <w:lang w:val="en-US"/>
        </w:rPr>
        <w:t>(5%, DISP)</w:t>
      </w:r>
      <w:r>
        <w:rPr>
          <w:rFonts w:ascii="Arial" w:hAnsi="Arial"/>
          <w:i/>
          <w:iCs/>
          <w:sz w:val="20"/>
          <w:szCs w:val="20"/>
          <w:lang w:val="en-US"/>
        </w:rPr>
        <w:t>,</w:t>
      </w:r>
      <w:r>
        <w:rPr>
          <w:rFonts w:ascii="Arial" w:hAnsi="Arial"/>
          <w:sz w:val="20"/>
          <w:szCs w:val="20"/>
          <w:lang w:val="en-US"/>
        </w:rPr>
        <w:t xml:space="preserve"> </w:t>
      </w:r>
      <w:r w:rsidR="00FA026E">
        <w:rPr>
          <w:rFonts w:ascii="Arial" w:hAnsi="Arial"/>
          <w:sz w:val="20"/>
          <w:szCs w:val="20"/>
          <w:lang w:val="en-US"/>
        </w:rPr>
        <w:t xml:space="preserve">and </w:t>
      </w:r>
      <w:proofErr w:type="spellStart"/>
      <w:r>
        <w:rPr>
          <w:rFonts w:ascii="Arial" w:hAnsi="Arial"/>
          <w:i/>
          <w:iCs/>
          <w:sz w:val="20"/>
          <w:szCs w:val="20"/>
          <w:lang w:val="en-US"/>
        </w:rPr>
        <w:t>Reithrodontomys</w:t>
      </w:r>
      <w:proofErr w:type="spellEnd"/>
      <w:r>
        <w:rPr>
          <w:rFonts w:ascii="Arial" w:hAnsi="Arial"/>
          <w:i/>
          <w:iCs/>
          <w:sz w:val="20"/>
          <w:szCs w:val="20"/>
          <w:lang w:val="en-US"/>
        </w:rPr>
        <w:t xml:space="preserve"> </w:t>
      </w:r>
      <w:proofErr w:type="spellStart"/>
      <w:r>
        <w:rPr>
          <w:rFonts w:ascii="Arial" w:hAnsi="Arial"/>
          <w:i/>
          <w:iCs/>
          <w:sz w:val="20"/>
          <w:szCs w:val="20"/>
          <w:lang w:val="en-US"/>
        </w:rPr>
        <w:t>megalotis</w:t>
      </w:r>
      <w:proofErr w:type="spellEnd"/>
      <w:r>
        <w:rPr>
          <w:rFonts w:ascii="Arial" w:hAnsi="Arial"/>
          <w:i/>
          <w:iCs/>
          <w:sz w:val="20"/>
          <w:szCs w:val="20"/>
          <w:lang w:val="en-US"/>
        </w:rPr>
        <w:t xml:space="preserve"> </w:t>
      </w:r>
      <w:r>
        <w:rPr>
          <w:rFonts w:ascii="Arial" w:hAnsi="Arial"/>
          <w:sz w:val="20"/>
          <w:szCs w:val="20"/>
          <w:lang w:val="en-US"/>
        </w:rPr>
        <w:t>(5%, REME)</w:t>
      </w:r>
      <w:r w:rsidR="00FA026E">
        <w:rPr>
          <w:rFonts w:ascii="Arial" w:hAnsi="Arial"/>
          <w:sz w:val="20"/>
          <w:szCs w:val="20"/>
          <w:lang w:val="en-US"/>
        </w:rPr>
        <w:t xml:space="preserve">. </w:t>
      </w:r>
      <w:r>
        <w:rPr>
          <w:rFonts w:ascii="Arial" w:hAnsi="Arial"/>
          <w:sz w:val="20"/>
          <w:szCs w:val="20"/>
          <w:lang w:val="en-US"/>
        </w:rPr>
        <w:t>Recapture rates are also high</w:t>
      </w:r>
      <w:r w:rsidR="006B0756">
        <w:rPr>
          <w:rFonts w:ascii="Arial" w:hAnsi="Arial"/>
          <w:sz w:val="20"/>
          <w:szCs w:val="20"/>
          <w:lang w:val="en-US"/>
        </w:rPr>
        <w:t>. A</w:t>
      </w:r>
      <w:r>
        <w:rPr>
          <w:rFonts w:ascii="Arial" w:hAnsi="Arial"/>
          <w:sz w:val="20"/>
          <w:szCs w:val="20"/>
          <w:lang w:val="en-US"/>
        </w:rPr>
        <w:t xml:space="preserve"> large number of individuals (</w:t>
      </w:r>
      <w:r>
        <w:rPr>
          <w:rFonts w:ascii="Arial" w:hAnsi="Arial"/>
          <w:i/>
          <w:iCs/>
          <w:sz w:val="20"/>
          <w:szCs w:val="20"/>
          <w:lang w:val="en-US"/>
        </w:rPr>
        <w:t>N</w:t>
      </w:r>
      <w:r>
        <w:rPr>
          <w:rFonts w:ascii="Arial" w:hAnsi="Arial"/>
          <w:sz w:val="20"/>
          <w:szCs w:val="20"/>
          <w:lang w:val="en-US"/>
        </w:rPr>
        <w:t xml:space="preserve">) </w:t>
      </w:r>
      <w:r w:rsidR="006B0756">
        <w:rPr>
          <w:rFonts w:ascii="Arial" w:hAnsi="Arial"/>
          <w:sz w:val="20"/>
          <w:szCs w:val="20"/>
          <w:lang w:val="en-US"/>
        </w:rPr>
        <w:t xml:space="preserve">were </w:t>
      </w:r>
      <w:r>
        <w:rPr>
          <w:rFonts w:ascii="Arial" w:hAnsi="Arial"/>
          <w:sz w:val="20"/>
          <w:szCs w:val="20"/>
          <w:lang w:val="en-US"/>
        </w:rPr>
        <w:t>captured 3 or more times across species</w:t>
      </w:r>
      <w:r w:rsidR="001031E4">
        <w:rPr>
          <w:rFonts w:ascii="Arial" w:hAnsi="Arial"/>
          <w:sz w:val="20"/>
          <w:szCs w:val="20"/>
          <w:lang w:val="en-US"/>
        </w:rPr>
        <w:t xml:space="preserve"> from 2014–2020</w:t>
      </w:r>
      <w:r>
        <w:rPr>
          <w:rFonts w:ascii="Arial" w:hAnsi="Arial"/>
          <w:sz w:val="20"/>
          <w:szCs w:val="20"/>
          <w:lang w:val="en-US"/>
        </w:rPr>
        <w:t>, including PGFV (</w:t>
      </w:r>
      <w:r>
        <w:rPr>
          <w:rFonts w:ascii="Arial" w:hAnsi="Arial"/>
          <w:i/>
          <w:iCs/>
          <w:sz w:val="20"/>
          <w:szCs w:val="20"/>
          <w:lang w:val="en-US"/>
        </w:rPr>
        <w:t>359</w:t>
      </w:r>
      <w:r>
        <w:rPr>
          <w:rFonts w:ascii="Arial" w:hAnsi="Arial"/>
          <w:sz w:val="20"/>
          <w:szCs w:val="20"/>
          <w:lang w:val="en-US"/>
        </w:rPr>
        <w:t>), DIME (</w:t>
      </w:r>
      <w:r>
        <w:rPr>
          <w:rFonts w:ascii="Arial" w:hAnsi="Arial"/>
          <w:i/>
          <w:iCs/>
          <w:sz w:val="20"/>
          <w:szCs w:val="20"/>
          <w:lang w:val="en-US"/>
        </w:rPr>
        <w:t>100</w:t>
      </w:r>
      <w:r>
        <w:rPr>
          <w:rFonts w:ascii="Arial" w:hAnsi="Arial"/>
          <w:sz w:val="20"/>
          <w:szCs w:val="20"/>
          <w:lang w:val="en-US"/>
        </w:rPr>
        <w:t>), DISP (</w:t>
      </w:r>
      <w:r>
        <w:rPr>
          <w:rFonts w:ascii="Arial" w:hAnsi="Arial"/>
          <w:i/>
          <w:iCs/>
          <w:sz w:val="20"/>
          <w:szCs w:val="20"/>
          <w:lang w:val="en-US"/>
        </w:rPr>
        <w:t>67</w:t>
      </w:r>
      <w:r>
        <w:rPr>
          <w:rFonts w:ascii="Arial" w:hAnsi="Arial"/>
          <w:sz w:val="20"/>
          <w:szCs w:val="20"/>
          <w:lang w:val="en-US"/>
        </w:rPr>
        <w:t>), DIOR (</w:t>
      </w:r>
      <w:r>
        <w:rPr>
          <w:rFonts w:ascii="Arial" w:hAnsi="Arial"/>
          <w:i/>
          <w:iCs/>
          <w:sz w:val="20"/>
          <w:szCs w:val="20"/>
          <w:lang w:val="en-US"/>
        </w:rPr>
        <w:t>66</w:t>
      </w:r>
      <w:r>
        <w:rPr>
          <w:rFonts w:ascii="Arial" w:hAnsi="Arial"/>
          <w:sz w:val="20"/>
          <w:szCs w:val="20"/>
          <w:lang w:val="en-US"/>
        </w:rPr>
        <w:t>), ONAR (</w:t>
      </w:r>
      <w:r>
        <w:rPr>
          <w:rFonts w:ascii="Arial" w:hAnsi="Arial"/>
          <w:i/>
          <w:iCs/>
          <w:sz w:val="20"/>
          <w:szCs w:val="20"/>
          <w:lang w:val="en-US"/>
        </w:rPr>
        <w:t>48</w:t>
      </w:r>
      <w:r>
        <w:rPr>
          <w:rFonts w:ascii="Arial" w:hAnsi="Arial"/>
          <w:sz w:val="20"/>
          <w:szCs w:val="20"/>
          <w:lang w:val="en-US"/>
        </w:rPr>
        <w:t>), and PM (</w:t>
      </w:r>
      <w:r>
        <w:rPr>
          <w:rFonts w:ascii="Arial" w:hAnsi="Arial"/>
          <w:i/>
          <w:iCs/>
          <w:sz w:val="20"/>
          <w:szCs w:val="20"/>
          <w:lang w:val="en-US"/>
        </w:rPr>
        <w:t>24</w:t>
      </w:r>
      <w:r>
        <w:rPr>
          <w:rFonts w:ascii="Arial" w:hAnsi="Arial"/>
          <w:sz w:val="20"/>
          <w:szCs w:val="20"/>
          <w:lang w:val="en-US"/>
        </w:rPr>
        <w:t xml:space="preserve">). Lastly, plant resources are measured seasonally by the </w:t>
      </w:r>
      <w:proofErr w:type="spellStart"/>
      <w:r>
        <w:rPr>
          <w:rFonts w:ascii="Arial" w:hAnsi="Arial"/>
          <w:sz w:val="20"/>
          <w:szCs w:val="20"/>
          <w:lang w:val="en-US"/>
        </w:rPr>
        <w:t>Sevilleta</w:t>
      </w:r>
      <w:proofErr w:type="spellEnd"/>
      <w:r>
        <w:rPr>
          <w:rFonts w:ascii="Arial" w:hAnsi="Arial"/>
          <w:sz w:val="20"/>
          <w:szCs w:val="20"/>
          <w:lang w:val="en-US"/>
        </w:rPr>
        <w:t xml:space="preserve"> LTER, providing a direct longitudinal record of resource diversity</w:t>
      </w:r>
      <w:r w:rsidR="00770A0F">
        <w:rPr>
          <w:rFonts w:ascii="Arial" w:hAnsi="Arial"/>
          <w:sz w:val="20"/>
          <w:szCs w:val="20"/>
          <w:lang w:val="en-US"/>
        </w:rPr>
        <w:t xml:space="preserve"> and availability </w:t>
      </w:r>
      <w:r w:rsidR="00905D10">
        <w:rPr>
          <w:rFonts w:ascii="Arial" w:hAnsi="Arial"/>
          <w:sz w:val="20"/>
          <w:szCs w:val="20"/>
          <w:lang w:val="en-US"/>
        </w:rPr>
        <w:t>with</w:t>
      </w:r>
      <w:r>
        <w:rPr>
          <w:rFonts w:ascii="Arial" w:hAnsi="Arial"/>
          <w:sz w:val="20"/>
          <w:szCs w:val="20"/>
          <w:lang w:val="en-US"/>
        </w:rPr>
        <w:t xml:space="preserve"> which consumer resource use can be compared.</w:t>
      </w:r>
    </w:p>
    <w:p w14:paraId="15D35330" w14:textId="77777777" w:rsidR="00B552D7" w:rsidRDefault="00B552D7" w:rsidP="00B552D7">
      <w:pPr>
        <w:pStyle w:val="BodyA"/>
        <w:tabs>
          <w:tab w:val="left" w:pos="2070"/>
        </w:tabs>
        <w:ind w:firstLine="360"/>
        <w:rPr>
          <w:rFonts w:ascii="Arial" w:eastAsia="Arial" w:hAnsi="Arial" w:cs="Arial"/>
          <w:sz w:val="20"/>
          <w:szCs w:val="20"/>
          <w:lang w:val="en-US"/>
        </w:rPr>
      </w:pPr>
    </w:p>
    <w:p w14:paraId="6D5F74C9" w14:textId="602BF90D" w:rsidR="005151D6" w:rsidRPr="00FA0C74" w:rsidRDefault="005151D6" w:rsidP="005151D6">
      <w:pPr>
        <w:pStyle w:val="BodyA"/>
        <w:tabs>
          <w:tab w:val="left" w:pos="2070"/>
        </w:tabs>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climate-mediated resource quantity and quality to small mammal population and community dynamics. Precipitation is bimodal, with ~60% of annual rainfall on average being delivered by the summer monsoon from Jul–Oct (</w:t>
      </w:r>
      <w:r w:rsidRPr="008171E7">
        <w:rPr>
          <w:rFonts w:ascii="Arial" w:hAnsi="Arial"/>
          <w:sz w:val="20"/>
          <w:szCs w:val="20"/>
          <w:highlight w:val="yellow"/>
          <w:lang w:val="en-US"/>
        </w:rPr>
        <w:t>REFS</w:t>
      </w:r>
      <w:r>
        <w:rPr>
          <w:rFonts w:ascii="Arial" w:hAnsi="Arial"/>
          <w:sz w:val="20"/>
          <w:szCs w:val="20"/>
          <w:lang w:val="en-US"/>
        </w:rPr>
        <w:t xml:space="preserve">). Monthly averages for more unpredictable winter and spring precipitation (Feb–Apr) are lower than the monsoon, while the driest and hottest period of the year is typically in May–Jun. In addition, inter-annual variance in monsoon timing, strength, and duration has increased due to anthropogenic climate change (Rudgers, Collins, etc.). This stochasticity in turn drives </w:t>
      </w:r>
      <w:r w:rsidR="00BB557F">
        <w:rPr>
          <w:rFonts w:ascii="Arial" w:hAnsi="Arial"/>
          <w:sz w:val="20"/>
          <w:szCs w:val="20"/>
          <w:lang w:val="en-US"/>
        </w:rPr>
        <w:t xml:space="preserve">variability in </w:t>
      </w:r>
      <w:r>
        <w:rPr>
          <w:rFonts w:ascii="Arial" w:hAnsi="Arial"/>
          <w:sz w:val="20"/>
          <w:szCs w:val="20"/>
          <w:lang w:val="en-US"/>
        </w:rPr>
        <w:t>primary production and resource availability for small mammal consumers, and is the defining characteristic of many dryland ecosystems. Indeed, environmental stochasticity and tightly coupled consumer-resource dynamics is one reason why dryland ecosystems have served as the backdrop for field-based experiments examining the influence of precipitation and temperature on plant (e.g., McDowell et al. 2008) and consumer communities (Meserve et al. 2003, Chesson et al. 2004, Thibault et al. 2004, Kelt 2011). This high degree of inter- and intra-annual stochasticity suggests that even relatively short-term (3–5 year) datasets can capture a significant amount of natural variability.</w:t>
      </w:r>
    </w:p>
    <w:p w14:paraId="79AE5F17" w14:textId="77777777" w:rsidR="00B552D7" w:rsidRDefault="00B552D7" w:rsidP="00B552D7">
      <w:pPr>
        <w:pStyle w:val="BodyA"/>
        <w:rPr>
          <w:rFonts w:ascii="Arial" w:eastAsia="Arial" w:hAnsi="Arial" w:cs="Arial"/>
          <w:sz w:val="20"/>
          <w:szCs w:val="20"/>
          <w:lang w:val="en-US"/>
        </w:rPr>
      </w:pPr>
    </w:p>
    <w:p w14:paraId="0732EBD8" w14:textId="4EA92F5D" w:rsidR="002D2E05" w:rsidRDefault="00B552D7" w:rsidP="002D2E05">
      <w:pPr>
        <w:pStyle w:val="BodyA"/>
        <w:ind w:firstLine="360"/>
        <w:rPr>
          <w:rFonts w:ascii="Arial" w:hAnsi="Arial"/>
          <w:sz w:val="20"/>
          <w:szCs w:val="20"/>
          <w:lang w:val="en-US"/>
        </w:rPr>
      </w:pPr>
      <w:r>
        <w:rPr>
          <w:rFonts w:ascii="Arial" w:hAnsi="Arial"/>
          <w:sz w:val="20"/>
          <w:szCs w:val="20"/>
          <w:lang w:val="en-US"/>
        </w:rPr>
        <w:t xml:space="preserve">These two distinct periods of annual precipitation produce resources of differing quantity and quality that can be traced through the consumer community with fecal DNA metabarcoding and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analysis of consumer tissues with rapid isotopic incorporation rates (e.g., blood plasma). Highly unpredictable winter/spring rains fuel a spring period of C</w:t>
      </w:r>
      <w:r>
        <w:rPr>
          <w:rFonts w:ascii="Arial" w:hAnsi="Arial"/>
          <w:sz w:val="20"/>
          <w:szCs w:val="20"/>
          <w:vertAlign w:val="subscript"/>
          <w:lang w:val="en-US"/>
        </w:rPr>
        <w:t>3</w:t>
      </w:r>
      <w:r>
        <w:rPr>
          <w:rFonts w:ascii="Arial" w:hAnsi="Arial"/>
          <w:sz w:val="20"/>
          <w:szCs w:val="20"/>
          <w:lang w:val="en-US"/>
        </w:rPr>
        <w:t xml:space="preserve"> primary productivity, namely perennial shrubs and annual forbs. More than 20 years of data on aboveground net primary production (ANPP) at our study site show that there are ~14 perennial shrubs and forbs that consistently contribute to ANPP. The four dominate </w:t>
      </w:r>
      <w:r>
        <w:rPr>
          <w:rFonts w:ascii="Arial" w:hAnsi="Arial"/>
          <w:sz w:val="20"/>
          <w:szCs w:val="20"/>
          <w:lang w:val="en-US"/>
        </w:rPr>
        <w:lastRenderedPageBreak/>
        <w:t>shrubs include creosote bush, Mormon tea (</w:t>
      </w:r>
      <w:r>
        <w:rPr>
          <w:rFonts w:ascii="Arial" w:hAnsi="Arial"/>
          <w:i/>
          <w:iCs/>
          <w:sz w:val="20"/>
          <w:szCs w:val="20"/>
          <w:lang w:val="en-US"/>
        </w:rPr>
        <w:t xml:space="preserve">Ephedra </w:t>
      </w:r>
      <w:proofErr w:type="spellStart"/>
      <w:r>
        <w:rPr>
          <w:rFonts w:ascii="Arial" w:hAnsi="Arial"/>
          <w:i/>
          <w:iCs/>
          <w:sz w:val="20"/>
          <w:szCs w:val="20"/>
          <w:lang w:val="en-US"/>
        </w:rPr>
        <w:t>torreyana</w:t>
      </w:r>
      <w:proofErr w:type="spellEnd"/>
      <w:r>
        <w:rPr>
          <w:rFonts w:ascii="Arial" w:hAnsi="Arial"/>
          <w:sz w:val="20"/>
          <w:szCs w:val="20"/>
          <w:lang w:val="en-US"/>
        </w:rPr>
        <w:t>), broom snakeweed (</w:t>
      </w:r>
      <w:proofErr w:type="spellStart"/>
      <w:r w:rsidRPr="003336E3">
        <w:rPr>
          <w:rFonts w:ascii="Arial" w:hAnsi="Arial"/>
          <w:i/>
          <w:iCs/>
          <w:sz w:val="20"/>
          <w:szCs w:val="20"/>
          <w:lang w:val="en-US"/>
        </w:rPr>
        <w:t>Gutierrezia</w:t>
      </w:r>
      <w:proofErr w:type="spellEnd"/>
      <w:r w:rsidRPr="003336E3">
        <w:rPr>
          <w:rFonts w:ascii="Arial" w:hAnsi="Arial"/>
          <w:i/>
          <w:iCs/>
          <w:sz w:val="20"/>
          <w:szCs w:val="20"/>
          <w:lang w:val="en-US"/>
        </w:rPr>
        <w:t xml:space="preserve"> </w:t>
      </w:r>
      <w:proofErr w:type="spellStart"/>
      <w:r w:rsidRPr="003336E3">
        <w:rPr>
          <w:rFonts w:ascii="Arial" w:hAnsi="Arial"/>
          <w:i/>
          <w:iCs/>
          <w:sz w:val="20"/>
          <w:szCs w:val="20"/>
          <w:lang w:val="en-US"/>
        </w:rPr>
        <w:t>sarothrae</w:t>
      </w:r>
      <w:proofErr w:type="spellEnd"/>
      <w:r>
        <w:rPr>
          <w:rFonts w:ascii="Arial" w:hAnsi="Arial"/>
          <w:sz w:val="20"/>
          <w:szCs w:val="20"/>
          <w:lang w:val="en-US"/>
        </w:rPr>
        <w:t xml:space="preserve">), and </w:t>
      </w:r>
      <w:proofErr w:type="spellStart"/>
      <w:r>
        <w:rPr>
          <w:rFonts w:ascii="Arial" w:hAnsi="Arial"/>
          <w:sz w:val="20"/>
          <w:szCs w:val="20"/>
          <w:lang w:val="en-US"/>
        </w:rPr>
        <w:t>winterfat</w:t>
      </w:r>
      <w:proofErr w:type="spellEnd"/>
      <w:r>
        <w:rPr>
          <w:rFonts w:ascii="Arial" w:hAnsi="Arial"/>
          <w:sz w:val="20"/>
          <w:szCs w:val="20"/>
          <w:lang w:val="en-US"/>
        </w:rPr>
        <w:t xml:space="preserve"> (</w:t>
      </w:r>
      <w:proofErr w:type="spellStart"/>
      <w:r w:rsidRPr="00F51580">
        <w:rPr>
          <w:rFonts w:ascii="Arial" w:hAnsi="Arial"/>
          <w:i/>
          <w:iCs/>
          <w:sz w:val="20"/>
          <w:szCs w:val="20"/>
          <w:lang w:val="en-US"/>
        </w:rPr>
        <w:t>Krascheninnikovia</w:t>
      </w:r>
      <w:proofErr w:type="spellEnd"/>
      <w:r w:rsidRPr="00F51580">
        <w:rPr>
          <w:rFonts w:ascii="Arial" w:hAnsi="Arial"/>
          <w:i/>
          <w:iCs/>
          <w:sz w:val="20"/>
          <w:szCs w:val="20"/>
          <w:lang w:val="en-US"/>
        </w:rPr>
        <w:t xml:space="preserve"> </w:t>
      </w:r>
      <w:proofErr w:type="spellStart"/>
      <w:r w:rsidRPr="00F51580">
        <w:rPr>
          <w:rFonts w:ascii="Arial" w:hAnsi="Arial"/>
          <w:i/>
          <w:iCs/>
          <w:sz w:val="20"/>
          <w:szCs w:val="20"/>
          <w:lang w:val="en-US"/>
        </w:rPr>
        <w:t>lanata</w:t>
      </w:r>
      <w:proofErr w:type="spellEnd"/>
      <w:r>
        <w:rPr>
          <w:rFonts w:ascii="Arial" w:hAnsi="Arial"/>
          <w:sz w:val="20"/>
          <w:szCs w:val="20"/>
          <w:lang w:val="en-US"/>
        </w:rPr>
        <w:t>) that combined contribute &gt;95% of the production of C</w:t>
      </w:r>
      <w:r w:rsidRPr="00EE75B9">
        <w:rPr>
          <w:rFonts w:ascii="Arial" w:hAnsi="Arial"/>
          <w:sz w:val="20"/>
          <w:szCs w:val="20"/>
          <w:vertAlign w:val="subscript"/>
          <w:lang w:val="en-US"/>
        </w:rPr>
        <w:t>3</w:t>
      </w:r>
      <w:r>
        <w:rPr>
          <w:rFonts w:ascii="Arial" w:hAnsi="Arial"/>
          <w:sz w:val="20"/>
          <w:szCs w:val="20"/>
          <w:lang w:val="en-US"/>
        </w:rPr>
        <w:t xml:space="preserve"> plant functional groups. Later in the summer, a second, more reliable period of monsoonal precipitation drives the production of C</w:t>
      </w:r>
      <w:r>
        <w:rPr>
          <w:rFonts w:ascii="Arial" w:hAnsi="Arial"/>
          <w:sz w:val="20"/>
          <w:szCs w:val="20"/>
          <w:vertAlign w:val="subscript"/>
          <w:lang w:val="en-US"/>
        </w:rPr>
        <w:t>4</w:t>
      </w:r>
      <w:r>
        <w:rPr>
          <w:rFonts w:ascii="Arial" w:hAnsi="Arial"/>
          <w:sz w:val="20"/>
          <w:szCs w:val="20"/>
          <w:lang w:val="en-US"/>
        </w:rPr>
        <w:t xml:space="preserve"> perennial grasses and (mostly annual) forbs, with limited perennial C</w:t>
      </w:r>
      <w:r>
        <w:rPr>
          <w:rFonts w:ascii="Arial" w:hAnsi="Arial"/>
          <w:sz w:val="20"/>
          <w:szCs w:val="20"/>
          <w:vertAlign w:val="subscript"/>
          <w:lang w:val="en-US"/>
        </w:rPr>
        <w:t>3</w:t>
      </w:r>
      <w:r>
        <w:rPr>
          <w:rFonts w:ascii="Arial" w:hAnsi="Arial"/>
          <w:sz w:val="20"/>
          <w:szCs w:val="20"/>
          <w:lang w:val="en-US"/>
        </w:rPr>
        <w:t xml:space="preserve"> growth. Long-term data show that while 10 species of C</w:t>
      </w:r>
      <w:r w:rsidRPr="00EE75B9">
        <w:rPr>
          <w:rFonts w:ascii="Arial" w:hAnsi="Arial"/>
          <w:sz w:val="20"/>
          <w:szCs w:val="20"/>
          <w:vertAlign w:val="subscript"/>
          <w:lang w:val="en-US"/>
        </w:rPr>
        <w:t>4</w:t>
      </w:r>
      <w:r>
        <w:rPr>
          <w:rFonts w:ascii="Arial" w:hAnsi="Arial"/>
          <w:sz w:val="20"/>
          <w:szCs w:val="20"/>
          <w:lang w:val="en-US"/>
        </w:rPr>
        <w:t xml:space="preserve"> grasses consistently contribute to ANPP at our study site, black grama provides &gt;90% of the production among this plant functional group. </w:t>
      </w:r>
      <w:r w:rsidR="002D2E05">
        <w:rPr>
          <w:rFonts w:ascii="Arial" w:hAnsi="Arial"/>
          <w:sz w:val="20"/>
          <w:szCs w:val="20"/>
          <w:lang w:val="en-US"/>
        </w:rPr>
        <w:t>The importance of annual C</w:t>
      </w:r>
      <w:r w:rsidR="002D2E05" w:rsidRPr="0068434E">
        <w:rPr>
          <w:rFonts w:ascii="Arial" w:hAnsi="Arial"/>
          <w:sz w:val="20"/>
          <w:szCs w:val="20"/>
          <w:vertAlign w:val="subscript"/>
          <w:lang w:val="en-US"/>
        </w:rPr>
        <w:t>3</w:t>
      </w:r>
      <w:r w:rsidR="002D2E05">
        <w:rPr>
          <w:rFonts w:ascii="Arial" w:hAnsi="Arial"/>
          <w:sz w:val="20"/>
          <w:szCs w:val="20"/>
          <w:lang w:val="en-US"/>
        </w:rPr>
        <w:t xml:space="preserve"> or C</w:t>
      </w:r>
      <w:r w:rsidR="002D2E05" w:rsidRPr="0068434E">
        <w:rPr>
          <w:rFonts w:ascii="Arial" w:hAnsi="Arial"/>
          <w:sz w:val="20"/>
          <w:szCs w:val="20"/>
          <w:vertAlign w:val="subscript"/>
          <w:lang w:val="en-US"/>
        </w:rPr>
        <w:t>4</w:t>
      </w:r>
      <w:r w:rsidR="002D2E05">
        <w:rPr>
          <w:rFonts w:ascii="Arial" w:hAnsi="Arial"/>
          <w:sz w:val="20"/>
          <w:szCs w:val="20"/>
          <w:lang w:val="en-US"/>
        </w:rPr>
        <w:t xml:space="preserve"> forbs for small mammals has not been systematically studied </w:t>
      </w:r>
      <w:r w:rsidR="0068434E">
        <w:rPr>
          <w:rFonts w:ascii="Arial" w:hAnsi="Arial"/>
          <w:sz w:val="20"/>
          <w:szCs w:val="20"/>
          <w:lang w:val="en-US"/>
        </w:rPr>
        <w:t>in this environment</w:t>
      </w:r>
      <w:r w:rsidR="002D2E05">
        <w:rPr>
          <w:rFonts w:ascii="Arial" w:hAnsi="Arial"/>
          <w:sz w:val="20"/>
          <w:szCs w:val="20"/>
          <w:lang w:val="en-US"/>
        </w:rPr>
        <w:t xml:space="preserve">, although pilot data for nutritional traits (e.g., nitrogen content and seed size) of these </w:t>
      </w:r>
      <w:r w:rsidR="00B83B37">
        <w:rPr>
          <w:rFonts w:ascii="Arial" w:hAnsi="Arial"/>
          <w:sz w:val="20"/>
          <w:szCs w:val="20"/>
          <w:lang w:val="en-US"/>
        </w:rPr>
        <w:t>plant f</w:t>
      </w:r>
      <w:r w:rsidR="002D2E05">
        <w:rPr>
          <w:rFonts w:ascii="Arial" w:hAnsi="Arial"/>
          <w:sz w:val="20"/>
          <w:szCs w:val="20"/>
          <w:lang w:val="en-US"/>
        </w:rPr>
        <w:t xml:space="preserve">unctional groups suggest they could be very important for consumers.  </w:t>
      </w:r>
    </w:p>
    <w:p w14:paraId="1317E1FE" w14:textId="42BD065B" w:rsidR="00B552D7" w:rsidRDefault="003F279F" w:rsidP="00E615F8">
      <w:pPr>
        <w:pStyle w:val="BodyA"/>
        <w:ind w:firstLine="360"/>
        <w:rPr>
          <w:rFonts w:ascii="Arial" w:hAnsi="Arial"/>
          <w:sz w:val="20"/>
          <w:szCs w:val="20"/>
          <w:lang w:val="en-US"/>
        </w:rPr>
      </w:pPr>
      <w:r>
        <w:rPr>
          <w:rFonts w:ascii="Arial" w:eastAsia="Arial" w:hAnsi="Arial" w:cs="Arial"/>
          <w:noProof/>
          <w:sz w:val="20"/>
          <w:szCs w:val="20"/>
          <w:lang w:val="en-US"/>
        </w:rPr>
        <w:drawing>
          <wp:anchor distT="0" distB="0" distL="114300" distR="114300" simplePos="0" relativeHeight="251714560" behindDoc="1" locked="0" layoutInCell="1" allowOverlap="1" wp14:anchorId="12DF88E3" wp14:editId="0B517974">
            <wp:simplePos x="0" y="0"/>
            <wp:positionH relativeFrom="column">
              <wp:posOffset>2752090</wp:posOffset>
            </wp:positionH>
            <wp:positionV relativeFrom="paragraph">
              <wp:posOffset>0</wp:posOffset>
            </wp:positionV>
            <wp:extent cx="3170555" cy="2326640"/>
            <wp:effectExtent l="0" t="0" r="4445" b="0"/>
            <wp:wrapTight wrapText="bothSides">
              <wp:wrapPolygon edited="0">
                <wp:start x="0" y="0"/>
                <wp:lineTo x="0" y="21459"/>
                <wp:lineTo x="21544" y="21459"/>
                <wp:lineTo x="21544" y="0"/>
                <wp:lineTo x="0" y="0"/>
              </wp:wrapPolygon>
            </wp:wrapTight>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0555" cy="2326640"/>
                    </a:xfrm>
                    <a:prstGeom prst="rect">
                      <a:avLst/>
                    </a:prstGeom>
                  </pic:spPr>
                </pic:pic>
              </a:graphicData>
            </a:graphic>
            <wp14:sizeRelH relativeFrom="page">
              <wp14:pctWidth>0</wp14:pctWidth>
            </wp14:sizeRelH>
            <wp14:sizeRelV relativeFrom="page">
              <wp14:pctHeight>0</wp14:pctHeight>
            </wp14:sizeRelV>
          </wp:anchor>
        </w:drawing>
      </w:r>
      <w:r w:rsidR="00ED0C9D">
        <w:rPr>
          <w:rFonts w:ascii="Arial" w:hAnsi="Arial"/>
          <w:noProof/>
          <w:sz w:val="20"/>
          <w:szCs w:val="20"/>
          <w:lang w:val="en-US"/>
        </w:rPr>
        <mc:AlternateContent>
          <mc:Choice Requires="wps">
            <w:drawing>
              <wp:anchor distT="0" distB="0" distL="114300" distR="114300" simplePos="0" relativeHeight="251671552" behindDoc="0" locked="0" layoutInCell="1" allowOverlap="1" wp14:anchorId="73E95611" wp14:editId="4FAD0179">
                <wp:simplePos x="0" y="0"/>
                <wp:positionH relativeFrom="column">
                  <wp:posOffset>2950845</wp:posOffset>
                </wp:positionH>
                <wp:positionV relativeFrom="paragraph">
                  <wp:posOffset>2344420</wp:posOffset>
                </wp:positionV>
                <wp:extent cx="2934970" cy="1013460"/>
                <wp:effectExtent l="0" t="0" r="0" b="0"/>
                <wp:wrapTight wrapText="bothSides">
                  <wp:wrapPolygon edited="0">
                    <wp:start x="467" y="271"/>
                    <wp:lineTo x="467" y="20842"/>
                    <wp:lineTo x="21030" y="20842"/>
                    <wp:lineTo x="21030" y="271"/>
                    <wp:lineTo x="467" y="271"/>
                  </wp:wrapPolygon>
                </wp:wrapTight>
                <wp:docPr id="18" name="Text Box 18"/>
                <wp:cNvGraphicFramePr/>
                <a:graphic xmlns:a="http://schemas.openxmlformats.org/drawingml/2006/main">
                  <a:graphicData uri="http://schemas.microsoft.com/office/word/2010/wordprocessingShape">
                    <wps:wsp>
                      <wps:cNvSpPr txBox="1"/>
                      <wps:spPr>
                        <a:xfrm>
                          <a:off x="0" y="0"/>
                          <a:ext cx="2934970" cy="1013460"/>
                        </a:xfrm>
                        <a:prstGeom prst="rect">
                          <a:avLst/>
                        </a:prstGeom>
                        <a:noFill/>
                        <a:ln w="6350">
                          <a:noFill/>
                        </a:ln>
                      </wps:spPr>
                      <wps:txbx>
                        <w:txbxContent>
                          <w:p w14:paraId="0E043C0A" w14:textId="5166B3B9" w:rsidR="00B552D7" w:rsidRPr="00A84936" w:rsidRDefault="00B552D7" w:rsidP="00B552D7">
                            <w:pPr>
                              <w:rPr>
                                <w:rFonts w:ascii="Arial" w:hAnsi="Arial" w:cs="Arial"/>
                                <w:sz w:val="18"/>
                                <w:szCs w:val="18"/>
                              </w:rPr>
                            </w:pPr>
                            <w:r w:rsidRPr="00A84936">
                              <w:rPr>
                                <w:rFonts w:ascii="Arial" w:hAnsi="Arial" w:cs="Arial"/>
                                <w:sz w:val="18"/>
                                <w:szCs w:val="18"/>
                              </w:rPr>
                              <w:t xml:space="preserve">Figure </w:t>
                            </w:r>
                            <w:r w:rsidR="001B5DDC">
                              <w:rPr>
                                <w:rFonts w:ascii="Arial" w:hAnsi="Arial" w:cs="Arial"/>
                                <w:sz w:val="18"/>
                                <w:szCs w:val="18"/>
                              </w:rPr>
                              <w:t>2</w:t>
                            </w:r>
                            <w:r w:rsidRPr="00A84936">
                              <w:rPr>
                                <w:rFonts w:ascii="Arial" w:hAnsi="Arial" w:cs="Arial"/>
                                <w:sz w:val="18"/>
                                <w:szCs w:val="18"/>
                              </w:rPr>
                              <w:t xml:space="preserve">. </w:t>
                            </w:r>
                            <w:r>
                              <w:rPr>
                                <w:rFonts w:ascii="Arial" w:hAnsi="Arial" w:cs="Arial"/>
                                <w:sz w:val="18"/>
                                <w:szCs w:val="18"/>
                              </w:rPr>
                              <w:t>Weight percent nitrogen content [N] of leaves (gray) and seeds (</w:t>
                            </w:r>
                            <w:r w:rsidR="00A3493A">
                              <w:rPr>
                                <w:rFonts w:ascii="Arial" w:hAnsi="Arial" w:cs="Arial"/>
                                <w:sz w:val="18"/>
                                <w:szCs w:val="18"/>
                              </w:rPr>
                              <w:t>black</w:t>
                            </w:r>
                            <w:r>
                              <w:rPr>
                                <w:rFonts w:ascii="Arial" w:hAnsi="Arial" w:cs="Arial"/>
                                <w:sz w:val="18"/>
                                <w:szCs w:val="18"/>
                              </w:rPr>
                              <w:t>)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Sevilleta LTER. Dataset includes 23/25 of the common perennial and 11/15 of the common annual species. Error bars represent SD; sample sizes are shown in each bar. </w:t>
                            </w:r>
                          </w:p>
                          <w:p w14:paraId="538004BA" w14:textId="77777777" w:rsidR="00B552D7" w:rsidRPr="00A84936" w:rsidRDefault="00B552D7" w:rsidP="00B552D7">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95611" id="Text Box 18" o:spid="_x0000_s1027" type="#_x0000_t202" style="position:absolute;left:0;text-align:left;margin-left:232.35pt;margin-top:184.6pt;width:231.1pt;height:7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" filled="f" stroked="f" strokeweight=".5pt">
                <v:textbox>
                  <w:txbxContent>
                    <w:p w14:paraId="0E043C0A" w14:textId="5166B3B9" w:rsidR="00B552D7" w:rsidRPr="00A84936" w:rsidRDefault="00B552D7" w:rsidP="00B552D7">
                      <w:pPr>
                        <w:rPr>
                          <w:rFonts w:ascii="Arial" w:hAnsi="Arial" w:cs="Arial"/>
                          <w:sz w:val="18"/>
                          <w:szCs w:val="18"/>
                        </w:rPr>
                      </w:pPr>
                      <w:r w:rsidRPr="00A84936">
                        <w:rPr>
                          <w:rFonts w:ascii="Arial" w:hAnsi="Arial" w:cs="Arial"/>
                          <w:sz w:val="18"/>
                          <w:szCs w:val="18"/>
                        </w:rPr>
                        <w:t xml:space="preserve">Figure </w:t>
                      </w:r>
                      <w:r w:rsidR="001B5DDC">
                        <w:rPr>
                          <w:rFonts w:ascii="Arial" w:hAnsi="Arial" w:cs="Arial"/>
                          <w:sz w:val="18"/>
                          <w:szCs w:val="18"/>
                        </w:rPr>
                        <w:t>2</w:t>
                      </w:r>
                      <w:r w:rsidRPr="00A84936">
                        <w:rPr>
                          <w:rFonts w:ascii="Arial" w:hAnsi="Arial" w:cs="Arial"/>
                          <w:sz w:val="18"/>
                          <w:szCs w:val="18"/>
                        </w:rPr>
                        <w:t xml:space="preserve">. </w:t>
                      </w:r>
                      <w:r>
                        <w:rPr>
                          <w:rFonts w:ascii="Arial" w:hAnsi="Arial" w:cs="Arial"/>
                          <w:sz w:val="18"/>
                          <w:szCs w:val="18"/>
                        </w:rPr>
                        <w:t>Weight percent nitrogen content [N] of leaves (gray) and seeds (</w:t>
                      </w:r>
                      <w:r w:rsidR="00A3493A">
                        <w:rPr>
                          <w:rFonts w:ascii="Arial" w:hAnsi="Arial" w:cs="Arial"/>
                          <w:sz w:val="18"/>
                          <w:szCs w:val="18"/>
                        </w:rPr>
                        <w:t>black</w:t>
                      </w:r>
                      <w:r>
                        <w:rPr>
                          <w:rFonts w:ascii="Arial" w:hAnsi="Arial" w:cs="Arial"/>
                          <w:sz w:val="18"/>
                          <w:szCs w:val="18"/>
                        </w:rPr>
                        <w:t>)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proofErr w:type="spellStart"/>
                      <w:r>
                        <w:rPr>
                          <w:rFonts w:ascii="Arial" w:hAnsi="Arial" w:cs="Arial"/>
                          <w:sz w:val="18"/>
                          <w:szCs w:val="18"/>
                        </w:rPr>
                        <w:t>Sevilleta</w:t>
                      </w:r>
                      <w:proofErr w:type="spellEnd"/>
                      <w:r>
                        <w:rPr>
                          <w:rFonts w:ascii="Arial" w:hAnsi="Arial" w:cs="Arial"/>
                          <w:sz w:val="18"/>
                          <w:szCs w:val="18"/>
                        </w:rPr>
                        <w:t xml:space="preserve"> LTER. Dataset includes 23/25 of the common perennial and 11/15 of the common annual species. Error bars represent SD; sample sizes are shown in each bar. </w:t>
                      </w:r>
                    </w:p>
                    <w:p w14:paraId="538004BA" w14:textId="77777777" w:rsidR="00B552D7" w:rsidRPr="00A84936" w:rsidRDefault="00B552D7" w:rsidP="00B552D7">
                      <w:pPr>
                        <w:rPr>
                          <w:rFonts w:ascii="Arial" w:hAnsi="Arial" w:cs="Arial"/>
                          <w:sz w:val="18"/>
                          <w:szCs w:val="18"/>
                        </w:rPr>
                      </w:pPr>
                    </w:p>
                  </w:txbxContent>
                </v:textbox>
                <w10:wrap type="tight"/>
              </v:shape>
            </w:pict>
          </mc:Fallback>
        </mc:AlternateContent>
      </w:r>
      <w:r w:rsidR="00B552D7">
        <w:rPr>
          <w:rFonts w:ascii="Arial" w:hAnsi="Arial"/>
          <w:sz w:val="20"/>
          <w:szCs w:val="20"/>
          <w:lang w:val="en-US"/>
        </w:rPr>
        <w:t>C</w:t>
      </w:r>
      <w:r w:rsidR="00B552D7">
        <w:rPr>
          <w:rFonts w:ascii="Arial" w:hAnsi="Arial"/>
          <w:sz w:val="20"/>
          <w:szCs w:val="20"/>
          <w:vertAlign w:val="subscript"/>
          <w:lang w:val="en-US"/>
        </w:rPr>
        <w:t>3</w:t>
      </w:r>
      <w:r w:rsidR="00B552D7">
        <w:rPr>
          <w:rFonts w:ascii="Arial" w:hAnsi="Arial"/>
          <w:sz w:val="20"/>
          <w:szCs w:val="20"/>
          <w:lang w:val="en-US"/>
        </w:rPr>
        <w:t xml:space="preserve"> and C</w:t>
      </w:r>
      <w:r w:rsidR="00B552D7">
        <w:rPr>
          <w:rFonts w:ascii="Arial" w:hAnsi="Arial"/>
          <w:sz w:val="20"/>
          <w:szCs w:val="20"/>
          <w:vertAlign w:val="subscript"/>
          <w:lang w:val="en-US"/>
        </w:rPr>
        <w:t>4</w:t>
      </w:r>
      <w:r w:rsidR="00B552D7">
        <w:rPr>
          <w:rFonts w:ascii="Arial" w:hAnsi="Arial"/>
          <w:sz w:val="20"/>
          <w:szCs w:val="20"/>
          <w:lang w:val="en-US"/>
        </w:rPr>
        <w:t xml:space="preserve"> plants vary in their nutritional quality, energy content, and persistence in the environment. The leaves and seeds of C</w:t>
      </w:r>
      <w:r w:rsidR="00B552D7">
        <w:rPr>
          <w:rFonts w:ascii="Arial" w:hAnsi="Arial"/>
          <w:sz w:val="20"/>
          <w:szCs w:val="20"/>
          <w:vertAlign w:val="subscript"/>
          <w:lang w:val="en-US"/>
        </w:rPr>
        <w:t>3</w:t>
      </w:r>
      <w:r w:rsidR="00B552D7">
        <w:rPr>
          <w:rFonts w:ascii="Arial" w:hAnsi="Arial"/>
          <w:sz w:val="20"/>
          <w:szCs w:val="20"/>
          <w:lang w:val="en-US"/>
        </w:rPr>
        <w:t xml:space="preserve"> plants are more nutritious with higher nitrogen and digestible carbohydrate contents than C</w:t>
      </w:r>
      <w:r w:rsidR="00B552D7">
        <w:rPr>
          <w:rFonts w:ascii="Arial" w:hAnsi="Arial"/>
          <w:sz w:val="20"/>
          <w:szCs w:val="20"/>
          <w:vertAlign w:val="subscript"/>
          <w:lang w:val="en-US"/>
        </w:rPr>
        <w:t>4</w:t>
      </w:r>
      <w:r w:rsidR="00B552D7">
        <w:rPr>
          <w:rFonts w:ascii="Arial" w:hAnsi="Arial"/>
          <w:sz w:val="20"/>
          <w:szCs w:val="20"/>
          <w:lang w:val="en-US"/>
        </w:rPr>
        <w:t xml:space="preserve"> grasses (Caswell et al. 1973, Caswell and Reed 1975, 1976, </w:t>
      </w:r>
      <w:proofErr w:type="spellStart"/>
      <w:r w:rsidR="00B552D7">
        <w:rPr>
          <w:rFonts w:ascii="Arial" w:hAnsi="Arial"/>
          <w:sz w:val="20"/>
          <w:szCs w:val="20"/>
          <w:lang w:val="en-US"/>
        </w:rPr>
        <w:t>Barbehenn</w:t>
      </w:r>
      <w:proofErr w:type="spellEnd"/>
      <w:r w:rsidR="00B552D7">
        <w:rPr>
          <w:rFonts w:ascii="Arial" w:hAnsi="Arial"/>
          <w:sz w:val="20"/>
          <w:szCs w:val="20"/>
          <w:lang w:val="en-US"/>
        </w:rPr>
        <w:t xml:space="preserve"> et al. 2004a, 2004b). Preliminary data for weight percent nitrogen content [N] of leaves and seeds of plants collected from our field site show that (1) seeds generally have higher [N] than leaves, and importantly the [N] of seeds or leaves from C</w:t>
      </w:r>
      <w:r w:rsidR="00B552D7">
        <w:rPr>
          <w:rFonts w:ascii="Arial" w:hAnsi="Arial"/>
          <w:sz w:val="20"/>
          <w:szCs w:val="20"/>
          <w:vertAlign w:val="subscript"/>
          <w:lang w:val="en-US"/>
        </w:rPr>
        <w:t>3</w:t>
      </w:r>
      <w:r w:rsidR="00B552D7">
        <w:rPr>
          <w:rFonts w:ascii="Arial" w:hAnsi="Arial"/>
          <w:sz w:val="20"/>
          <w:szCs w:val="20"/>
          <w:lang w:val="en-US"/>
        </w:rPr>
        <w:t xml:space="preserve"> perennials/annuals are higher than their C</w:t>
      </w:r>
      <w:r w:rsidR="00B552D7">
        <w:rPr>
          <w:rFonts w:ascii="Arial" w:hAnsi="Arial"/>
          <w:sz w:val="20"/>
          <w:szCs w:val="20"/>
          <w:vertAlign w:val="subscript"/>
          <w:lang w:val="en-US"/>
        </w:rPr>
        <w:t>4</w:t>
      </w:r>
      <w:r w:rsidR="00B552D7">
        <w:rPr>
          <w:rFonts w:ascii="Arial" w:hAnsi="Arial"/>
          <w:sz w:val="20"/>
          <w:szCs w:val="20"/>
          <w:lang w:val="en-US"/>
        </w:rPr>
        <w:t xml:space="preserve"> counterparts. C</w:t>
      </w:r>
      <w:r w:rsidR="00B552D7">
        <w:rPr>
          <w:rFonts w:ascii="Arial" w:hAnsi="Arial"/>
          <w:sz w:val="20"/>
          <w:szCs w:val="20"/>
          <w:vertAlign w:val="subscript"/>
          <w:lang w:val="en-US"/>
        </w:rPr>
        <w:t>3</w:t>
      </w:r>
      <w:r w:rsidR="00B552D7">
        <w:rPr>
          <w:rFonts w:ascii="Arial" w:hAnsi="Arial"/>
          <w:sz w:val="20"/>
          <w:szCs w:val="20"/>
          <w:lang w:val="en-US"/>
        </w:rPr>
        <w:t xml:space="preserve"> perennial/annual shrubs and forbs also produce larger seeds than C</w:t>
      </w:r>
      <w:r w:rsidR="00B552D7">
        <w:rPr>
          <w:rFonts w:ascii="Arial" w:hAnsi="Arial"/>
          <w:sz w:val="20"/>
          <w:szCs w:val="20"/>
          <w:vertAlign w:val="subscript"/>
          <w:lang w:val="en-US"/>
        </w:rPr>
        <w:t>4</w:t>
      </w:r>
      <w:r w:rsidR="00B552D7">
        <w:rPr>
          <w:rFonts w:ascii="Arial" w:hAnsi="Arial"/>
          <w:sz w:val="20"/>
          <w:szCs w:val="20"/>
          <w:lang w:val="en-US"/>
        </w:rPr>
        <w:t xml:space="preserve"> perennials </w:t>
      </w:r>
      <w:r w:rsidR="0087475B">
        <w:rPr>
          <w:rFonts w:ascii="Arial" w:hAnsi="Arial"/>
          <w:sz w:val="20"/>
          <w:szCs w:val="20"/>
          <w:lang w:val="en-US"/>
        </w:rPr>
        <w:t>(</w:t>
      </w:r>
      <w:r w:rsidR="00B552D7">
        <w:rPr>
          <w:rFonts w:ascii="Arial" w:hAnsi="Arial"/>
          <w:sz w:val="20"/>
          <w:szCs w:val="20"/>
          <w:lang w:val="en-US"/>
        </w:rPr>
        <w:t>Reichman 1976, Harper 1977, Davidson et al. 1985, Samson et al. 1992). The mean weight of individual seeds of C</w:t>
      </w:r>
      <w:r w:rsidR="00B552D7" w:rsidRPr="00E54081">
        <w:rPr>
          <w:rFonts w:ascii="Arial" w:hAnsi="Arial"/>
          <w:sz w:val="20"/>
          <w:szCs w:val="20"/>
          <w:vertAlign w:val="subscript"/>
          <w:lang w:val="en-US"/>
        </w:rPr>
        <w:t>3</w:t>
      </w:r>
      <w:r w:rsidR="00B552D7">
        <w:rPr>
          <w:rFonts w:ascii="Arial" w:hAnsi="Arial"/>
          <w:sz w:val="20"/>
          <w:szCs w:val="20"/>
          <w:lang w:val="en-US"/>
        </w:rPr>
        <w:t xml:space="preserve"> shrubs/forbs (1.05g; n=32 species) at the </w:t>
      </w:r>
      <w:proofErr w:type="spellStart"/>
      <w:r w:rsidR="00B552D7">
        <w:rPr>
          <w:rFonts w:ascii="Arial" w:hAnsi="Arial"/>
          <w:sz w:val="20"/>
          <w:szCs w:val="20"/>
          <w:lang w:val="en-US"/>
        </w:rPr>
        <w:t>Sevilleta</w:t>
      </w:r>
      <w:proofErr w:type="spellEnd"/>
      <w:r w:rsidR="00B552D7">
        <w:rPr>
          <w:rFonts w:ascii="Arial" w:hAnsi="Arial"/>
          <w:sz w:val="20"/>
          <w:szCs w:val="20"/>
          <w:lang w:val="en-US"/>
        </w:rPr>
        <w:t xml:space="preserve"> are ~7X larger than those C</w:t>
      </w:r>
      <w:r w:rsidR="00B552D7" w:rsidRPr="005B7560">
        <w:rPr>
          <w:rFonts w:ascii="Arial" w:hAnsi="Arial"/>
          <w:sz w:val="20"/>
          <w:szCs w:val="20"/>
          <w:vertAlign w:val="subscript"/>
          <w:lang w:val="en-US"/>
        </w:rPr>
        <w:t>4</w:t>
      </w:r>
      <w:r w:rsidR="00B552D7">
        <w:rPr>
          <w:rFonts w:ascii="Arial" w:hAnsi="Arial"/>
          <w:sz w:val="20"/>
          <w:szCs w:val="20"/>
          <w:lang w:val="en-US"/>
        </w:rPr>
        <w:t xml:space="preserve"> grasses (0.15g; n=11 species). The leaves of C</w:t>
      </w:r>
      <w:r w:rsidR="00B552D7">
        <w:rPr>
          <w:rFonts w:ascii="Arial" w:hAnsi="Arial"/>
          <w:sz w:val="20"/>
          <w:szCs w:val="20"/>
          <w:vertAlign w:val="subscript"/>
          <w:lang w:val="en-US"/>
        </w:rPr>
        <w:t>4</w:t>
      </w:r>
      <w:r w:rsidR="00B552D7">
        <w:rPr>
          <w:rFonts w:ascii="Arial" w:hAnsi="Arial"/>
          <w:sz w:val="20"/>
          <w:szCs w:val="20"/>
          <w:lang w:val="en-US"/>
        </w:rPr>
        <w:t xml:space="preserve"> grasses are also harder for consumers to process and digest, but are more resistant to decomposition (Vanderbilt et al. 2008) and may serve as a fallback food</w:t>
      </w:r>
      <w:r w:rsidR="00B552D7">
        <w:rPr>
          <w:rFonts w:ascii="Arial" w:hAnsi="Arial"/>
          <w:sz w:val="20"/>
          <w:szCs w:val="20"/>
        </w:rPr>
        <w:t xml:space="preserve"> </w:t>
      </w:r>
      <w:r w:rsidR="00B552D7">
        <w:rPr>
          <w:rFonts w:ascii="Arial" w:hAnsi="Arial"/>
          <w:sz w:val="20"/>
          <w:szCs w:val="20"/>
          <w:lang w:val="en-US"/>
        </w:rPr>
        <w:t>for rodents during periods of resource scarcity in our study system (Yeakel et al. 2020). C</w:t>
      </w:r>
      <w:r w:rsidR="00B552D7" w:rsidRPr="003D64A3">
        <w:rPr>
          <w:rFonts w:ascii="Arial" w:hAnsi="Arial"/>
          <w:sz w:val="20"/>
          <w:szCs w:val="20"/>
          <w:vertAlign w:val="subscript"/>
          <w:lang w:val="en-US"/>
        </w:rPr>
        <w:t>3</w:t>
      </w:r>
      <w:r w:rsidR="00B552D7">
        <w:rPr>
          <w:rFonts w:ascii="Arial" w:hAnsi="Arial"/>
          <w:sz w:val="20"/>
          <w:szCs w:val="20"/>
          <w:lang w:val="en-US"/>
        </w:rPr>
        <w:t xml:space="preserve"> </w:t>
      </w:r>
      <w:r w:rsidR="003D64A3">
        <w:rPr>
          <w:rFonts w:ascii="Arial" w:hAnsi="Arial"/>
          <w:sz w:val="20"/>
          <w:szCs w:val="20"/>
          <w:lang w:val="en-US"/>
        </w:rPr>
        <w:t xml:space="preserve">perennial </w:t>
      </w:r>
      <w:r w:rsidR="00B552D7">
        <w:rPr>
          <w:rFonts w:ascii="Arial" w:hAnsi="Arial"/>
          <w:sz w:val="20"/>
          <w:szCs w:val="20"/>
          <w:lang w:val="en-US"/>
        </w:rPr>
        <w:t xml:space="preserve">shrubs in </w:t>
      </w:r>
      <w:proofErr w:type="spellStart"/>
      <w:r w:rsidR="00B552D7">
        <w:rPr>
          <w:rFonts w:ascii="Arial" w:hAnsi="Arial"/>
          <w:sz w:val="20"/>
          <w:szCs w:val="20"/>
          <w:lang w:val="en-US"/>
        </w:rPr>
        <w:t>aridland</w:t>
      </w:r>
      <w:proofErr w:type="spellEnd"/>
      <w:r w:rsidR="00B552D7">
        <w:rPr>
          <w:rFonts w:ascii="Arial" w:hAnsi="Arial"/>
          <w:sz w:val="20"/>
          <w:szCs w:val="20"/>
          <w:lang w:val="en-US"/>
        </w:rPr>
        <w:t xml:space="preserve"> ecosystems of the American Southwest general</w:t>
      </w:r>
      <w:r w:rsidR="00EB73B1">
        <w:rPr>
          <w:rFonts w:ascii="Arial" w:hAnsi="Arial"/>
          <w:sz w:val="20"/>
          <w:szCs w:val="20"/>
          <w:lang w:val="en-US"/>
        </w:rPr>
        <w:t>ly</w:t>
      </w:r>
      <w:r w:rsidR="00B552D7">
        <w:rPr>
          <w:rFonts w:ascii="Arial" w:hAnsi="Arial"/>
          <w:sz w:val="20"/>
          <w:szCs w:val="20"/>
          <w:lang w:val="en-US"/>
        </w:rPr>
        <w:t xml:space="preserve"> have higher concentrations of </w:t>
      </w:r>
      <w:r w:rsidR="007C36A9">
        <w:rPr>
          <w:rFonts w:ascii="Arial" w:hAnsi="Arial"/>
          <w:sz w:val="20"/>
          <w:szCs w:val="20"/>
          <w:lang w:val="en-US"/>
        </w:rPr>
        <w:t xml:space="preserve">unpalatable </w:t>
      </w:r>
      <w:r w:rsidR="00B552D7">
        <w:rPr>
          <w:rFonts w:ascii="Arial" w:hAnsi="Arial"/>
          <w:sz w:val="20"/>
          <w:szCs w:val="20"/>
          <w:lang w:val="en-US"/>
        </w:rPr>
        <w:t xml:space="preserve">secondary compounds (e.g., </w:t>
      </w:r>
      <w:r w:rsidR="00AB217D">
        <w:rPr>
          <w:rFonts w:ascii="Arial" w:hAnsi="Arial"/>
          <w:sz w:val="20"/>
          <w:szCs w:val="20"/>
          <w:lang w:val="en-US"/>
        </w:rPr>
        <w:t>phenolics</w:t>
      </w:r>
      <w:r w:rsidR="00B552D7">
        <w:rPr>
          <w:rFonts w:ascii="Arial" w:hAnsi="Arial"/>
          <w:sz w:val="20"/>
          <w:szCs w:val="20"/>
          <w:lang w:val="en-US"/>
        </w:rPr>
        <w:t>) than C</w:t>
      </w:r>
      <w:r w:rsidR="00B552D7" w:rsidRPr="003D64A3">
        <w:rPr>
          <w:rFonts w:ascii="Arial" w:hAnsi="Arial"/>
          <w:sz w:val="20"/>
          <w:szCs w:val="20"/>
          <w:vertAlign w:val="subscript"/>
          <w:lang w:val="en-US"/>
        </w:rPr>
        <w:t>4</w:t>
      </w:r>
      <w:r w:rsidR="00B552D7">
        <w:rPr>
          <w:rFonts w:ascii="Arial" w:hAnsi="Arial"/>
          <w:sz w:val="20"/>
          <w:szCs w:val="20"/>
          <w:lang w:val="en-US"/>
        </w:rPr>
        <w:t xml:space="preserve"> grasses</w:t>
      </w:r>
      <w:r w:rsidR="003D64A3">
        <w:rPr>
          <w:rFonts w:ascii="Arial" w:hAnsi="Arial"/>
          <w:sz w:val="20"/>
          <w:szCs w:val="20"/>
          <w:lang w:val="en-US"/>
        </w:rPr>
        <w:t xml:space="preserve"> </w:t>
      </w:r>
      <w:r w:rsidR="00AD1A70">
        <w:rPr>
          <w:rFonts w:ascii="Arial" w:hAnsi="Arial"/>
          <w:sz w:val="20"/>
          <w:szCs w:val="20"/>
          <w:lang w:val="en-US"/>
        </w:rPr>
        <w:t>or C</w:t>
      </w:r>
      <w:r w:rsidR="00AD1A70" w:rsidRPr="0000458D">
        <w:rPr>
          <w:rFonts w:ascii="Arial" w:hAnsi="Arial"/>
          <w:sz w:val="20"/>
          <w:szCs w:val="20"/>
          <w:vertAlign w:val="subscript"/>
          <w:lang w:val="en-US"/>
        </w:rPr>
        <w:t>3</w:t>
      </w:r>
      <w:r w:rsidR="00AD1A70">
        <w:rPr>
          <w:rFonts w:ascii="Arial" w:hAnsi="Arial"/>
          <w:sz w:val="20"/>
          <w:szCs w:val="20"/>
          <w:lang w:val="en-US"/>
        </w:rPr>
        <w:t xml:space="preserve"> annual forbs </w:t>
      </w:r>
      <w:r w:rsidR="003D64A3">
        <w:rPr>
          <w:rFonts w:ascii="Arial" w:hAnsi="Arial"/>
          <w:sz w:val="20"/>
          <w:szCs w:val="20"/>
          <w:lang w:val="en-US"/>
        </w:rPr>
        <w:t>(</w:t>
      </w:r>
      <w:r w:rsidR="003D64A3" w:rsidRPr="00E25E10">
        <w:rPr>
          <w:rFonts w:ascii="Arial" w:hAnsi="Arial"/>
          <w:sz w:val="20"/>
          <w:szCs w:val="20"/>
          <w:highlight w:val="yellow"/>
          <w:lang w:val="en-US"/>
        </w:rPr>
        <w:t>REFS</w:t>
      </w:r>
      <w:r w:rsidR="003D64A3">
        <w:rPr>
          <w:rFonts w:ascii="Arial" w:hAnsi="Arial"/>
          <w:sz w:val="20"/>
          <w:szCs w:val="20"/>
          <w:lang w:val="en-US"/>
        </w:rPr>
        <w:t>)</w:t>
      </w:r>
      <w:r w:rsidR="001150CE">
        <w:rPr>
          <w:rFonts w:ascii="Arial" w:hAnsi="Arial"/>
          <w:sz w:val="20"/>
          <w:szCs w:val="20"/>
          <w:lang w:val="en-US"/>
        </w:rPr>
        <w:t xml:space="preserve">. </w:t>
      </w:r>
      <w:r w:rsidR="005D07E4">
        <w:rPr>
          <w:rFonts w:ascii="Arial" w:hAnsi="Arial"/>
          <w:sz w:val="20"/>
          <w:szCs w:val="20"/>
          <w:lang w:val="en-US"/>
        </w:rPr>
        <w:t>For example, consistent consumption of creosote bush, a dominant shrub at our study site, by desert woodrats (</w:t>
      </w:r>
      <w:r w:rsidR="005D07E4">
        <w:rPr>
          <w:rFonts w:ascii="Arial" w:hAnsi="Arial"/>
          <w:i/>
          <w:iCs/>
          <w:sz w:val="20"/>
          <w:szCs w:val="20"/>
          <w:lang w:val="en-US"/>
        </w:rPr>
        <w:t>Neotoma</w:t>
      </w:r>
      <w:r w:rsidR="00395531">
        <w:rPr>
          <w:rFonts w:ascii="Arial" w:hAnsi="Arial"/>
          <w:i/>
          <w:iCs/>
          <w:sz w:val="20"/>
          <w:szCs w:val="20"/>
          <w:lang w:val="en-US"/>
        </w:rPr>
        <w:t xml:space="preserve"> spp.</w:t>
      </w:r>
      <w:r w:rsidR="005D07E4">
        <w:rPr>
          <w:rFonts w:ascii="Arial" w:hAnsi="Arial"/>
          <w:i/>
          <w:iCs/>
          <w:sz w:val="20"/>
          <w:szCs w:val="20"/>
          <w:lang w:val="en-US"/>
        </w:rPr>
        <w:t xml:space="preserve">) </w:t>
      </w:r>
      <w:r w:rsidR="005D07E4">
        <w:rPr>
          <w:rFonts w:ascii="Arial" w:hAnsi="Arial"/>
          <w:sz w:val="20"/>
          <w:szCs w:val="20"/>
          <w:lang w:val="en-US"/>
        </w:rPr>
        <w:t xml:space="preserve">requires </w:t>
      </w:r>
      <w:r w:rsidR="00AB217D">
        <w:rPr>
          <w:rFonts w:ascii="Arial" w:hAnsi="Arial"/>
          <w:sz w:val="20"/>
          <w:szCs w:val="20"/>
          <w:lang w:val="en-US"/>
        </w:rPr>
        <w:t>extensive detoxification</w:t>
      </w:r>
      <w:r w:rsidR="001150CE">
        <w:rPr>
          <w:rFonts w:ascii="Arial" w:hAnsi="Arial"/>
          <w:sz w:val="20"/>
          <w:szCs w:val="20"/>
          <w:lang w:val="en-US"/>
        </w:rPr>
        <w:t xml:space="preserve"> (Mangione et al. 2001</w:t>
      </w:r>
      <w:r w:rsidR="00EB73B1">
        <w:rPr>
          <w:rFonts w:ascii="Arial" w:hAnsi="Arial"/>
          <w:sz w:val="20"/>
          <w:szCs w:val="20"/>
          <w:lang w:val="en-US"/>
        </w:rPr>
        <w:t>, Kohl and Dearing 2016</w:t>
      </w:r>
      <w:r w:rsidR="001150CE">
        <w:rPr>
          <w:rFonts w:ascii="Arial" w:hAnsi="Arial"/>
          <w:sz w:val="20"/>
          <w:szCs w:val="20"/>
          <w:lang w:val="en-US"/>
        </w:rPr>
        <w:t>)</w:t>
      </w:r>
      <w:r w:rsidR="004216FA">
        <w:rPr>
          <w:rFonts w:ascii="Arial" w:hAnsi="Arial"/>
          <w:sz w:val="20"/>
          <w:szCs w:val="20"/>
          <w:lang w:val="en-US"/>
        </w:rPr>
        <w:t xml:space="preserve">. Most small mammals do not possess such </w:t>
      </w:r>
      <w:r w:rsidR="003568C0">
        <w:rPr>
          <w:rFonts w:ascii="Arial" w:hAnsi="Arial"/>
          <w:sz w:val="20"/>
          <w:szCs w:val="20"/>
          <w:lang w:val="en-US"/>
        </w:rPr>
        <w:t>energy</w:t>
      </w:r>
      <w:r w:rsidR="001150CE">
        <w:rPr>
          <w:rFonts w:ascii="Arial" w:hAnsi="Arial"/>
          <w:sz w:val="20"/>
          <w:szCs w:val="20"/>
          <w:lang w:val="en-US"/>
        </w:rPr>
        <w:t>-i</w:t>
      </w:r>
      <w:r w:rsidR="003568C0">
        <w:rPr>
          <w:rFonts w:ascii="Arial" w:hAnsi="Arial"/>
          <w:sz w:val="20"/>
          <w:szCs w:val="20"/>
          <w:lang w:val="en-US"/>
        </w:rPr>
        <w:t xml:space="preserve">ntensive </w:t>
      </w:r>
      <w:r w:rsidR="00AB217D">
        <w:rPr>
          <w:rFonts w:ascii="Arial" w:hAnsi="Arial"/>
          <w:sz w:val="20"/>
          <w:szCs w:val="20"/>
          <w:lang w:val="en-US"/>
        </w:rPr>
        <w:t>physiological pathways</w:t>
      </w:r>
      <w:r w:rsidR="004216FA">
        <w:rPr>
          <w:rFonts w:ascii="Arial" w:hAnsi="Arial"/>
          <w:sz w:val="20"/>
          <w:szCs w:val="20"/>
          <w:lang w:val="en-US"/>
        </w:rPr>
        <w:t xml:space="preserve"> </w:t>
      </w:r>
      <w:r w:rsidR="001150CE">
        <w:rPr>
          <w:rFonts w:ascii="Arial" w:hAnsi="Arial"/>
          <w:sz w:val="20"/>
          <w:szCs w:val="20"/>
          <w:lang w:val="en-US"/>
        </w:rPr>
        <w:t>(</w:t>
      </w:r>
      <w:r w:rsidR="001150CE" w:rsidRPr="00E25E10">
        <w:rPr>
          <w:rFonts w:ascii="Arial" w:hAnsi="Arial"/>
          <w:sz w:val="20"/>
          <w:szCs w:val="20"/>
          <w:highlight w:val="yellow"/>
          <w:lang w:val="en-US"/>
        </w:rPr>
        <w:t>REFS</w:t>
      </w:r>
      <w:r w:rsidR="001150CE">
        <w:rPr>
          <w:rFonts w:ascii="Arial" w:hAnsi="Arial"/>
          <w:sz w:val="20"/>
          <w:szCs w:val="20"/>
          <w:lang w:val="en-US"/>
        </w:rPr>
        <w:t>)</w:t>
      </w:r>
      <w:r w:rsidR="004216FA">
        <w:rPr>
          <w:rFonts w:ascii="Arial" w:hAnsi="Arial"/>
          <w:sz w:val="20"/>
          <w:szCs w:val="20"/>
          <w:lang w:val="en-US"/>
        </w:rPr>
        <w:t xml:space="preserve">, and </w:t>
      </w:r>
      <w:r w:rsidR="00A17CF5">
        <w:rPr>
          <w:rFonts w:ascii="Arial" w:hAnsi="Arial"/>
          <w:sz w:val="20"/>
          <w:szCs w:val="20"/>
          <w:lang w:val="en-US"/>
        </w:rPr>
        <w:t>previous work shows that concentrations of secondary metabolites (along with protein content and size) influences seed preference</w:t>
      </w:r>
      <w:r w:rsidR="00712272">
        <w:rPr>
          <w:rFonts w:ascii="Arial" w:hAnsi="Arial"/>
          <w:sz w:val="20"/>
          <w:szCs w:val="20"/>
          <w:lang w:val="en-US"/>
        </w:rPr>
        <w:t xml:space="preserve"> in DIOR (Henderson 1990). </w:t>
      </w:r>
      <w:r w:rsidR="00B552D7">
        <w:rPr>
          <w:rFonts w:ascii="Arial" w:hAnsi="Arial"/>
          <w:sz w:val="20"/>
          <w:szCs w:val="20"/>
          <w:lang w:val="en-US"/>
        </w:rPr>
        <w:t>Lastly, C</w:t>
      </w:r>
      <w:r w:rsidR="00B552D7">
        <w:rPr>
          <w:rFonts w:ascii="Arial" w:hAnsi="Arial"/>
          <w:sz w:val="20"/>
          <w:szCs w:val="20"/>
          <w:vertAlign w:val="subscript"/>
          <w:lang w:val="en-US"/>
        </w:rPr>
        <w:t>3</w:t>
      </w:r>
      <w:r w:rsidR="00B552D7">
        <w:rPr>
          <w:rFonts w:ascii="Arial" w:hAnsi="Arial"/>
          <w:sz w:val="20"/>
          <w:szCs w:val="20"/>
          <w:lang w:val="en-US"/>
        </w:rPr>
        <w:t xml:space="preserve"> versus C</w:t>
      </w:r>
      <w:r w:rsidR="00B552D7">
        <w:rPr>
          <w:rFonts w:ascii="Arial" w:hAnsi="Arial"/>
          <w:sz w:val="20"/>
          <w:szCs w:val="20"/>
          <w:vertAlign w:val="subscript"/>
          <w:lang w:val="en-US"/>
        </w:rPr>
        <w:t>4</w:t>
      </w:r>
      <w:r w:rsidR="00B552D7">
        <w:rPr>
          <w:rFonts w:ascii="Arial" w:hAnsi="Arial"/>
          <w:sz w:val="20"/>
          <w:szCs w:val="20"/>
          <w:lang w:val="en-US"/>
        </w:rPr>
        <w:t xml:space="preserve"> plant functional types have distinct </w:t>
      </w:r>
      <w:r w:rsidR="00B552D7">
        <w:rPr>
          <w:rFonts w:ascii="Symbol" w:hAnsi="Symbol"/>
          <w:sz w:val="20"/>
          <w:szCs w:val="20"/>
          <w:lang w:val="en-US"/>
        </w:rPr>
        <w:t>d</w:t>
      </w:r>
      <w:r w:rsidR="00B552D7">
        <w:rPr>
          <w:rFonts w:ascii="Arial" w:hAnsi="Arial"/>
          <w:sz w:val="20"/>
          <w:szCs w:val="20"/>
          <w:vertAlign w:val="superscript"/>
          <w:lang w:val="en-US"/>
        </w:rPr>
        <w:t>13</w:t>
      </w:r>
      <w:r w:rsidR="00B552D7">
        <w:rPr>
          <w:rFonts w:ascii="Arial" w:hAnsi="Arial"/>
          <w:sz w:val="20"/>
          <w:szCs w:val="20"/>
          <w:lang w:val="en-US"/>
        </w:rPr>
        <w:t xml:space="preserve">C values that have been used to quantify the transfer of primary production into </w:t>
      </w:r>
      <w:r w:rsidR="000A3172">
        <w:rPr>
          <w:rFonts w:ascii="Arial" w:hAnsi="Arial"/>
          <w:sz w:val="20"/>
          <w:szCs w:val="20"/>
          <w:lang w:val="en-US"/>
        </w:rPr>
        <w:t xml:space="preserve">desert </w:t>
      </w:r>
      <w:r w:rsidR="00B552D7">
        <w:rPr>
          <w:rFonts w:ascii="Arial" w:hAnsi="Arial"/>
          <w:sz w:val="20"/>
          <w:szCs w:val="20"/>
          <w:lang w:val="en-US"/>
        </w:rPr>
        <w:t xml:space="preserve">consumers </w:t>
      </w:r>
      <w:r w:rsidR="000A3172">
        <w:rPr>
          <w:rFonts w:ascii="Arial" w:hAnsi="Arial"/>
          <w:sz w:val="20"/>
          <w:szCs w:val="20"/>
          <w:lang w:val="en-US"/>
        </w:rPr>
        <w:t xml:space="preserve">in the American Southwest </w:t>
      </w:r>
      <w:r w:rsidR="00B552D7">
        <w:rPr>
          <w:rFonts w:ascii="Arial" w:hAnsi="Arial"/>
          <w:sz w:val="20"/>
          <w:szCs w:val="20"/>
          <w:lang w:val="en-US"/>
        </w:rPr>
        <w:t xml:space="preserve">(e.g., Warne et al. 2010, Orr et al. 2015, Noble et al. 2019). </w:t>
      </w:r>
      <w:r w:rsidR="00DA4B59">
        <w:rPr>
          <w:rFonts w:ascii="Arial" w:hAnsi="Arial"/>
          <w:sz w:val="20"/>
          <w:szCs w:val="20"/>
          <w:lang w:val="en-US"/>
        </w:rPr>
        <w:t>For example, m</w:t>
      </w:r>
      <w:r w:rsidR="00B552D7">
        <w:rPr>
          <w:rFonts w:ascii="Arial" w:hAnsi="Arial"/>
          <w:sz w:val="20"/>
          <w:szCs w:val="20"/>
          <w:lang w:val="en-US"/>
        </w:rPr>
        <w:t xml:space="preserve">ean </w:t>
      </w:r>
      <w:r w:rsidR="00B552D7">
        <w:rPr>
          <w:rFonts w:ascii="Symbol" w:hAnsi="Symbol"/>
          <w:sz w:val="20"/>
          <w:szCs w:val="20"/>
          <w:lang w:val="en-US"/>
        </w:rPr>
        <w:t>d</w:t>
      </w:r>
      <w:r w:rsidR="00B552D7">
        <w:rPr>
          <w:rFonts w:ascii="Arial" w:hAnsi="Arial"/>
          <w:sz w:val="20"/>
          <w:szCs w:val="20"/>
          <w:vertAlign w:val="superscript"/>
          <w:lang w:val="en-US"/>
        </w:rPr>
        <w:t>13</w:t>
      </w:r>
      <w:r w:rsidR="00B552D7">
        <w:rPr>
          <w:rFonts w:ascii="Arial" w:hAnsi="Arial"/>
          <w:sz w:val="20"/>
          <w:szCs w:val="20"/>
          <w:lang w:val="en-US"/>
        </w:rPr>
        <w:t>C values of leaves and seeds collected from ~30 common C</w:t>
      </w:r>
      <w:r w:rsidR="00B552D7">
        <w:rPr>
          <w:rFonts w:ascii="Arial" w:hAnsi="Arial"/>
          <w:sz w:val="20"/>
          <w:szCs w:val="20"/>
          <w:vertAlign w:val="subscript"/>
          <w:lang w:val="en-US"/>
        </w:rPr>
        <w:t>3</w:t>
      </w:r>
      <w:r w:rsidR="00B552D7">
        <w:rPr>
          <w:rFonts w:ascii="Arial" w:hAnsi="Arial"/>
          <w:sz w:val="20"/>
          <w:szCs w:val="20"/>
          <w:lang w:val="en-US"/>
        </w:rPr>
        <w:t xml:space="preserve"> perennials/annuals at our field study range from -25.5‰</w:t>
      </w:r>
      <w:r w:rsidR="00B552D7">
        <w:rPr>
          <w:sz w:val="20"/>
          <w:szCs w:val="20"/>
          <w:lang w:val="en-US"/>
        </w:rPr>
        <w:t xml:space="preserve"> </w:t>
      </w:r>
      <w:r w:rsidR="00B552D7">
        <w:rPr>
          <w:rFonts w:ascii="Arial" w:hAnsi="Arial"/>
          <w:sz w:val="20"/>
          <w:szCs w:val="20"/>
          <w:lang w:val="en-US"/>
        </w:rPr>
        <w:t>to -27.5‰, while those of the ~10 common C</w:t>
      </w:r>
      <w:r w:rsidR="00B552D7">
        <w:rPr>
          <w:rFonts w:ascii="Arial" w:hAnsi="Arial"/>
          <w:sz w:val="20"/>
          <w:szCs w:val="20"/>
          <w:vertAlign w:val="subscript"/>
          <w:lang w:val="en-US"/>
        </w:rPr>
        <w:t>4</w:t>
      </w:r>
      <w:r w:rsidR="00B552D7">
        <w:rPr>
          <w:rFonts w:ascii="Arial" w:hAnsi="Arial"/>
          <w:sz w:val="20"/>
          <w:szCs w:val="20"/>
          <w:lang w:val="en-US"/>
        </w:rPr>
        <w:t xml:space="preserve"> grasses and annual (n=1) range from -13.0‰</w:t>
      </w:r>
      <w:r w:rsidR="00B552D7">
        <w:rPr>
          <w:sz w:val="20"/>
          <w:szCs w:val="20"/>
          <w:lang w:val="en-US"/>
        </w:rPr>
        <w:t xml:space="preserve"> </w:t>
      </w:r>
      <w:r w:rsidR="00B552D7">
        <w:rPr>
          <w:rFonts w:ascii="Arial" w:hAnsi="Arial"/>
          <w:sz w:val="20"/>
          <w:szCs w:val="20"/>
          <w:lang w:val="en-US"/>
        </w:rPr>
        <w:t xml:space="preserve">to -15.0‰. Standard deviation of </w:t>
      </w:r>
      <w:r w:rsidR="00B552D7">
        <w:rPr>
          <w:rFonts w:ascii="Symbol" w:hAnsi="Symbol"/>
          <w:sz w:val="20"/>
          <w:szCs w:val="20"/>
          <w:lang w:val="en-US"/>
        </w:rPr>
        <w:t>d</w:t>
      </w:r>
      <w:r w:rsidR="00B552D7">
        <w:rPr>
          <w:rFonts w:ascii="Arial" w:hAnsi="Arial"/>
          <w:sz w:val="20"/>
          <w:szCs w:val="20"/>
          <w:vertAlign w:val="superscript"/>
          <w:lang w:val="en-US"/>
        </w:rPr>
        <w:t>13</w:t>
      </w:r>
      <w:r w:rsidR="00B552D7">
        <w:rPr>
          <w:rFonts w:ascii="Arial" w:hAnsi="Arial"/>
          <w:sz w:val="20"/>
          <w:szCs w:val="20"/>
          <w:lang w:val="en-US"/>
        </w:rPr>
        <w:t>C values for individual C</w:t>
      </w:r>
      <w:r w:rsidR="00B552D7">
        <w:rPr>
          <w:rFonts w:ascii="Arial" w:hAnsi="Arial"/>
          <w:sz w:val="20"/>
          <w:szCs w:val="20"/>
          <w:vertAlign w:val="subscript"/>
          <w:lang w:val="en-US"/>
        </w:rPr>
        <w:t>3</w:t>
      </w:r>
      <w:r w:rsidR="00B552D7">
        <w:rPr>
          <w:rFonts w:ascii="Arial" w:hAnsi="Arial"/>
          <w:sz w:val="20"/>
          <w:szCs w:val="20"/>
          <w:lang w:val="en-US"/>
        </w:rPr>
        <w:t xml:space="preserve"> or C</w:t>
      </w:r>
      <w:r w:rsidR="00B552D7">
        <w:rPr>
          <w:rFonts w:ascii="Arial" w:hAnsi="Arial"/>
          <w:sz w:val="20"/>
          <w:szCs w:val="20"/>
          <w:vertAlign w:val="subscript"/>
          <w:lang w:val="en-US"/>
        </w:rPr>
        <w:t xml:space="preserve">4 </w:t>
      </w:r>
      <w:r w:rsidR="00B552D7">
        <w:rPr>
          <w:rFonts w:ascii="Arial" w:hAnsi="Arial"/>
          <w:sz w:val="20"/>
          <w:szCs w:val="20"/>
          <w:lang w:val="en-US"/>
        </w:rPr>
        <w:t xml:space="preserve">species were ≤1.5‰.  </w:t>
      </w:r>
    </w:p>
    <w:p w14:paraId="164578A9" w14:textId="5525DA91" w:rsidR="00B552D7" w:rsidRDefault="00B552D7" w:rsidP="00B552D7">
      <w:pPr>
        <w:pStyle w:val="BodyA"/>
        <w:tabs>
          <w:tab w:val="left" w:pos="2070"/>
        </w:tabs>
        <w:rPr>
          <w:rFonts w:ascii="Arial" w:eastAsia="Arial" w:hAnsi="Arial" w:cs="Arial"/>
          <w:sz w:val="20"/>
          <w:szCs w:val="20"/>
          <w:lang w:val="en-US"/>
        </w:rPr>
      </w:pPr>
    </w:p>
    <w:p w14:paraId="30614597" w14:textId="1DCF3F9A" w:rsidR="000C0962" w:rsidRPr="007476E8" w:rsidRDefault="00B552D7" w:rsidP="007476E8">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Seager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McKechnie and Wolf 2010). To our knowledge, no study has investigated how a climate-mediated shift in resource base could affect an entire consumer community</w:t>
      </w:r>
      <w:r w:rsidR="003D7D20">
        <w:rPr>
          <w:rFonts w:ascii="Arial" w:hAnsi="Arial"/>
          <w:sz w:val="20"/>
          <w:szCs w:val="20"/>
          <w:lang w:val="en-US"/>
        </w:rPr>
        <w:t xml:space="preserve"> by mechanistically linking resource availability and use via direct measurements of diet</w:t>
      </w:r>
      <w:r>
        <w:rPr>
          <w:rFonts w:ascii="Arial" w:hAnsi="Arial"/>
          <w:sz w:val="20"/>
          <w:szCs w:val="20"/>
          <w:lang w:val="en-US"/>
        </w:rPr>
        <w:t>.</w:t>
      </w:r>
    </w:p>
    <w:p w14:paraId="2A7CA9FB" w14:textId="166D82AB" w:rsidR="004E5739" w:rsidRDefault="00D9755D">
      <w:pPr>
        <w:pStyle w:val="Body"/>
        <w:tabs>
          <w:tab w:val="left" w:pos="7137"/>
        </w:tabs>
        <w:rPr>
          <w:rFonts w:ascii="Arial" w:hAnsi="Arial"/>
          <w:b/>
          <w:bCs/>
          <w:i/>
          <w:iCs/>
          <w:sz w:val="20"/>
          <w:szCs w:val="20"/>
          <w:lang w:val="en-US"/>
        </w:rPr>
      </w:pPr>
      <w:r>
        <w:rPr>
          <w:rFonts w:ascii="Arial" w:hAnsi="Arial"/>
          <w:b/>
          <w:bCs/>
          <w:i/>
          <w:iCs/>
          <w:sz w:val="20"/>
          <w:szCs w:val="20"/>
          <w:lang w:val="en-US"/>
        </w:rPr>
        <w:lastRenderedPageBreak/>
        <w:t xml:space="preserve">Preliminary Results, </w:t>
      </w:r>
      <w:r w:rsidR="00D63017">
        <w:rPr>
          <w:rFonts w:ascii="Arial" w:hAnsi="Arial"/>
          <w:b/>
          <w:bCs/>
          <w:i/>
          <w:iCs/>
          <w:sz w:val="20"/>
          <w:szCs w:val="20"/>
          <w:lang w:val="en-US"/>
        </w:rPr>
        <w:t>Approach</w:t>
      </w:r>
      <w:r>
        <w:rPr>
          <w:rFonts w:ascii="Arial" w:hAnsi="Arial"/>
          <w:b/>
          <w:bCs/>
          <w:i/>
          <w:i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30525F29" w14:textId="77777777" w:rsidR="008819A8" w:rsidRPr="004E55DD" w:rsidRDefault="00BE1374" w:rsidP="008819A8">
      <w:pPr>
        <w:pStyle w:val="ListParagraph"/>
        <w:widowControl w:val="0"/>
        <w:numPr>
          <w:ilvl w:val="0"/>
          <w:numId w:val="2"/>
        </w:numPr>
        <w:suppressAutoHyphens/>
        <w:rPr>
          <w:rFonts w:ascii="Arial" w:hAnsi="Arial"/>
          <w:b/>
          <w:bCs/>
          <w:i/>
          <w:iCs/>
        </w:rPr>
      </w:pPr>
      <w:r w:rsidRPr="004E55DD">
        <w:rPr>
          <w:rFonts w:ascii="Arial" w:hAnsi="Arial"/>
          <w:b/>
          <w:bCs/>
          <w:i/>
          <w:iCs/>
        </w:rPr>
        <w:t xml:space="preserve">Q1: </w:t>
      </w:r>
      <w:r w:rsidR="008819A8" w:rsidRPr="004E55DD">
        <w:rPr>
          <w:rFonts w:ascii="Arial" w:hAnsi="Arial"/>
          <w:b/>
          <w:bCs/>
          <w:i/>
          <w:iCs/>
        </w:rPr>
        <w:t>How does temporal variation in the availability of C</w:t>
      </w:r>
      <w:r w:rsidR="008819A8" w:rsidRPr="004E55DD">
        <w:rPr>
          <w:rFonts w:ascii="Arial" w:hAnsi="Arial"/>
          <w:b/>
          <w:bCs/>
          <w:i/>
          <w:iCs/>
          <w:vertAlign w:val="subscript"/>
        </w:rPr>
        <w:t>3</w:t>
      </w:r>
      <w:r w:rsidR="008819A8" w:rsidRPr="004E55DD">
        <w:rPr>
          <w:rFonts w:ascii="Arial" w:hAnsi="Arial"/>
          <w:b/>
          <w:bCs/>
          <w:i/>
          <w:iCs/>
        </w:rPr>
        <w:t xml:space="preserve"> versus C</w:t>
      </w:r>
      <w:r w:rsidR="008819A8" w:rsidRPr="004E55DD">
        <w:rPr>
          <w:rFonts w:ascii="Arial" w:hAnsi="Arial"/>
          <w:b/>
          <w:bCs/>
          <w:i/>
          <w:iCs/>
          <w:vertAlign w:val="subscript"/>
        </w:rPr>
        <w:t>4</w:t>
      </w:r>
      <w:r w:rsidR="008819A8" w:rsidRPr="004E55DD">
        <w:rPr>
          <w:rFonts w:ascii="Arial" w:hAnsi="Arial"/>
          <w:b/>
          <w:bCs/>
          <w:i/>
          <w:iCs/>
        </w:rPr>
        <w:t xml:space="preserve"> plants influence individual- and population-level resource use in this small mammal community?</w:t>
      </w:r>
    </w:p>
    <w:p w14:paraId="51E5E60E" w14:textId="4A4943FF" w:rsidR="00915064" w:rsidRDefault="00871B03">
      <w:pPr>
        <w:pStyle w:val="Body"/>
        <w:rPr>
          <w:rFonts w:ascii="Arial" w:hAnsi="Arial"/>
          <w:sz w:val="20"/>
          <w:szCs w:val="20"/>
          <w:lang w:val="en-US"/>
        </w:rPr>
      </w:pPr>
      <w:r>
        <w:rPr>
          <w:rFonts w:ascii="Arial" w:hAnsi="Arial"/>
          <w:b/>
          <w:bCs/>
          <w:i/>
          <w:iCs/>
          <w:noProof/>
        </w:rPr>
        <mc:AlternateContent>
          <mc:Choice Requires="wpg">
            <w:drawing>
              <wp:anchor distT="0" distB="0" distL="114300" distR="114300" simplePos="0" relativeHeight="251680768" behindDoc="0" locked="0" layoutInCell="1" allowOverlap="1" wp14:anchorId="1CC393C4" wp14:editId="2995DA05">
                <wp:simplePos x="0" y="0"/>
                <wp:positionH relativeFrom="column">
                  <wp:posOffset>2788285</wp:posOffset>
                </wp:positionH>
                <wp:positionV relativeFrom="paragraph">
                  <wp:posOffset>149860</wp:posOffset>
                </wp:positionV>
                <wp:extent cx="3123565" cy="4291330"/>
                <wp:effectExtent l="0" t="0" r="0" b="0"/>
                <wp:wrapTight wrapText="bothSides">
                  <wp:wrapPolygon edited="0">
                    <wp:start x="0" y="0"/>
                    <wp:lineTo x="0" y="15470"/>
                    <wp:lineTo x="2020" y="16365"/>
                    <wp:lineTo x="2020" y="21479"/>
                    <wp:lineTo x="21077" y="21479"/>
                    <wp:lineTo x="21253"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23565" cy="4291330"/>
                          <a:chOff x="0" y="0"/>
                          <a:chExt cx="3126663" cy="4293363"/>
                        </a:xfrm>
                      </wpg:grpSpPr>
                      <wps:wsp>
                        <wps:cNvPr id="5" name="Text Box 5"/>
                        <wps:cNvSpPr txBox="1"/>
                        <wps:spPr>
                          <a:xfrm>
                            <a:off x="226450" y="3115450"/>
                            <a:ext cx="2900213" cy="1177913"/>
                          </a:xfrm>
                          <a:prstGeom prst="rect">
                            <a:avLst/>
                          </a:prstGeom>
                          <a:noFill/>
                          <a:ln w="6350">
                            <a:noFill/>
                          </a:ln>
                        </wps:spPr>
                        <wps:txbx>
                          <w:txbxContent>
                            <w:p w14:paraId="589507FC" w14:textId="455E4CAA" w:rsidR="002E3F5F" w:rsidRPr="00330FD8" w:rsidRDefault="002E3F5F" w:rsidP="002E3F5F">
                              <w:pPr>
                                <w:rPr>
                                  <w:rFonts w:ascii="Arial" w:hAnsi="Arial" w:cs="Arial"/>
                                  <w:sz w:val="18"/>
                                  <w:szCs w:val="18"/>
                                </w:rPr>
                              </w:pPr>
                              <w:r w:rsidRPr="00330FD8">
                                <w:rPr>
                                  <w:rFonts w:ascii="Arial" w:hAnsi="Arial" w:cs="Arial"/>
                                  <w:sz w:val="18"/>
                                  <w:szCs w:val="18"/>
                                </w:rPr>
                                <w:t xml:space="preserve">Figure </w:t>
                              </w:r>
                              <w:r w:rsidR="00D736C5">
                                <w:rPr>
                                  <w:rFonts w:ascii="Arial" w:hAnsi="Arial" w:cs="Arial"/>
                                  <w:sz w:val="18"/>
                                  <w:szCs w:val="18"/>
                                </w:rPr>
                                <w:t>3</w:t>
                              </w:r>
                              <w:r w:rsidRPr="00330FD8">
                                <w:rPr>
                                  <w:rFonts w:ascii="Arial" w:hAnsi="Arial" w:cs="Arial"/>
                                  <w:sz w:val="18"/>
                                  <w:szCs w:val="18"/>
                                </w:rPr>
                                <w:t xml:space="preserve">. </w:t>
                              </w:r>
                              <w:r w:rsidR="00871B03" w:rsidRPr="00330FD8">
                                <w:rPr>
                                  <w:rFonts w:ascii="Arial" w:hAnsi="Arial"/>
                                  <w:sz w:val="18"/>
                                  <w:szCs w:val="18"/>
                                </w:rPr>
                                <w:t>Relative individual niche index (RINI</w:t>
                              </w:r>
                              <w:r w:rsidR="00871B03">
                                <w:rPr>
                                  <w:rFonts w:ascii="Arial" w:hAnsi="Arial"/>
                                  <w:sz w:val="18"/>
                                  <w:szCs w:val="18"/>
                                </w:rPr>
                                <w:t xml:space="preserve">) </w:t>
                              </w:r>
                              <w:r w:rsidR="00871B03" w:rsidRPr="00330FD8">
                                <w:rPr>
                                  <w:rFonts w:ascii="Arial" w:hAnsi="Arial"/>
                                  <w:sz w:val="18"/>
                                  <w:szCs w:val="18"/>
                                </w:rPr>
                                <w:t xml:space="preserve">of </w:t>
                              </w:r>
                              <w:r w:rsidR="00871B03">
                                <w:rPr>
                                  <w:rFonts w:ascii="Arial" w:hAnsi="Arial"/>
                                  <w:sz w:val="18"/>
                                  <w:szCs w:val="18"/>
                                </w:rPr>
                                <w:t>DIME</w:t>
                              </w:r>
                              <w:r w:rsidR="00871B03" w:rsidRPr="00330FD8">
                                <w:rPr>
                                  <w:rFonts w:ascii="Arial" w:hAnsi="Arial"/>
                                  <w:sz w:val="18"/>
                                  <w:szCs w:val="18"/>
                                </w:rPr>
                                <w:t xml:space="preserve"> (gold), </w:t>
                              </w:r>
                              <w:r w:rsidR="00871B03">
                                <w:rPr>
                                  <w:rFonts w:ascii="Arial" w:hAnsi="Arial"/>
                                  <w:sz w:val="18"/>
                                  <w:szCs w:val="18"/>
                                </w:rPr>
                                <w:t>DIOR (</w:t>
                              </w:r>
                              <w:r w:rsidR="00871B03" w:rsidRPr="00330FD8">
                                <w:rPr>
                                  <w:rFonts w:ascii="Arial" w:hAnsi="Arial"/>
                                  <w:sz w:val="18"/>
                                  <w:szCs w:val="18"/>
                                </w:rPr>
                                <w:t xml:space="preserve">violet), </w:t>
                              </w:r>
                              <w:r w:rsidR="00871B03">
                                <w:rPr>
                                  <w:rFonts w:ascii="Arial" w:hAnsi="Arial"/>
                                  <w:sz w:val="18"/>
                                  <w:szCs w:val="18"/>
                                </w:rPr>
                                <w:t>DISP (</w:t>
                              </w:r>
                              <w:r w:rsidR="00871B03" w:rsidRPr="00330FD8">
                                <w:rPr>
                                  <w:rFonts w:ascii="Arial" w:hAnsi="Arial"/>
                                  <w:sz w:val="18"/>
                                  <w:szCs w:val="18"/>
                                </w:rPr>
                                <w:t xml:space="preserve">blue), and </w:t>
                              </w:r>
                              <w:r w:rsidR="00871B03">
                                <w:rPr>
                                  <w:rFonts w:ascii="Arial" w:hAnsi="Arial"/>
                                  <w:sz w:val="18"/>
                                  <w:szCs w:val="18"/>
                                </w:rPr>
                                <w:t>PGFV</w:t>
                              </w:r>
                              <w:r w:rsidR="00871B03" w:rsidRPr="00330FD8">
                                <w:rPr>
                                  <w:rFonts w:ascii="Arial" w:hAnsi="Arial"/>
                                  <w:sz w:val="18"/>
                                  <w:szCs w:val="18"/>
                                </w:rPr>
                                <w:t xml:space="preserve"> </w:t>
                              </w:r>
                              <w:r w:rsidR="00871B03">
                                <w:rPr>
                                  <w:rFonts w:ascii="Arial" w:hAnsi="Arial"/>
                                  <w:sz w:val="18"/>
                                  <w:szCs w:val="18"/>
                                </w:rPr>
                                <w:t>(</w:t>
                              </w:r>
                              <w:r w:rsidR="00871B03" w:rsidRPr="00330FD8">
                                <w:rPr>
                                  <w:rFonts w:ascii="Arial" w:hAnsi="Arial"/>
                                  <w:sz w:val="18"/>
                                  <w:szCs w:val="18"/>
                                </w:rPr>
                                <w:t xml:space="preserve">green) across six years at </w:t>
                              </w:r>
                              <w:r w:rsidR="00871B03">
                                <w:rPr>
                                  <w:rFonts w:ascii="Arial" w:hAnsi="Arial"/>
                                  <w:sz w:val="18"/>
                                  <w:szCs w:val="18"/>
                                </w:rPr>
                                <w:t>our</w:t>
                              </w:r>
                              <w:r w:rsidR="00871B03" w:rsidRPr="00330FD8">
                                <w:rPr>
                                  <w:rFonts w:ascii="Arial" w:hAnsi="Arial"/>
                                  <w:sz w:val="18"/>
                                  <w:szCs w:val="18"/>
                                </w:rPr>
                                <w:t xml:space="preserve"> Sevilleta</w:t>
                              </w:r>
                              <w:r w:rsidR="00871B03">
                                <w:rPr>
                                  <w:rFonts w:ascii="Arial" w:hAnsi="Arial"/>
                                  <w:sz w:val="18"/>
                                  <w:szCs w:val="18"/>
                                </w:rPr>
                                <w:t xml:space="preserve"> LTER study site. </w:t>
                              </w:r>
                              <w:r w:rsidR="00871B03" w:rsidRPr="00330FD8">
                                <w:rPr>
                                  <w:rFonts w:ascii="Arial" w:hAnsi="Arial"/>
                                  <w:sz w:val="18"/>
                                  <w:szCs w:val="18"/>
                                </w:rPr>
                                <w:t xml:space="preserve">Violin plots indicate density of RINI estimates, ranging from </w:t>
                              </w:r>
                              <w:r w:rsidR="00871B03">
                                <w:rPr>
                                  <w:rFonts w:ascii="Arial" w:hAnsi="Arial"/>
                                  <w:sz w:val="18"/>
                                  <w:szCs w:val="18"/>
                                </w:rPr>
                                <w:t xml:space="preserve">dietary </w:t>
                              </w:r>
                              <w:r w:rsidR="00871B03" w:rsidRPr="00330FD8">
                                <w:rPr>
                                  <w:rFonts w:ascii="Arial" w:hAnsi="Arial"/>
                                  <w:sz w:val="18"/>
                                  <w:szCs w:val="18"/>
                                </w:rPr>
                                <w:t xml:space="preserve">specialization (0) to generalization (1). </w:t>
                              </w:r>
                              <w:r w:rsidR="00871B03">
                                <w:rPr>
                                  <w:rFonts w:ascii="Arial" w:hAnsi="Arial"/>
                                  <w:sz w:val="18"/>
                                  <w:szCs w:val="18"/>
                                </w:rPr>
                                <w:t>Horizontal b</w:t>
                              </w:r>
                              <w:r w:rsidR="00871B03" w:rsidRPr="00330FD8">
                                <w:rPr>
                                  <w:rFonts w:ascii="Arial" w:hAnsi="Arial"/>
                                  <w:sz w:val="18"/>
                                  <w:szCs w:val="18"/>
                                </w:rPr>
                                <w:t xml:space="preserve">lack lines represent median RINI for the community </w:t>
                              </w:r>
                              <w:r w:rsidR="00871B03">
                                <w:rPr>
                                  <w:rFonts w:ascii="Arial" w:hAnsi="Arial"/>
                                  <w:sz w:val="18"/>
                                  <w:szCs w:val="18"/>
                                </w:rPr>
                                <w:t xml:space="preserve">in </w:t>
                              </w:r>
                              <w:r w:rsidR="00871B03" w:rsidRPr="00330FD8">
                                <w:rPr>
                                  <w:rFonts w:ascii="Arial" w:hAnsi="Arial"/>
                                  <w:sz w:val="18"/>
                                  <w:szCs w:val="18"/>
                                </w:rPr>
                                <w:t>each year, and colored lines connect individuals across years.</w:t>
                              </w:r>
                            </w:p>
                            <w:p w14:paraId="68602F21" w14:textId="77777777" w:rsidR="002E3F5F" w:rsidRPr="00330FD8" w:rsidRDefault="002E3F5F" w:rsidP="002E3F5F">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C393C4" id="Group 10" o:spid="_x0000_s1028" style="position:absolute;margin-left:219.55pt;margin-top:11.8pt;width:245.95pt;height:337.9pt;z-index:251680768;mso-width-relative:margin;mso-height-relative:margin" coordsize="31266,429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">
                <v:shapetype id="_x0000_t202" coordsize="21600,21600" o:spt="202" path="m,l,21600r21600,l21600,xe">
                  <v:stroke joinstyle="miter"/>
                  <v:path gradientshapeok="t" o:connecttype="rect"/>
                </v:shapetype>
                <v:shape id="Text Box 5" o:spid="_x0000_s1029" type="#_x0000_t202" style="position:absolute;left:2264;top:31154;width:29002;height:11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89507FC" w14:textId="455E4CAA" w:rsidR="002E3F5F" w:rsidRPr="00330FD8" w:rsidRDefault="002E3F5F" w:rsidP="002E3F5F">
                        <w:pPr>
                          <w:rPr>
                            <w:rFonts w:ascii="Arial" w:hAnsi="Arial" w:cs="Arial"/>
                            <w:sz w:val="18"/>
                            <w:szCs w:val="18"/>
                          </w:rPr>
                        </w:pPr>
                        <w:r w:rsidRPr="00330FD8">
                          <w:rPr>
                            <w:rFonts w:ascii="Arial" w:hAnsi="Arial" w:cs="Arial"/>
                            <w:sz w:val="18"/>
                            <w:szCs w:val="18"/>
                          </w:rPr>
                          <w:t xml:space="preserve">Figure </w:t>
                        </w:r>
                        <w:r w:rsidR="00D736C5">
                          <w:rPr>
                            <w:rFonts w:ascii="Arial" w:hAnsi="Arial" w:cs="Arial"/>
                            <w:sz w:val="18"/>
                            <w:szCs w:val="18"/>
                          </w:rPr>
                          <w:t>3</w:t>
                        </w:r>
                        <w:r w:rsidRPr="00330FD8">
                          <w:rPr>
                            <w:rFonts w:ascii="Arial" w:hAnsi="Arial" w:cs="Arial"/>
                            <w:sz w:val="18"/>
                            <w:szCs w:val="18"/>
                          </w:rPr>
                          <w:t xml:space="preserve">. </w:t>
                        </w:r>
                        <w:r w:rsidR="00871B03" w:rsidRPr="00330FD8">
                          <w:rPr>
                            <w:rFonts w:ascii="Arial" w:hAnsi="Arial"/>
                            <w:sz w:val="18"/>
                            <w:szCs w:val="18"/>
                          </w:rPr>
                          <w:t>Relative individual niche index (RINI</w:t>
                        </w:r>
                        <w:r w:rsidR="00871B03">
                          <w:rPr>
                            <w:rFonts w:ascii="Arial" w:hAnsi="Arial"/>
                            <w:sz w:val="18"/>
                            <w:szCs w:val="18"/>
                          </w:rPr>
                          <w:t xml:space="preserve">) </w:t>
                        </w:r>
                        <w:r w:rsidR="00871B03" w:rsidRPr="00330FD8">
                          <w:rPr>
                            <w:rFonts w:ascii="Arial" w:hAnsi="Arial"/>
                            <w:sz w:val="18"/>
                            <w:szCs w:val="18"/>
                          </w:rPr>
                          <w:t xml:space="preserve">of </w:t>
                        </w:r>
                        <w:r w:rsidR="00871B03">
                          <w:rPr>
                            <w:rFonts w:ascii="Arial" w:hAnsi="Arial"/>
                            <w:sz w:val="18"/>
                            <w:szCs w:val="18"/>
                          </w:rPr>
                          <w:t>DIME</w:t>
                        </w:r>
                        <w:r w:rsidR="00871B03" w:rsidRPr="00330FD8">
                          <w:rPr>
                            <w:rFonts w:ascii="Arial" w:hAnsi="Arial"/>
                            <w:sz w:val="18"/>
                            <w:szCs w:val="18"/>
                          </w:rPr>
                          <w:t xml:space="preserve"> (gold), </w:t>
                        </w:r>
                        <w:r w:rsidR="00871B03">
                          <w:rPr>
                            <w:rFonts w:ascii="Arial" w:hAnsi="Arial"/>
                            <w:sz w:val="18"/>
                            <w:szCs w:val="18"/>
                          </w:rPr>
                          <w:t>DIOR (</w:t>
                        </w:r>
                        <w:r w:rsidR="00871B03" w:rsidRPr="00330FD8">
                          <w:rPr>
                            <w:rFonts w:ascii="Arial" w:hAnsi="Arial"/>
                            <w:sz w:val="18"/>
                            <w:szCs w:val="18"/>
                          </w:rPr>
                          <w:t xml:space="preserve">violet), </w:t>
                        </w:r>
                        <w:r w:rsidR="00871B03">
                          <w:rPr>
                            <w:rFonts w:ascii="Arial" w:hAnsi="Arial"/>
                            <w:sz w:val="18"/>
                            <w:szCs w:val="18"/>
                          </w:rPr>
                          <w:t>DISP (</w:t>
                        </w:r>
                        <w:r w:rsidR="00871B03" w:rsidRPr="00330FD8">
                          <w:rPr>
                            <w:rFonts w:ascii="Arial" w:hAnsi="Arial"/>
                            <w:sz w:val="18"/>
                            <w:szCs w:val="18"/>
                          </w:rPr>
                          <w:t xml:space="preserve">blue), and </w:t>
                        </w:r>
                        <w:r w:rsidR="00871B03">
                          <w:rPr>
                            <w:rFonts w:ascii="Arial" w:hAnsi="Arial"/>
                            <w:sz w:val="18"/>
                            <w:szCs w:val="18"/>
                          </w:rPr>
                          <w:t>PGFV</w:t>
                        </w:r>
                        <w:r w:rsidR="00871B03" w:rsidRPr="00330FD8">
                          <w:rPr>
                            <w:rFonts w:ascii="Arial" w:hAnsi="Arial"/>
                            <w:sz w:val="18"/>
                            <w:szCs w:val="18"/>
                          </w:rPr>
                          <w:t xml:space="preserve"> </w:t>
                        </w:r>
                        <w:r w:rsidR="00871B03">
                          <w:rPr>
                            <w:rFonts w:ascii="Arial" w:hAnsi="Arial"/>
                            <w:sz w:val="18"/>
                            <w:szCs w:val="18"/>
                          </w:rPr>
                          <w:t>(</w:t>
                        </w:r>
                        <w:r w:rsidR="00871B03" w:rsidRPr="00330FD8">
                          <w:rPr>
                            <w:rFonts w:ascii="Arial" w:hAnsi="Arial"/>
                            <w:sz w:val="18"/>
                            <w:szCs w:val="18"/>
                          </w:rPr>
                          <w:t xml:space="preserve">green) across six years at </w:t>
                        </w:r>
                        <w:r w:rsidR="00871B03">
                          <w:rPr>
                            <w:rFonts w:ascii="Arial" w:hAnsi="Arial"/>
                            <w:sz w:val="18"/>
                            <w:szCs w:val="18"/>
                          </w:rPr>
                          <w:t>our</w:t>
                        </w:r>
                        <w:r w:rsidR="00871B03" w:rsidRPr="00330FD8">
                          <w:rPr>
                            <w:rFonts w:ascii="Arial" w:hAnsi="Arial"/>
                            <w:sz w:val="18"/>
                            <w:szCs w:val="18"/>
                          </w:rPr>
                          <w:t xml:space="preserve"> </w:t>
                        </w:r>
                        <w:proofErr w:type="spellStart"/>
                        <w:r w:rsidR="00871B03" w:rsidRPr="00330FD8">
                          <w:rPr>
                            <w:rFonts w:ascii="Arial" w:hAnsi="Arial"/>
                            <w:sz w:val="18"/>
                            <w:szCs w:val="18"/>
                          </w:rPr>
                          <w:t>Sevilleta</w:t>
                        </w:r>
                        <w:proofErr w:type="spellEnd"/>
                        <w:r w:rsidR="00871B03">
                          <w:rPr>
                            <w:rFonts w:ascii="Arial" w:hAnsi="Arial"/>
                            <w:sz w:val="18"/>
                            <w:szCs w:val="18"/>
                          </w:rPr>
                          <w:t xml:space="preserve"> LTER study site. </w:t>
                        </w:r>
                        <w:r w:rsidR="00871B03" w:rsidRPr="00330FD8">
                          <w:rPr>
                            <w:rFonts w:ascii="Arial" w:hAnsi="Arial"/>
                            <w:sz w:val="18"/>
                            <w:szCs w:val="18"/>
                          </w:rPr>
                          <w:t xml:space="preserve">Violin plots indicate density of RINI estimates, ranging from </w:t>
                        </w:r>
                        <w:r w:rsidR="00871B03">
                          <w:rPr>
                            <w:rFonts w:ascii="Arial" w:hAnsi="Arial"/>
                            <w:sz w:val="18"/>
                            <w:szCs w:val="18"/>
                          </w:rPr>
                          <w:t xml:space="preserve">dietary </w:t>
                        </w:r>
                        <w:r w:rsidR="00871B03" w:rsidRPr="00330FD8">
                          <w:rPr>
                            <w:rFonts w:ascii="Arial" w:hAnsi="Arial"/>
                            <w:sz w:val="18"/>
                            <w:szCs w:val="18"/>
                          </w:rPr>
                          <w:t xml:space="preserve">specialization (0) to generalization (1). </w:t>
                        </w:r>
                        <w:r w:rsidR="00871B03">
                          <w:rPr>
                            <w:rFonts w:ascii="Arial" w:hAnsi="Arial"/>
                            <w:sz w:val="18"/>
                            <w:szCs w:val="18"/>
                          </w:rPr>
                          <w:t>Horizontal b</w:t>
                        </w:r>
                        <w:r w:rsidR="00871B03" w:rsidRPr="00330FD8">
                          <w:rPr>
                            <w:rFonts w:ascii="Arial" w:hAnsi="Arial"/>
                            <w:sz w:val="18"/>
                            <w:szCs w:val="18"/>
                          </w:rPr>
                          <w:t xml:space="preserve">lack lines represent median RINI for the community </w:t>
                        </w:r>
                        <w:r w:rsidR="00871B03">
                          <w:rPr>
                            <w:rFonts w:ascii="Arial" w:hAnsi="Arial"/>
                            <w:sz w:val="18"/>
                            <w:szCs w:val="18"/>
                          </w:rPr>
                          <w:t xml:space="preserve">in </w:t>
                        </w:r>
                        <w:r w:rsidR="00871B03" w:rsidRPr="00330FD8">
                          <w:rPr>
                            <w:rFonts w:ascii="Arial" w:hAnsi="Arial"/>
                            <w:sz w:val="18"/>
                            <w:szCs w:val="18"/>
                          </w:rPr>
                          <w:t>each year, and colored lines connect individuals across years.</w:t>
                        </w:r>
                      </w:p>
                      <w:p w14:paraId="68602F21" w14:textId="77777777" w:rsidR="002E3F5F" w:rsidRPr="00330FD8" w:rsidRDefault="002E3F5F" w:rsidP="002E3F5F">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4" o:title="Diagram&#10;&#10;Description automatically generated"/>
                </v:shape>
                <w10:wrap type="tight"/>
              </v:group>
            </w:pict>
          </mc:Fallback>
        </mc:AlternateContent>
      </w:r>
    </w:p>
    <w:p w14:paraId="5B9E4EBA" w14:textId="5991D29A" w:rsidR="00330FD8" w:rsidRPr="00102EC3" w:rsidRDefault="00D9755D" w:rsidP="00330FD8">
      <w:pPr>
        <w:pStyle w:val="BodyA"/>
        <w:rPr>
          <w:rFonts w:ascii="Arial" w:hAnsi="Arial"/>
          <w:sz w:val="20"/>
          <w:szCs w:val="20"/>
          <w:lang w:val="en-US"/>
        </w:rPr>
      </w:pPr>
      <w:r>
        <w:rPr>
          <w:rFonts w:ascii="Arial" w:eastAsia="Arial" w:hAnsi="Arial" w:cs="Arial"/>
          <w:b/>
          <w:bCs/>
          <w:i/>
          <w:iCs/>
          <w:sz w:val="20"/>
          <w:szCs w:val="20"/>
          <w:lang w:val="en-US"/>
        </w:rPr>
        <w:t>Preliminary Results.</w:t>
      </w:r>
      <w:r w:rsidR="00330FD8">
        <w:rPr>
          <w:rFonts w:ascii="Arial" w:eastAsia="Arial" w:hAnsi="Arial" w:cs="Arial"/>
          <w:sz w:val="20"/>
          <w:szCs w:val="20"/>
          <w:lang w:val="en-US"/>
        </w:rPr>
        <w:t xml:space="preserve"> </w:t>
      </w:r>
      <w:r w:rsidR="002A1945">
        <w:rPr>
          <w:rFonts w:ascii="Arial" w:eastAsia="Arial" w:hAnsi="Arial" w:cs="Arial"/>
          <w:sz w:val="20"/>
          <w:szCs w:val="20"/>
          <w:lang w:val="en-US"/>
        </w:rPr>
        <w:t xml:space="preserve">Our recent work </w:t>
      </w:r>
      <w:r w:rsidR="002A1945">
        <w:rPr>
          <w:rFonts w:ascii="Arial" w:hAnsi="Arial"/>
          <w:sz w:val="20"/>
          <w:szCs w:val="20"/>
          <w:lang w:val="en-US"/>
        </w:rPr>
        <w:t xml:space="preserve">found that heteromyid rodents at our study site exhibit considerable intra-specific foraging variation resulting in differential survival and fitness (Manlick et al. in revision). Using longitudinal stable isotope measurements of blood plasma from marked individuals, we quantified the relative individual niche index (RINI, Sheppard et al. 2018; Fig. 3) characterizing a spectrum of individual foraging strategies ranging from 0 reflecting complete specialization relative the population to 1 reflecting complete generalization relative to the population. This index clearly illustrates that individual </w:t>
      </w:r>
      <w:r w:rsidR="00E25E10">
        <w:rPr>
          <w:rFonts w:ascii="Arial" w:hAnsi="Arial"/>
          <w:sz w:val="20"/>
          <w:szCs w:val="20"/>
          <w:lang w:val="en-US"/>
        </w:rPr>
        <w:t>h</w:t>
      </w:r>
      <w:r w:rsidR="002A1945">
        <w:rPr>
          <w:rFonts w:ascii="Arial" w:hAnsi="Arial"/>
          <w:sz w:val="20"/>
          <w:szCs w:val="20"/>
          <w:lang w:val="en-US"/>
        </w:rPr>
        <w:t xml:space="preserve">eteromyid consumers occupy a range of foraging strategies (Fig. 3), but that the degree of specialization or generalization at the individual, population, and community levels can change drastically between years. </w:t>
      </w:r>
    </w:p>
    <w:p w14:paraId="1177E4B6" w14:textId="59BEA2D3" w:rsidR="002E3F5F" w:rsidRDefault="002E3F5F" w:rsidP="00915064">
      <w:pPr>
        <w:pStyle w:val="Body"/>
        <w:tabs>
          <w:tab w:val="left" w:pos="432"/>
        </w:tabs>
        <w:rPr>
          <w:rFonts w:ascii="Arial" w:eastAsia="Arial" w:hAnsi="Arial" w:cs="Arial"/>
          <w:b/>
          <w:bCs/>
          <w:i/>
          <w:iCs/>
          <w:sz w:val="20"/>
          <w:szCs w:val="20"/>
          <w:lang w:val="en-US"/>
        </w:rPr>
      </w:pPr>
    </w:p>
    <w:p w14:paraId="4EB97657" w14:textId="1135642A" w:rsidR="006A4980"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71B03">
        <w:rPr>
          <w:rFonts w:ascii="Arial" w:eastAsia="Arial" w:hAnsi="Arial" w:cs="Arial"/>
          <w:sz w:val="20"/>
          <w:szCs w:val="20"/>
          <w:lang w:val="en-US"/>
        </w:rPr>
        <w:t>While exciting, our isotope-based analyses of diet variation provide a coarse assessment of functional foraging niches (e.g., C</w:t>
      </w:r>
      <w:r w:rsidR="00871B03" w:rsidRPr="005C3A6B">
        <w:rPr>
          <w:rFonts w:ascii="Arial" w:eastAsia="Arial" w:hAnsi="Arial" w:cs="Arial"/>
          <w:sz w:val="20"/>
          <w:szCs w:val="20"/>
          <w:vertAlign w:val="subscript"/>
          <w:lang w:val="en-US"/>
        </w:rPr>
        <w:t>3</w:t>
      </w:r>
      <w:r w:rsidR="00871B03">
        <w:rPr>
          <w:rFonts w:ascii="Arial" w:eastAsia="Arial" w:hAnsi="Arial" w:cs="Arial"/>
          <w:sz w:val="20"/>
          <w:szCs w:val="20"/>
          <w:lang w:val="en-US"/>
        </w:rPr>
        <w:t xml:space="preserve"> vs C</w:t>
      </w:r>
      <w:r w:rsidR="00871B03" w:rsidRPr="005C3A6B">
        <w:rPr>
          <w:rFonts w:ascii="Arial" w:eastAsia="Arial" w:hAnsi="Arial" w:cs="Arial"/>
          <w:sz w:val="20"/>
          <w:szCs w:val="20"/>
          <w:vertAlign w:val="subscript"/>
          <w:lang w:val="en-US"/>
        </w:rPr>
        <w:t>4</w:t>
      </w:r>
      <w:r w:rsidR="00871B03">
        <w:rPr>
          <w:rFonts w:ascii="Arial" w:eastAsia="Arial" w:hAnsi="Arial" w:cs="Arial"/>
          <w:sz w:val="20"/>
          <w:szCs w:val="20"/>
          <w:lang w:val="en-US"/>
        </w:rPr>
        <w:t xml:space="preserve">) because isotopes rarely provide information on the taxonomic composition of assimilated resources. To accomplish this requires combining isotopes with genetic-based approaches like fecal DNA metabarcoding to quantify the </w:t>
      </w:r>
      <w:r w:rsidR="00871B03">
        <w:rPr>
          <w:rFonts w:ascii="Arial" w:hAnsi="Arial"/>
          <w:sz w:val="20"/>
          <w:szCs w:val="20"/>
          <w:lang w:val="en-US"/>
        </w:rPr>
        <w:t>relative utilization of specific resources</w:t>
      </w:r>
      <w:r w:rsidR="00871B03" w:rsidRPr="00D30867">
        <w:rPr>
          <w:rFonts w:ascii="Arial" w:eastAsia="Arial" w:hAnsi="Arial" w:cs="Arial"/>
          <w:sz w:val="20"/>
          <w:szCs w:val="20"/>
          <w:lang w:val="en-US"/>
        </w:rPr>
        <w:t xml:space="preserve"> </w:t>
      </w:r>
      <w:r w:rsidR="00871B03">
        <w:rPr>
          <w:rFonts w:ascii="Arial" w:eastAsia="Arial" w:hAnsi="Arial" w:cs="Arial"/>
          <w:sz w:val="20"/>
          <w:szCs w:val="20"/>
          <w:lang w:val="en-US"/>
        </w:rPr>
        <w:t>by individuals</w:t>
      </w:r>
      <w:r w:rsidR="00871B03">
        <w:rPr>
          <w:rFonts w:ascii="Arial" w:hAnsi="Arial"/>
          <w:sz w:val="20"/>
          <w:szCs w:val="20"/>
          <w:lang w:val="en-US"/>
        </w:rPr>
        <w:t>. We will combine our existing isotopic approach with fecal metabarcoding to quantify consumer resource use at the individual, population, and community levels with unprecedented resolution.</w:t>
      </w:r>
    </w:p>
    <w:p w14:paraId="388B9035" w14:textId="63E6D8F2" w:rsidR="007870FD" w:rsidRDefault="007870FD" w:rsidP="00915064">
      <w:pPr>
        <w:pStyle w:val="Body"/>
        <w:tabs>
          <w:tab w:val="left" w:pos="432"/>
        </w:tabs>
        <w:rPr>
          <w:rFonts w:ascii="Arial" w:hAnsi="Arial"/>
          <w:sz w:val="20"/>
          <w:szCs w:val="20"/>
          <w:lang w:val="en-US"/>
        </w:rPr>
      </w:pPr>
    </w:p>
    <w:p w14:paraId="4D2C1198" w14:textId="79E52549" w:rsidR="007870FD" w:rsidRDefault="007870FD" w:rsidP="007870FD">
      <w:pPr>
        <w:pStyle w:val="Body"/>
        <w:tabs>
          <w:tab w:val="left" w:pos="432"/>
        </w:tabs>
        <w:rPr>
          <w:rFonts w:ascii="Arial" w:hAnsi="Arial"/>
          <w:sz w:val="20"/>
          <w:szCs w:val="20"/>
          <w:lang w:val="en-US"/>
        </w:rPr>
      </w:pPr>
      <w:r>
        <w:rPr>
          <w:rFonts w:ascii="Arial" w:hAnsi="Arial"/>
          <w:sz w:val="20"/>
          <w:szCs w:val="20"/>
          <w:lang w:val="en-US"/>
        </w:rPr>
        <w:t>We will integrate two specific data sources from individual consumers:</w:t>
      </w:r>
      <w:r w:rsidRPr="00D30867">
        <w:rPr>
          <w:rFonts w:ascii="Arial" w:hAnsi="Arial"/>
          <w:sz w:val="20"/>
          <w:szCs w:val="20"/>
          <w:lang w:val="en-US"/>
        </w:rPr>
        <w:t xml:space="preserve"> </w:t>
      </w:r>
      <w:r>
        <w:rPr>
          <w:rFonts w:ascii="Arial" w:hAnsi="Arial"/>
          <w:sz w:val="20"/>
          <w:szCs w:val="20"/>
          <w:lang w:val="en-US"/>
        </w:rPr>
        <w:t>b</w:t>
      </w:r>
      <w:r w:rsidRPr="00D30867">
        <w:rPr>
          <w:rFonts w:ascii="Arial" w:hAnsi="Arial"/>
          <w:sz w:val="20"/>
          <w:szCs w:val="20"/>
          <w:lang w:val="en-US"/>
        </w:rPr>
        <w:t xml:space="preserve">lood plasma </w:t>
      </w:r>
      <w:r>
        <w:rPr>
          <w:rFonts w:ascii="Arial" w:hAnsi="Arial"/>
          <w:sz w:val="20"/>
          <w:szCs w:val="20"/>
          <w:lang w:val="en-US"/>
        </w:rPr>
        <w:t xml:space="preserve">and fecal DNA. Blood plasma </w:t>
      </w:r>
      <w:r w:rsidRPr="00D30867">
        <w:rPr>
          <w:rFonts w:ascii="Arial" w:hAnsi="Arial"/>
          <w:sz w:val="20"/>
          <w:szCs w:val="20"/>
          <w:lang w:val="en-US"/>
        </w:rPr>
        <w:t xml:space="preserve">integrates dietary inputs over </w:t>
      </w:r>
      <w:r>
        <w:rPr>
          <w:rFonts w:ascii="Arial" w:hAnsi="Arial"/>
          <w:sz w:val="20"/>
          <w:szCs w:val="20"/>
          <w:lang w:val="en-US"/>
        </w:rPr>
        <w:t xml:space="preserve">the </w:t>
      </w:r>
      <w:r w:rsidRPr="00D30867">
        <w:rPr>
          <w:rFonts w:ascii="Arial" w:hAnsi="Arial"/>
          <w:sz w:val="20"/>
          <w:szCs w:val="20"/>
          <w:lang w:val="en-US"/>
        </w:rPr>
        <w:t xml:space="preserve">10–14 days prior to sampling (Thomas &amp; </w:t>
      </w:r>
      <w:proofErr w:type="spellStart"/>
      <w:r w:rsidRPr="00D30867">
        <w:rPr>
          <w:rFonts w:ascii="Arial" w:hAnsi="Arial"/>
          <w:sz w:val="20"/>
          <w:szCs w:val="20"/>
          <w:lang w:val="en-US"/>
        </w:rPr>
        <w:t>Crowther</w:t>
      </w:r>
      <w:proofErr w:type="spellEnd"/>
      <w:r w:rsidRPr="00D30867">
        <w:rPr>
          <w:rFonts w:ascii="Arial" w:hAnsi="Arial"/>
          <w:sz w:val="20"/>
          <w:szCs w:val="20"/>
          <w:lang w:val="en-US"/>
        </w:rPr>
        <w:t xml:space="preserve"> 2015; </w:t>
      </w:r>
      <w:proofErr w:type="spellStart"/>
      <w:r w:rsidRPr="00D30867">
        <w:rPr>
          <w:rFonts w:ascii="Arial" w:hAnsi="Arial"/>
          <w:sz w:val="20"/>
          <w:szCs w:val="20"/>
          <w:lang w:val="en-US"/>
        </w:rPr>
        <w:t>Vander</w:t>
      </w:r>
      <w:proofErr w:type="spellEnd"/>
      <w:r w:rsidRPr="00D30867">
        <w:rPr>
          <w:rFonts w:ascii="Arial" w:hAnsi="Arial"/>
          <w:sz w:val="20"/>
          <w:szCs w:val="20"/>
          <w:lang w:val="en-US"/>
        </w:rPr>
        <w:t xml:space="preserve"> </w:t>
      </w:r>
      <w:proofErr w:type="spellStart"/>
      <w:r w:rsidRPr="00D30867">
        <w:rPr>
          <w:rFonts w:ascii="Arial" w:hAnsi="Arial"/>
          <w:sz w:val="20"/>
          <w:szCs w:val="20"/>
          <w:lang w:val="en-US"/>
        </w:rPr>
        <w:t>Zanden</w:t>
      </w:r>
      <w:proofErr w:type="spellEnd"/>
      <w:r w:rsidRPr="00D30867">
        <w:rPr>
          <w:rFonts w:ascii="Arial" w:hAnsi="Arial"/>
          <w:sz w:val="20"/>
          <w:szCs w:val="20"/>
          <w:lang w:val="en-US"/>
        </w:rPr>
        <w:t xml:space="preserve"> </w:t>
      </w:r>
      <w:r w:rsidRPr="00D30867">
        <w:rPr>
          <w:rFonts w:ascii="Arial" w:hAnsi="Arial"/>
          <w:i/>
          <w:sz w:val="20"/>
          <w:szCs w:val="20"/>
          <w:lang w:val="en-US"/>
        </w:rPr>
        <w:t>et al.</w:t>
      </w:r>
      <w:r w:rsidRPr="00D30867">
        <w:rPr>
          <w:rFonts w:ascii="Arial" w:hAnsi="Arial"/>
          <w:sz w:val="20"/>
          <w:szCs w:val="20"/>
          <w:lang w:val="en-US"/>
        </w:rPr>
        <w:t xml:space="preserve"> 2015)</w:t>
      </w:r>
      <w:r>
        <w:rPr>
          <w:rFonts w:ascii="Arial" w:hAnsi="Arial"/>
          <w:sz w:val="20"/>
          <w:szCs w:val="20"/>
          <w:lang w:val="en-US"/>
        </w:rPr>
        <w:t xml:space="preserve"> and</w:t>
      </w:r>
      <w:r w:rsidR="00EA39BA">
        <w:rPr>
          <w:rFonts w:ascii="Arial" w:hAnsi="Arial"/>
          <w:sz w:val="20"/>
          <w:szCs w:val="20"/>
          <w:lang w:val="en-US"/>
        </w:rPr>
        <w:t xml:space="preserve"> </w:t>
      </w:r>
      <w:r>
        <w:rPr>
          <w:rFonts w:ascii="Arial" w:hAnsi="Arial"/>
          <w:sz w:val="20"/>
          <w:szCs w:val="20"/>
          <w:lang w:val="en-US"/>
        </w:rPr>
        <w:t>when collected monthly provides a near-continuous record of assimilated resources, albeit with little taxonomic resolution. Conversely, DNA from feces can quantify species consumed and excreted by small mammals, but only within ~24</w:t>
      </w:r>
      <w:r w:rsidR="00EA39BA">
        <w:rPr>
          <w:rFonts w:ascii="Arial" w:hAnsi="Arial"/>
          <w:sz w:val="20"/>
          <w:szCs w:val="20"/>
          <w:lang w:val="en-US"/>
        </w:rPr>
        <w:t>–48</w:t>
      </w:r>
      <w:r>
        <w:rPr>
          <w:rFonts w:ascii="Arial" w:hAnsi="Arial"/>
          <w:sz w:val="20"/>
          <w:szCs w:val="20"/>
          <w:lang w:val="en-US"/>
        </w:rPr>
        <w:t xml:space="preserve"> hours</w:t>
      </w:r>
      <w:r w:rsidR="00871B03">
        <w:rPr>
          <w:rFonts w:ascii="Arial" w:hAnsi="Arial"/>
          <w:sz w:val="20"/>
          <w:szCs w:val="20"/>
          <w:lang w:val="en-US"/>
        </w:rPr>
        <w:t xml:space="preserve"> (Cork and </w:t>
      </w:r>
      <w:proofErr w:type="spellStart"/>
      <w:r w:rsidR="00871B03">
        <w:rPr>
          <w:rFonts w:ascii="Arial" w:hAnsi="Arial"/>
          <w:sz w:val="20"/>
          <w:szCs w:val="20"/>
          <w:lang w:val="en-US"/>
        </w:rPr>
        <w:t>Kenagy</w:t>
      </w:r>
      <w:proofErr w:type="spellEnd"/>
      <w:r w:rsidR="00871B03">
        <w:rPr>
          <w:rFonts w:ascii="Arial" w:hAnsi="Arial"/>
          <w:sz w:val="20"/>
          <w:szCs w:val="20"/>
          <w:lang w:val="en-US"/>
        </w:rPr>
        <w:t xml:space="preserve"> 1989)</w:t>
      </w:r>
      <w:r>
        <w:rPr>
          <w:rFonts w:ascii="Arial" w:hAnsi="Arial"/>
          <w:sz w:val="20"/>
          <w:szCs w:val="20"/>
          <w:lang w:val="en-US"/>
        </w:rPr>
        <w:t xml:space="preserve">. To combine this data, we will collect blood plasma monthly during 3-day trapping bouts conducted in collaboration with the </w:t>
      </w:r>
      <w:proofErr w:type="spellStart"/>
      <w:r>
        <w:rPr>
          <w:rFonts w:ascii="Arial" w:hAnsi="Arial"/>
          <w:sz w:val="20"/>
          <w:szCs w:val="20"/>
          <w:lang w:val="en-US"/>
        </w:rPr>
        <w:t>Sevilleta</w:t>
      </w:r>
      <w:proofErr w:type="spellEnd"/>
      <w:r>
        <w:rPr>
          <w:rFonts w:ascii="Arial" w:hAnsi="Arial"/>
          <w:sz w:val="20"/>
          <w:szCs w:val="20"/>
          <w:lang w:val="en-US"/>
        </w:rPr>
        <w:t xml:space="preserve"> LTER. Carbon (δ</w:t>
      </w:r>
      <w:r>
        <w:rPr>
          <w:rFonts w:ascii="Arial" w:hAnsi="Arial"/>
          <w:sz w:val="20"/>
          <w:szCs w:val="20"/>
          <w:vertAlign w:val="superscript"/>
          <w:lang w:val="en-US"/>
        </w:rPr>
        <w:t>13</w:t>
      </w:r>
      <w:r>
        <w:rPr>
          <w:rFonts w:ascii="Arial" w:hAnsi="Arial"/>
          <w:sz w:val="20"/>
          <w:szCs w:val="20"/>
          <w:lang w:val="en-US"/>
        </w:rPr>
        <w:t>C) and nitrogen (δ</w:t>
      </w:r>
      <w:r>
        <w:rPr>
          <w:rFonts w:ascii="Arial" w:hAnsi="Arial"/>
          <w:sz w:val="20"/>
          <w:szCs w:val="20"/>
          <w:vertAlign w:val="superscript"/>
          <w:lang w:val="en-US"/>
        </w:rPr>
        <w:t>15</w:t>
      </w:r>
      <w:r>
        <w:rPr>
          <w:rFonts w:ascii="Arial" w:hAnsi="Arial"/>
          <w:sz w:val="20"/>
          <w:szCs w:val="20"/>
          <w:lang w:val="en-US"/>
        </w:rPr>
        <w:t>N) isotopes will be measured from blood plasma, representing basal resources (</w:t>
      </w:r>
      <w:r>
        <w:rPr>
          <w:rFonts w:ascii="Arial" w:eastAsia="Arial" w:hAnsi="Arial" w:cs="Arial"/>
          <w:sz w:val="20"/>
          <w:szCs w:val="20"/>
          <w:lang w:val="en-US"/>
        </w:rPr>
        <w:t>C</w:t>
      </w:r>
      <w:r w:rsidRPr="005C3A6B">
        <w:rPr>
          <w:rFonts w:ascii="Arial" w:eastAsia="Arial" w:hAnsi="Arial" w:cs="Arial"/>
          <w:sz w:val="20"/>
          <w:szCs w:val="20"/>
          <w:vertAlign w:val="subscript"/>
          <w:lang w:val="en-US"/>
        </w:rPr>
        <w:t>3</w:t>
      </w:r>
      <w:r>
        <w:rPr>
          <w:rFonts w:ascii="Arial" w:eastAsia="Arial" w:hAnsi="Arial" w:cs="Arial"/>
          <w:sz w:val="20"/>
          <w:szCs w:val="20"/>
          <w:lang w:val="en-US"/>
        </w:rPr>
        <w:t xml:space="preserve"> vs C</w:t>
      </w:r>
      <w:r w:rsidRPr="005C3A6B">
        <w:rPr>
          <w:rFonts w:ascii="Arial" w:eastAsia="Arial" w:hAnsi="Arial" w:cs="Arial"/>
          <w:sz w:val="20"/>
          <w:szCs w:val="20"/>
          <w:vertAlign w:val="subscript"/>
          <w:lang w:val="en-US"/>
        </w:rPr>
        <w:t>4</w:t>
      </w:r>
      <w:r>
        <w:rPr>
          <w:rFonts w:ascii="Arial" w:eastAsia="Arial" w:hAnsi="Arial" w:cs="Arial"/>
          <w:sz w:val="20"/>
          <w:szCs w:val="20"/>
          <w:lang w:val="en-US"/>
        </w:rPr>
        <w:t xml:space="preserve"> plants</w:t>
      </w:r>
      <w:r>
        <w:rPr>
          <w:rFonts w:ascii="Arial" w:hAnsi="Arial"/>
          <w:sz w:val="20"/>
          <w:szCs w:val="20"/>
          <w:lang w:val="en-US"/>
        </w:rPr>
        <w:t xml:space="preserve">) and trophic position, respectively (Newsome et al. 2007). Fecal samples will be collected as available within 3-day trapping bouts, and we will identify resources consumed by matching fecal DNA to plant and arthropod reference libraries (see Methods). </w:t>
      </w:r>
      <w:commentRangeStart w:id="1"/>
      <w:r w:rsidRPr="002B3A06">
        <w:rPr>
          <w:rFonts w:ascii="Arial" w:hAnsi="Arial"/>
          <w:sz w:val="20"/>
          <w:szCs w:val="20"/>
          <w:lang w:val="en-US"/>
        </w:rPr>
        <w:t>To date we have collected nearly 5000 blood plasma stable isotope measurements, and we expect to sample ~400 additional unique individuals per year (1200 samples total) for analysis. We also collected 1800 fecal samples from 2015–2020, and we anticipate collecting an additional 300 samples per year for the proposed research. We will then use these complementary data streams to assess foraging strategies and resource selection at multiple levels of biological organization.</w:t>
      </w:r>
      <w:commentRangeEnd w:id="1"/>
      <w:r w:rsidR="002B3A06">
        <w:rPr>
          <w:rStyle w:val="CommentReference"/>
          <w:rFonts w:ascii="Times New Roman" w:hAnsi="Times New Roman" w:cs="Times New Roman"/>
          <w:color w:val="auto"/>
          <w:lang w:val="en-US"/>
          <w14:textOutline w14:w="0" w14:cap="rnd" w14:cmpd="sng" w14:algn="ctr">
            <w14:noFill/>
            <w14:prstDash w14:val="solid"/>
            <w14:bevel/>
          </w14:textOutline>
        </w:rPr>
        <w:commentReference w:id="1"/>
      </w:r>
    </w:p>
    <w:p w14:paraId="2A1D9D66" w14:textId="14863468" w:rsidR="007870FD" w:rsidRDefault="007870FD" w:rsidP="00915064">
      <w:pPr>
        <w:pStyle w:val="Body"/>
        <w:tabs>
          <w:tab w:val="left" w:pos="432"/>
        </w:tabs>
        <w:rPr>
          <w:rFonts w:ascii="Arial" w:hAnsi="Arial"/>
          <w:sz w:val="20"/>
          <w:szCs w:val="20"/>
          <w:lang w:val="en-US"/>
        </w:rPr>
      </w:pPr>
    </w:p>
    <w:p w14:paraId="28124AD4" w14:textId="0860ADFE" w:rsidR="007870FD" w:rsidRDefault="007870FD" w:rsidP="007870FD">
      <w:pPr>
        <w:pStyle w:val="Body"/>
        <w:tabs>
          <w:tab w:val="left" w:pos="432"/>
        </w:tabs>
        <w:rPr>
          <w:rFonts w:ascii="Arial" w:eastAsia="Arial" w:hAnsi="Arial" w:cs="Arial"/>
          <w:sz w:val="20"/>
          <w:szCs w:val="20"/>
          <w:lang w:val="en-US"/>
        </w:rPr>
      </w:pPr>
      <w:r>
        <w:rPr>
          <w:rFonts w:ascii="Arial" w:hAnsi="Arial"/>
          <w:sz w:val="20"/>
          <w:szCs w:val="20"/>
          <w:lang w:val="en-US"/>
        </w:rPr>
        <w:t xml:space="preserve">First, we will quantify foraging strategies at the individual level by estimating RINI from repeated isotope measures and DNA sequences from feces. We will quantify individual dietary niche width from isotopes </w:t>
      </w:r>
      <w:r>
        <w:rPr>
          <w:rFonts w:ascii="Arial" w:hAnsi="Arial"/>
          <w:sz w:val="20"/>
          <w:szCs w:val="20"/>
          <w:lang w:val="en-US"/>
        </w:rPr>
        <w:lastRenderedPageBreak/>
        <w:t xml:space="preserve">and DNA using Bayesian standard ellipse areas (Jackson et al. 2011, Swanson et al. 2015), and we will quantify the correlation between isotopic and DNA-based dietary breadth estimates for the first time. We will then employ a novel combination of isotopes and DNA-based dietary information using multivariate hypervolumes (Blonder et al. 2014) to assess n-dimensional dietary niches at the individual level. To quantify </w:t>
      </w:r>
      <w:r w:rsidR="00871B03">
        <w:rPr>
          <w:rFonts w:ascii="Arial" w:hAnsi="Arial"/>
          <w:sz w:val="20"/>
          <w:szCs w:val="20"/>
          <w:lang w:val="en-US"/>
        </w:rPr>
        <w:t xml:space="preserve">individual </w:t>
      </w:r>
      <w:r>
        <w:rPr>
          <w:rFonts w:ascii="Arial" w:hAnsi="Arial"/>
          <w:sz w:val="20"/>
          <w:szCs w:val="20"/>
          <w:lang w:val="en-US"/>
        </w:rPr>
        <w:t xml:space="preserve">specialization and generalization we will then estimate the total niche width (TNW) of the population as the union of individual ellipses or hypervolumes (Sheppard et al. 2018) and calculate RINI as the proportion of TNW occupied per individual. Further, with capture-recapture probabilities &gt;75% we will </w:t>
      </w:r>
      <w:r>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60CD637B" w14:textId="77777777" w:rsidR="007870FD" w:rsidRDefault="007870FD" w:rsidP="007870FD">
      <w:pPr>
        <w:pStyle w:val="Body"/>
        <w:tabs>
          <w:tab w:val="left" w:pos="432"/>
        </w:tabs>
        <w:rPr>
          <w:rFonts w:ascii="Arial" w:eastAsia="Arial" w:hAnsi="Arial" w:cs="Arial"/>
          <w:sz w:val="20"/>
          <w:szCs w:val="20"/>
          <w:lang w:val="en-US"/>
        </w:rPr>
      </w:pPr>
    </w:p>
    <w:p w14:paraId="426E55ED" w14:textId="768D0EE6" w:rsidR="007870FD" w:rsidRDefault="007870FD" w:rsidP="007870FD">
      <w:pPr>
        <w:pStyle w:val="Body"/>
        <w:tabs>
          <w:tab w:val="left" w:pos="432"/>
        </w:tabs>
        <w:rPr>
          <w:rFonts w:ascii="Arial" w:eastAsia="Arial" w:hAnsi="Arial" w:cs="Arial"/>
          <w:sz w:val="20"/>
          <w:szCs w:val="20"/>
          <w:lang w:val="en-US"/>
        </w:rPr>
      </w:pPr>
      <w:r w:rsidRPr="00727593">
        <w:rPr>
          <w:rFonts w:ascii="Arial" w:eastAsia="Arial" w:hAnsi="Arial" w:cs="Arial"/>
          <w:sz w:val="20"/>
          <w:szCs w:val="20"/>
          <w:lang w:val="en-US"/>
        </w:rPr>
        <w:t xml:space="preserve">We will </w:t>
      </w:r>
      <w:r>
        <w:rPr>
          <w:rFonts w:ascii="Arial" w:eastAsia="Arial" w:hAnsi="Arial" w:cs="Arial"/>
          <w:sz w:val="20"/>
          <w:szCs w:val="20"/>
          <w:lang w:val="en-US"/>
        </w:rPr>
        <w:t>also</w:t>
      </w:r>
      <w:r w:rsidRPr="00727593">
        <w:rPr>
          <w:rFonts w:ascii="Arial" w:eastAsia="Arial" w:hAnsi="Arial" w:cs="Arial"/>
          <w:sz w:val="20"/>
          <w:szCs w:val="20"/>
          <w:lang w:val="en-US"/>
        </w:rPr>
        <w:t xml:space="preserve">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at the individual and population levels</w:t>
      </w:r>
      <w:r w:rsidR="00871B03">
        <w:rPr>
          <w:rFonts w:ascii="Arial" w:eastAsia="Arial" w:hAnsi="Arial" w:cs="Arial"/>
          <w:sz w:val="20"/>
          <w:szCs w:val="20"/>
          <w:lang w:val="en-US"/>
        </w:rPr>
        <w:t xml:space="preserve">. We will </w:t>
      </w:r>
      <w:r w:rsidRPr="00727593">
        <w:rPr>
          <w:rFonts w:ascii="Arial" w:eastAsia="Arial" w:hAnsi="Arial" w:cs="Arial"/>
          <w:sz w:val="20"/>
          <w:szCs w:val="20"/>
          <w:lang w:val="en-US"/>
        </w:rPr>
        <w:t>combin</w:t>
      </w:r>
      <w:r w:rsidR="00871B03">
        <w:rPr>
          <w:rFonts w:ascii="Arial" w:eastAsia="Arial" w:hAnsi="Arial" w:cs="Arial"/>
          <w:sz w:val="20"/>
          <w:szCs w:val="20"/>
          <w:lang w:val="en-US"/>
        </w:rPr>
        <w:t>e</w:t>
      </w:r>
      <w:r w:rsidRPr="00727593">
        <w:rPr>
          <w:rFonts w:ascii="Arial" w:eastAsia="Arial" w:hAnsi="Arial" w:cs="Arial"/>
          <w:sz w:val="20"/>
          <w:szCs w:val="20"/>
          <w:lang w:val="en-US"/>
        </w:rPr>
        <w:t xml:space="preserve"> DNA metabarcoding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proportional assimilation of these resources over weekly scales (stable isotopes). Mixing models will use </w:t>
      </w:r>
      <w:r>
        <w:rPr>
          <w:rFonts w:ascii="Arial" w:eastAsia="Arial" w:hAnsi="Arial" w:cs="Arial"/>
          <w:sz w:val="20"/>
          <w:szCs w:val="20"/>
          <w:lang w:val="en-US"/>
        </w:rPr>
        <w:t>δ</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Arial" w:eastAsia="Arial" w:hAnsi="Arial" w:cs="Arial"/>
          <w:sz w:val="20"/>
          <w:szCs w:val="20"/>
          <w:lang w:val="en-US"/>
        </w:rPr>
        <w:t>δ</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values of plants, arthropods, and 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published estimates for herbivorous and omnivorous rodents (</w:t>
      </w:r>
      <w:r w:rsidRPr="008171E7">
        <w:rPr>
          <w:rFonts w:ascii="Arial" w:eastAsia="Arial" w:hAnsi="Arial" w:cs="Arial"/>
          <w:sz w:val="20"/>
          <w:szCs w:val="20"/>
          <w:highlight w:val="yellow"/>
          <w:lang w:val="en-US"/>
        </w:rPr>
        <w:t>REFS</w:t>
      </w:r>
      <w:r w:rsidRPr="00727593">
        <w:rPr>
          <w:rFonts w:ascii="Arial" w:eastAsia="Arial" w:hAnsi="Arial" w:cs="Arial"/>
          <w:sz w:val="20"/>
          <w:szCs w:val="20"/>
          <w:lang w:val="en-US"/>
        </w:rPr>
        <w:t>). To estimate proportional assimilation of plant and arthropod resources, we will first define the “</w:t>
      </w:r>
      <w:r w:rsidR="000C621E">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fecal metabarcoding data to limit estimates to resources known to be consumed. We will also use </w:t>
      </w:r>
      <w:r w:rsidR="00E25E10">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sidR="00F92B19">
        <w:rPr>
          <w:rFonts w:ascii="Arial" w:eastAsia="Arial" w:hAnsi="Arial" w:cs="Arial"/>
          <w:sz w:val="20"/>
          <w:szCs w:val="20"/>
          <w:lang w:val="en-US"/>
        </w:rPr>
        <w:t xml:space="preserve">relative read abundance (RRA; </w:t>
      </w:r>
      <w:proofErr w:type="spellStart"/>
      <w:r w:rsidR="00F92B19" w:rsidRPr="00DF22DB">
        <w:rPr>
          <w:rFonts w:ascii="Arial" w:eastAsia="Arial" w:hAnsi="Arial" w:cs="Arial"/>
          <w:sz w:val="20"/>
          <w:szCs w:val="20"/>
          <w:lang w:val="en-US"/>
        </w:rPr>
        <w:t>Deagle</w:t>
      </w:r>
      <w:proofErr w:type="spellEnd"/>
      <w:r w:rsidR="00F92B19"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Pr>
          <w:rFonts w:ascii="Arial" w:eastAsia="Arial" w:hAnsi="Arial" w:cs="Arial"/>
          <w:sz w:val="20"/>
          <w:szCs w:val="20"/>
          <w:lang w:val="en-US"/>
        </w:rPr>
        <w:t xml:space="preserve">We will also estimate the proportional consumption of different plant and arthropod </w:t>
      </w:r>
      <w:r w:rsidRPr="00DF22DB">
        <w:rPr>
          <w:rFonts w:ascii="Arial" w:eastAsia="Arial" w:hAnsi="Arial" w:cs="Arial"/>
          <w:sz w:val="20"/>
          <w:szCs w:val="20"/>
          <w:lang w:val="en-US"/>
        </w:rPr>
        <w:t>species</w:t>
      </w:r>
      <w:r>
        <w:rPr>
          <w:rFonts w:ascii="Arial" w:eastAsia="Arial" w:hAnsi="Arial" w:cs="Arial"/>
          <w:sz w:val="20"/>
          <w:szCs w:val="20"/>
          <w:lang w:val="en-US"/>
        </w:rPr>
        <w:t xml:space="preserve"> by rodent consumers using fecal DNA sequences alone by quantifying</w:t>
      </w:r>
      <w:r w:rsidRPr="00D30867">
        <w:rPr>
          <w:rFonts w:ascii="Arial" w:hAnsi="Arial"/>
          <w:sz w:val="20"/>
          <w:szCs w:val="20"/>
          <w:lang w:val="en-US"/>
        </w:rPr>
        <w:t xml:space="preserve"> </w:t>
      </w:r>
      <w:r w:rsidR="000C621E">
        <w:rPr>
          <w:rFonts w:ascii="Arial" w:hAnsi="Arial"/>
          <w:sz w:val="20"/>
          <w:szCs w:val="20"/>
          <w:lang w:val="en-US"/>
        </w:rPr>
        <w:t>FOO</w:t>
      </w:r>
      <w:r>
        <w:rPr>
          <w:rFonts w:ascii="Arial" w:hAnsi="Arial"/>
          <w:sz w:val="20"/>
          <w:szCs w:val="20"/>
          <w:lang w:val="en-US"/>
        </w:rPr>
        <w:t xml:space="preserve"> </w:t>
      </w:r>
      <w:r>
        <w:rPr>
          <w:rFonts w:ascii="Arial" w:eastAsia="Arial" w:hAnsi="Arial" w:cs="Arial"/>
          <w:sz w:val="20"/>
          <w:szCs w:val="20"/>
          <w:lang w:val="en-US"/>
        </w:rPr>
        <w:t>and</w:t>
      </w:r>
      <w:r w:rsidR="00F92B19">
        <w:rPr>
          <w:rFonts w:ascii="Arial" w:eastAsia="Arial" w:hAnsi="Arial" w:cs="Arial"/>
          <w:sz w:val="20"/>
          <w:szCs w:val="20"/>
          <w:lang w:val="en-US"/>
        </w:rPr>
        <w:t xml:space="preserve"> RRA.</w:t>
      </w:r>
    </w:p>
    <w:p w14:paraId="1975A397" w14:textId="51118EB4" w:rsidR="007870FD" w:rsidRDefault="007870FD" w:rsidP="007870FD">
      <w:pPr>
        <w:pStyle w:val="Body"/>
        <w:tabs>
          <w:tab w:val="left" w:pos="432"/>
        </w:tabs>
        <w:rPr>
          <w:rFonts w:ascii="Arial" w:eastAsia="Arial" w:hAnsi="Arial" w:cs="Arial"/>
          <w:sz w:val="20"/>
          <w:szCs w:val="20"/>
          <w:lang w:val="en-US"/>
        </w:rPr>
      </w:pPr>
    </w:p>
    <w:p w14:paraId="704450B0" w14:textId="1850BB01" w:rsidR="007870FD" w:rsidRDefault="007870FD" w:rsidP="007870FD">
      <w:pPr>
        <w:pStyle w:val="Body"/>
        <w:rPr>
          <w:rFonts w:ascii="Arial" w:hAnsi="Arial"/>
          <w:sz w:val="20"/>
          <w:szCs w:val="20"/>
          <w:lang w:val="en-US"/>
        </w:rPr>
      </w:pPr>
      <w:commentRangeStart w:id="2"/>
      <w:r>
        <w:rPr>
          <w:rFonts w:ascii="Arial" w:hAnsi="Arial"/>
          <w:sz w:val="20"/>
          <w:szCs w:val="20"/>
          <w:lang w:val="en-US"/>
        </w:rPr>
        <w:t xml:space="preserve">Lastly, we will examine dietary strategies between functional groups using an approach we recently developed for our NSF-LTREB work on small mammal community dynamics in Fray Jorge National Park, Chile in collaboration with Dr. Douglas Kelt (UC Davis). For </w:t>
      </w:r>
      <w:r w:rsidR="00EF441E">
        <w:rPr>
          <w:rFonts w:ascii="Arial" w:hAnsi="Arial"/>
          <w:sz w:val="20"/>
          <w:szCs w:val="20"/>
          <w:lang w:val="en-US"/>
        </w:rPr>
        <w:t>granivores</w:t>
      </w:r>
      <w:r>
        <w:rPr>
          <w:rFonts w:ascii="Arial" w:hAnsi="Arial"/>
          <w:sz w:val="20"/>
          <w:szCs w:val="20"/>
          <w:lang w:val="en-US"/>
        </w:rPr>
        <w:t xml:space="preserve"> (</w:t>
      </w:r>
      <w:proofErr w:type="spellStart"/>
      <w:r>
        <w:rPr>
          <w:rFonts w:ascii="Arial" w:hAnsi="Arial"/>
          <w:sz w:val="20"/>
          <w:szCs w:val="20"/>
          <w:lang w:val="en-US"/>
        </w:rPr>
        <w:t>Heteromyids</w:t>
      </w:r>
      <w:proofErr w:type="spellEnd"/>
      <w:r>
        <w:rPr>
          <w:rFonts w:ascii="Arial" w:hAnsi="Arial"/>
          <w:sz w:val="20"/>
          <w:szCs w:val="20"/>
          <w:lang w:val="en-US"/>
        </w:rPr>
        <w:t>), omnivores (</w:t>
      </w:r>
      <w:proofErr w:type="spellStart"/>
      <w:r>
        <w:rPr>
          <w:rFonts w:ascii="Arial" w:hAnsi="Arial"/>
          <w:i/>
          <w:iCs/>
          <w:sz w:val="20"/>
          <w:szCs w:val="20"/>
          <w:lang w:val="en-US"/>
        </w:rPr>
        <w:t>Peromyscus</w:t>
      </w:r>
      <w:proofErr w:type="spellEnd"/>
      <w:r>
        <w:rPr>
          <w:rFonts w:ascii="Arial" w:hAnsi="Arial"/>
          <w:sz w:val="20"/>
          <w:szCs w:val="20"/>
          <w:lang w:val="en-US"/>
        </w:rPr>
        <w:t>) and predators (</w:t>
      </w:r>
      <w:proofErr w:type="spellStart"/>
      <w:r>
        <w:rPr>
          <w:rFonts w:ascii="Arial" w:hAnsi="Arial"/>
          <w:i/>
          <w:iCs/>
          <w:sz w:val="20"/>
          <w:szCs w:val="20"/>
        </w:rPr>
        <w:t>Onychomys</w:t>
      </w:r>
      <w:proofErr w:type="spellEnd"/>
      <w:r>
        <w:rPr>
          <w:rFonts w:ascii="Arial" w:hAnsi="Arial"/>
          <w:sz w:val="20"/>
          <w:szCs w:val="20"/>
          <w:lang w:val="en-US"/>
        </w:rPr>
        <w:t xml:space="preserve">), we will identify trophic niches using the novel ellipse- and hypervolume-based metrics outlined above to assess individual and population-level dietary breadth at multiple trophic levels. Additionally, we will examine the level of </w:t>
      </w:r>
      <w:proofErr w:type="spellStart"/>
      <w:r>
        <w:rPr>
          <w:rFonts w:ascii="Arial" w:hAnsi="Arial"/>
          <w:sz w:val="20"/>
          <w:szCs w:val="20"/>
          <w:lang w:val="en-US"/>
        </w:rPr>
        <w:t>omnivory</w:t>
      </w:r>
      <w:proofErr w:type="spellEnd"/>
      <w:r>
        <w:rPr>
          <w:rFonts w:ascii="Arial" w:hAnsi="Arial"/>
          <w:sz w:val="20"/>
          <w:szCs w:val="20"/>
          <w:lang w:val="en-US"/>
        </w:rPr>
        <w:t xml:space="preserve"> exhibited across functional groups by relating </w:t>
      </w:r>
      <w:r w:rsidR="00EB73B1">
        <w:rPr>
          <w:rFonts w:ascii="Arial" w:hAnsi="Arial"/>
          <w:sz w:val="20"/>
          <w:szCs w:val="20"/>
          <w:lang w:val="en-US"/>
        </w:rPr>
        <w:t xml:space="preserve">the </w:t>
      </w:r>
      <w:r w:rsidR="00A37FE8">
        <w:rPr>
          <w:rFonts w:ascii="Arial" w:hAnsi="Arial"/>
          <w:sz w:val="20"/>
          <w:szCs w:val="20"/>
          <w:lang w:val="en-US"/>
        </w:rPr>
        <w:t xml:space="preserve">FOO of </w:t>
      </w:r>
      <w:r>
        <w:rPr>
          <w:rFonts w:ascii="Arial" w:hAnsi="Arial"/>
          <w:sz w:val="20"/>
          <w:szCs w:val="20"/>
          <w:lang w:val="en-US"/>
        </w:rPr>
        <w:t xml:space="preserve">arthropods in fecal samples to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values in small mammal blood plasma (Fig. </w:t>
      </w:r>
      <w:r w:rsidR="00454E62">
        <w:rPr>
          <w:rFonts w:ascii="Arial" w:hAnsi="Arial"/>
          <w:sz w:val="20"/>
          <w:szCs w:val="20"/>
          <w:lang w:val="en-US"/>
        </w:rPr>
        <w:t>4</w:t>
      </w:r>
      <w:r>
        <w:rPr>
          <w:rFonts w:ascii="Arial" w:hAnsi="Arial"/>
          <w:sz w:val="20"/>
          <w:szCs w:val="20"/>
          <w:lang w:val="en-US"/>
        </w:rPr>
        <w:t xml:space="preserve">). We will train this approach using a concentration-dependent mixing model (Phillips and Koch 2002) that uses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data and weight percent nitrogen concentration for local plants and ground-dwelling arthropods to estimate the increase in plasma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values with increased arthropod consumption. </w:t>
      </w:r>
      <w:commentRangeEnd w:id="2"/>
      <w:r w:rsidR="002B3A06">
        <w:rPr>
          <w:rStyle w:val="CommentReference"/>
          <w:rFonts w:ascii="Times New Roman" w:hAnsi="Times New Roman" w:cs="Times New Roman"/>
          <w:color w:val="auto"/>
          <w:lang w:val="en-US"/>
          <w14:textOutline w14:w="0" w14:cap="rnd" w14:cmpd="sng" w14:algn="ctr">
            <w14:noFill/>
            <w14:prstDash w14:val="solid"/>
            <w14:bevel/>
          </w14:textOutline>
        </w:rPr>
        <w:commentReference w:id="2"/>
      </w:r>
    </w:p>
    <w:p w14:paraId="6C22E502" w14:textId="11B88127" w:rsidR="00871B03" w:rsidRDefault="00871B03" w:rsidP="007870FD">
      <w:pPr>
        <w:pStyle w:val="Body"/>
        <w:rPr>
          <w:rFonts w:ascii="Arial" w:hAnsi="Arial"/>
          <w:sz w:val="20"/>
          <w:szCs w:val="20"/>
          <w:lang w:val="en-US"/>
        </w:rPr>
      </w:pPr>
    </w:p>
    <w:p w14:paraId="1513ABC9" w14:textId="69CE1682" w:rsidR="00871B03" w:rsidRDefault="00871B03" w:rsidP="00871B03">
      <w:pPr>
        <w:pStyle w:val="Body"/>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(e.g.,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xml:space="preserve">) as a function of NPP and plant diversity (e.g., Simpson’s D) using generalized linear mixed effects models to account for repeated measures and hierarchical sampling across seasons and years. Further, we will include NPP and diversity as covariates in a hierarchical Bayesian isotopic mixing model (R package MixSIAR; Stock et al. 2018) to quantify the proportional assimilation of resources as a function of resource availability/diversity across seasons and years. Lastly, we will explore the role of plant phenology by comparing fecal metabarcoding data from each bout to monthly estimates of plant phenology collected by the SEV LTER. </w:t>
      </w:r>
    </w:p>
    <w:p w14:paraId="37D2EF98" w14:textId="77777777" w:rsidR="00D079B3" w:rsidRDefault="00D079B3">
      <w:pPr>
        <w:pStyle w:val="Body"/>
        <w:widowControl w:val="0"/>
        <w:tabs>
          <w:tab w:val="left" w:pos="432"/>
        </w:tabs>
        <w:suppressAutoHyphens/>
        <w:rPr>
          <w:rFonts w:ascii="Arial" w:eastAsia="Arial" w:hAnsi="Arial" w:cs="Arial"/>
          <w:i/>
          <w:iCs/>
          <w:sz w:val="20"/>
          <w:szCs w:val="20"/>
        </w:rPr>
      </w:pPr>
    </w:p>
    <w:p w14:paraId="0BFA2E16" w14:textId="3F3AE05B" w:rsidR="00871B03" w:rsidRPr="00871B03" w:rsidRDefault="001710DD" w:rsidP="00871B03">
      <w:pPr>
        <w:pStyle w:val="Body"/>
        <w:widowControl w:val="0"/>
        <w:tabs>
          <w:tab w:val="left" w:pos="432"/>
        </w:tabs>
        <w:suppressAutoHyphens/>
        <w:rPr>
          <w:rFonts w:ascii="Arial" w:eastAsia="Arial" w:hAnsi="Arial" w:cs="Arial"/>
          <w:b/>
          <w:bCs/>
          <w:i/>
          <w:iCs/>
          <w:sz w:val="20"/>
          <w:szCs w:val="20"/>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we predict that individual foraging strategies (i.e., RINI) will respond strongly to resource availability and diversity, such that individuals will specialize when resources are diverse and readily available but will generalize when resources are limiting (Araujo et al. 2011). We also expect that the degree of specialization and generalization will vary seasonally, with more </w:t>
      </w:r>
      <w:proofErr w:type="spellStart"/>
      <w:r w:rsidR="00871B03" w:rsidRPr="00871B03">
        <w:rPr>
          <w:rFonts w:ascii="Arial" w:hAnsi="Arial"/>
          <w:sz w:val="20"/>
          <w:szCs w:val="20"/>
          <w:lang w:val="en-US"/>
        </w:rPr>
        <w:t>generalism</w:t>
      </w:r>
      <w:proofErr w:type="spellEnd"/>
      <w:r w:rsidR="00871B03" w:rsidRPr="00871B03">
        <w:rPr>
          <w:rFonts w:ascii="Arial" w:hAnsi="Arial"/>
          <w:sz w:val="20"/>
          <w:szCs w:val="20"/>
          <w:lang w:val="en-US"/>
        </w:rPr>
        <w:t xml:space="preserve"> in spring when resources are limited and more specialism in fall when resource abundance </w:t>
      </w:r>
      <w:r w:rsidR="00871B03" w:rsidRPr="00871B03">
        <w:rPr>
          <w:rFonts w:ascii="Arial" w:hAnsi="Arial"/>
          <w:sz w:val="20"/>
          <w:szCs w:val="20"/>
          <w:lang w:val="en-US"/>
        </w:rPr>
        <w:lastRenderedPageBreak/>
        <w:t xml:space="preserve">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 (e.g., secondary compounds, structural carbohydrates, nitrogen content) also influence consumer foraging and assimilation. This nuance will be explored in detail in Q2. </w:t>
      </w:r>
    </w:p>
    <w:p w14:paraId="2057D176" w14:textId="77777777" w:rsidR="002B2A07" w:rsidRPr="00F642AF" w:rsidRDefault="002B2A07">
      <w:pPr>
        <w:pStyle w:val="Body"/>
        <w:widowControl w:val="0"/>
        <w:tabs>
          <w:tab w:val="left" w:pos="432"/>
        </w:tabs>
        <w:suppressAutoHyphens/>
        <w:rPr>
          <w:rFonts w:ascii="Arial" w:hAnsi="Arial"/>
          <w:sz w:val="20"/>
          <w:szCs w:val="20"/>
          <w:lang w:val="en-US"/>
        </w:rPr>
      </w:pPr>
    </w:p>
    <w:p w14:paraId="78040DB0" w14:textId="49973FAF" w:rsidR="004C4FD2" w:rsidRDefault="004C4FD2" w:rsidP="004C4FD2">
      <w:pPr>
        <w:pStyle w:val="ListParagraph"/>
        <w:widowControl w:val="0"/>
        <w:numPr>
          <w:ilvl w:val="0"/>
          <w:numId w:val="2"/>
        </w:numPr>
        <w:suppressAutoHyphens/>
        <w:rPr>
          <w:rFonts w:ascii="Arial" w:hAnsi="Arial"/>
          <w:b/>
          <w:bCs/>
          <w:i/>
          <w:iCs/>
        </w:rPr>
      </w:pPr>
      <w:r>
        <w:rPr>
          <w:rFonts w:ascii="Arial" w:hAnsi="Arial"/>
          <w:b/>
          <w:bCs/>
          <w:i/>
          <w:iCs/>
        </w:rPr>
        <w:t>Q2: Is the use of resources with different nutritional traits––nitrogen content, seed size, secondary metabolites––correlated with consumer phenotypic traits, namely body condition and gut microbiome composition, and how do these variables influence individual survival?</w:t>
      </w:r>
    </w:p>
    <w:p w14:paraId="1B576FF9" w14:textId="5CC57BF6" w:rsidR="0026540F" w:rsidRPr="00E57AA2" w:rsidRDefault="0026540F">
      <w:pPr>
        <w:pStyle w:val="Body"/>
        <w:widowControl w:val="0"/>
        <w:tabs>
          <w:tab w:val="left" w:pos="432"/>
        </w:tabs>
        <w:suppressAutoHyphens/>
        <w:rPr>
          <w:rFonts w:ascii="Arial" w:eastAsia="Arial" w:hAnsi="Arial" w:cs="Arial"/>
          <w:b/>
          <w:bCs/>
          <w:i/>
          <w:iCs/>
          <w:sz w:val="20"/>
          <w:szCs w:val="20"/>
          <w:highlight w:val="yellow"/>
        </w:rPr>
      </w:pPr>
    </w:p>
    <w:p w14:paraId="3B6337D1" w14:textId="74627C22" w:rsidR="00810E3A" w:rsidRDefault="008C6B1A" w:rsidP="003562BB">
      <w:pPr>
        <w:pStyle w:val="Body"/>
        <w:tabs>
          <w:tab w:val="left" w:pos="432"/>
        </w:tabs>
        <w:rPr>
          <w:rFonts w:ascii="Arial" w:eastAsia="Arial" w:hAnsi="Arial" w:cs="Arial"/>
          <w:sz w:val="20"/>
          <w:szCs w:val="20"/>
          <w:lang w:val="en-US"/>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13536" behindDoc="0" locked="0" layoutInCell="1" allowOverlap="1" wp14:anchorId="65C8A25F" wp14:editId="7674640E">
                <wp:simplePos x="0" y="0"/>
                <wp:positionH relativeFrom="column">
                  <wp:posOffset>3448685</wp:posOffset>
                </wp:positionH>
                <wp:positionV relativeFrom="paragraph">
                  <wp:posOffset>2717328</wp:posOffset>
                </wp:positionV>
                <wp:extent cx="2760980" cy="3521075"/>
                <wp:effectExtent l="0" t="0" r="0" b="0"/>
                <wp:wrapTight wrapText="bothSides">
                  <wp:wrapPolygon edited="0">
                    <wp:start x="0" y="0"/>
                    <wp:lineTo x="0" y="15504"/>
                    <wp:lineTo x="1391" y="16205"/>
                    <wp:lineTo x="1391" y="21425"/>
                    <wp:lineTo x="20964" y="21425"/>
                    <wp:lineTo x="20666" y="0"/>
                    <wp:lineTo x="0" y="0"/>
                  </wp:wrapPolygon>
                </wp:wrapTight>
                <wp:docPr id="9" name="Group 9"/>
                <wp:cNvGraphicFramePr/>
                <a:graphic xmlns:a="http://schemas.openxmlformats.org/drawingml/2006/main">
                  <a:graphicData uri="http://schemas.microsoft.com/office/word/2010/wordprocessingGroup">
                    <wpg:wgp>
                      <wpg:cNvGrpSpPr/>
                      <wpg:grpSpPr>
                        <a:xfrm>
                          <a:off x="0" y="0"/>
                          <a:ext cx="2760980" cy="3521075"/>
                          <a:chOff x="0" y="0"/>
                          <a:chExt cx="2762678" cy="3521429"/>
                        </a:xfrm>
                      </wpg:grpSpPr>
                      <pic:pic xmlns:pic="http://schemas.openxmlformats.org/drawingml/2006/picture">
                        <pic:nvPicPr>
                          <pic:cNvPr id="3"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636447" cy="2532380"/>
                          </a:xfrm>
                          <a:prstGeom prst="rect">
                            <a:avLst/>
                          </a:prstGeom>
                        </pic:spPr>
                      </pic:pic>
                      <wps:wsp>
                        <wps:cNvPr id="8" name="Text Box 8"/>
                        <wps:cNvSpPr txBox="1"/>
                        <wps:spPr>
                          <a:xfrm>
                            <a:off x="116760" y="2473342"/>
                            <a:ext cx="2645918" cy="1048087"/>
                          </a:xfrm>
                          <a:prstGeom prst="rect">
                            <a:avLst/>
                          </a:prstGeom>
                          <a:noFill/>
                          <a:ln w="6350">
                            <a:noFill/>
                          </a:ln>
                        </wps:spPr>
                        <wps:txbx>
                          <w:txbxContent>
                            <w:p w14:paraId="42E0FA5F" w14:textId="1940F981" w:rsidR="00454E62" w:rsidRPr="006A5CA2" w:rsidRDefault="00454E62" w:rsidP="00454E62">
                              <w:pPr>
                                <w:pStyle w:val="BodyA"/>
                                <w:rPr>
                                  <w:rFonts w:ascii="Arial" w:hAnsi="Arial"/>
                                  <w:sz w:val="18"/>
                                  <w:szCs w:val="18"/>
                                  <w:lang w:val="en-US"/>
                                </w:rPr>
                              </w:pPr>
                              <w:r w:rsidRPr="006A5CA2">
                                <w:rPr>
                                  <w:rFonts w:ascii="Arial" w:hAnsi="Arial" w:cs="Arial"/>
                                  <w:sz w:val="18"/>
                                  <w:szCs w:val="18"/>
                                </w:rPr>
                                <w:t xml:space="preserve">Figure </w:t>
                              </w:r>
                              <w:r w:rsidR="0039295C">
                                <w:rPr>
                                  <w:rFonts w:ascii="Arial" w:hAnsi="Arial" w:cs="Arial"/>
                                  <w:sz w:val="18"/>
                                  <w:szCs w:val="18"/>
                                </w:rPr>
                                <w:t>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(ϕmonth; black line) to individual foraging strategies (RINI; relative individual niche index, normalized and square root transformed) for all species, ranging from specialization (0) to generalization (1). Grey ribbon represents 95% confidence interval.  </w:t>
                              </w:r>
                            </w:p>
                            <w:p w14:paraId="4BF1F8FC" w14:textId="77777777" w:rsidR="00454E62" w:rsidRPr="006A5CA2" w:rsidRDefault="00454E62" w:rsidP="00454E62">
                              <w:pPr>
                                <w:rPr>
                                  <w:rFonts w:ascii="Arial" w:hAnsi="Arial" w:cs="Arial"/>
                                  <w:sz w:val="18"/>
                                  <w:szCs w:val="18"/>
                                </w:rPr>
                              </w:pPr>
                            </w:p>
                            <w:p w14:paraId="1CE9B9A9" w14:textId="77777777" w:rsidR="00454E62" w:rsidRPr="006A5CA2" w:rsidRDefault="00454E62" w:rsidP="00454E62">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C8A25F" id="Group 9" o:spid="_x0000_s1034" style="position:absolute;margin-left:271.55pt;margin-top:213.95pt;width:217.4pt;height:277.25pt;z-index:251713536;mso-width-relative:margin;mso-height-relative:margin" coordsize="27626,3521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">
                <v:shape id="Picture 3" o:spid="_x0000_s1035" type="#_x0000_t75" style="position:absolute;width:26364;height:25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">
                  <v:imagedata r:id="rId18" o:title=""/>
                </v:shape>
                <v:shape id="Text Box 8" o:spid="_x0000_s1036" type="#_x0000_t202" style="position:absolute;left:1167;top:24733;width:26459;height:104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2E0FA5F" w14:textId="1940F981" w:rsidR="00454E62" w:rsidRPr="006A5CA2" w:rsidRDefault="00454E62" w:rsidP="00454E62">
                        <w:pPr>
                          <w:pStyle w:val="BodyA"/>
                          <w:rPr>
                            <w:rFonts w:ascii="Arial" w:hAnsi="Arial"/>
                            <w:sz w:val="18"/>
                            <w:szCs w:val="18"/>
                            <w:lang w:val="en-US"/>
                          </w:rPr>
                        </w:pPr>
                        <w:r w:rsidRPr="006A5CA2">
                          <w:rPr>
                            <w:rFonts w:ascii="Arial" w:hAnsi="Arial" w:cs="Arial"/>
                            <w:sz w:val="18"/>
                            <w:szCs w:val="18"/>
                          </w:rPr>
                          <w:t xml:space="preserve">Figure </w:t>
                        </w:r>
                        <w:r w:rsidR="0039295C">
                          <w:rPr>
                            <w:rFonts w:ascii="Arial" w:hAnsi="Arial" w:cs="Arial"/>
                            <w:sz w:val="18"/>
                            <w:szCs w:val="18"/>
                          </w:rPr>
                          <w:t>6</w:t>
                        </w:r>
                        <w:r w:rsidRPr="006A5CA2">
                          <w:rPr>
                            <w:rFonts w:ascii="Arial" w:hAnsi="Arial" w:cs="Arial"/>
                            <w:sz w:val="18"/>
                            <w:szCs w:val="18"/>
                          </w:rPr>
                          <w:t xml:space="preserve">. </w:t>
                        </w:r>
                        <w:r w:rsidRPr="006A5CA2">
                          <w:rPr>
                            <w:rFonts w:ascii="Arial" w:hAnsi="Arial"/>
                            <w:sz w:val="18"/>
                            <w:szCs w:val="18"/>
                            <w:lang w:val="en-US"/>
                          </w:rPr>
                          <w:t>Predicted response of apparent monthly survival (</w:t>
                        </w:r>
                        <w:proofErr w:type="spellStart"/>
                        <w:r w:rsidRPr="006A5CA2">
                          <w:rPr>
                            <w:rFonts w:ascii="Arial" w:hAnsi="Arial"/>
                            <w:sz w:val="18"/>
                            <w:szCs w:val="18"/>
                            <w:lang w:val="en-US"/>
                          </w:rPr>
                          <w:t>ϕmonth</w:t>
                        </w:r>
                        <w:proofErr w:type="spellEnd"/>
                        <w:r w:rsidRPr="006A5CA2">
                          <w:rPr>
                            <w:rFonts w:ascii="Arial" w:hAnsi="Arial"/>
                            <w:sz w:val="18"/>
                            <w:szCs w:val="18"/>
                            <w:lang w:val="en-US"/>
                          </w:rPr>
                          <w:t xml:space="preserve">; black line) to individual foraging strategies (RINI; relative individual niche index, normalized and square root transformed) for all species, ranging from specialization (0) to generalization (1). Grey ribbon represents 95% confidence interval.  </w:t>
                        </w:r>
                      </w:p>
                      <w:p w14:paraId="4BF1F8FC" w14:textId="77777777" w:rsidR="00454E62" w:rsidRPr="006A5CA2" w:rsidRDefault="00454E62" w:rsidP="00454E62">
                        <w:pPr>
                          <w:rPr>
                            <w:rFonts w:ascii="Arial" w:hAnsi="Arial" w:cs="Arial"/>
                            <w:sz w:val="18"/>
                            <w:szCs w:val="18"/>
                          </w:rPr>
                        </w:pPr>
                      </w:p>
                      <w:p w14:paraId="1CE9B9A9" w14:textId="77777777" w:rsidR="00454E62" w:rsidRPr="006A5CA2" w:rsidRDefault="00454E62" w:rsidP="00454E62">
                        <w:pPr>
                          <w:rPr>
                            <w:rFonts w:ascii="Arial" w:hAnsi="Arial" w:cs="Arial"/>
                            <w:sz w:val="18"/>
                            <w:szCs w:val="18"/>
                          </w:rPr>
                        </w:pPr>
                      </w:p>
                    </w:txbxContent>
                  </v:textbox>
                </v:shape>
                <w10:wrap type="tight"/>
              </v:group>
            </w:pict>
          </mc:Fallback>
        </mc:AlternateContent>
      </w: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17632" behindDoc="0" locked="0" layoutInCell="1" allowOverlap="1" wp14:anchorId="526A9412" wp14:editId="01410F0E">
                <wp:simplePos x="0" y="0"/>
                <wp:positionH relativeFrom="column">
                  <wp:posOffset>1937385</wp:posOffset>
                </wp:positionH>
                <wp:positionV relativeFrom="paragraph">
                  <wp:posOffset>59055</wp:posOffset>
                </wp:positionV>
                <wp:extent cx="4141470" cy="2607310"/>
                <wp:effectExtent l="0" t="0" r="0" b="0"/>
                <wp:wrapTight wrapText="bothSides">
                  <wp:wrapPolygon edited="0">
                    <wp:start x="0" y="0"/>
                    <wp:lineTo x="0" y="17255"/>
                    <wp:lineTo x="199" y="21358"/>
                    <wp:lineTo x="21328" y="21358"/>
                    <wp:lineTo x="21527" y="17255"/>
                    <wp:lineTo x="21527" y="0"/>
                    <wp:lineTo x="0" y="0"/>
                  </wp:wrapPolygon>
                </wp:wrapTight>
                <wp:docPr id="7" name="Group 7"/>
                <wp:cNvGraphicFramePr/>
                <a:graphic xmlns:a="http://schemas.openxmlformats.org/drawingml/2006/main">
                  <a:graphicData uri="http://schemas.microsoft.com/office/word/2010/wordprocessingGroup">
                    <wpg:wgp>
                      <wpg:cNvGrpSpPr/>
                      <wpg:grpSpPr>
                        <a:xfrm>
                          <a:off x="0" y="0"/>
                          <a:ext cx="4141470" cy="2607310"/>
                          <a:chOff x="0" y="0"/>
                          <a:chExt cx="4141470" cy="2608514"/>
                        </a:xfrm>
                      </wpg:grpSpPr>
                      <wps:wsp>
                        <wps:cNvPr id="2" name="Text Box 15"/>
                        <wps:cNvSpPr txBox="1"/>
                        <wps:spPr>
                          <a:xfrm>
                            <a:off x="18107" y="2073244"/>
                            <a:ext cx="4104111" cy="535270"/>
                          </a:xfrm>
                          <a:prstGeom prst="rect">
                            <a:avLst/>
                          </a:prstGeom>
                          <a:noFill/>
                          <a:ln w="12700" cap="flat">
                            <a:noFill/>
                            <a:miter lim="400000"/>
                          </a:ln>
                          <a:effectLst/>
                        </wps:spPr>
                        <wps:txbx>
                          <w:txbxContent>
                            <w:p w14:paraId="2F5948A5" w14:textId="684DA069" w:rsidR="007B11BD" w:rsidRDefault="007B11BD" w:rsidP="007B11BD">
                              <w:pPr>
                                <w:pStyle w:val="Body"/>
                              </w:pPr>
                              <w:r>
                                <w:rPr>
                                  <w:rFonts w:ascii="Arial" w:hAnsi="Arial"/>
                                  <w:sz w:val="18"/>
                                  <w:szCs w:val="18"/>
                                  <w:lang w:val="en-US"/>
                                </w:rPr>
                                <w:t xml:space="preserve">Figure </w:t>
                              </w:r>
                              <w:r w:rsidR="0039295C">
                                <w:rPr>
                                  <w:rFonts w:ascii="Arial" w:hAnsi="Arial"/>
                                  <w:sz w:val="18"/>
                                  <w:szCs w:val="18"/>
                                  <w:lang w:val="en-US"/>
                                </w:rPr>
                                <w:t>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w:t>
                              </w:r>
                              <w:r w:rsidR="008C6B1A">
                                <w:rPr>
                                  <w:rFonts w:ascii="Arial" w:hAnsi="Arial"/>
                                  <w:sz w:val="18"/>
                                  <w:szCs w:val="18"/>
                                  <w:lang w:val="en-US"/>
                                </w:rPr>
                                <w:t xml:space="preserve"> Mean (</w:t>
                              </w:r>
                              <w:r w:rsidR="008C6B1A">
                                <w:rPr>
                                  <w:rFonts w:ascii="Arial" w:hAnsi="Arial"/>
                                  <w:sz w:val="18"/>
                                  <w:szCs w:val="18"/>
                                  <w:lang w:val="en-US"/>
                                </w:rPr>
                                <w:sym w:font="Symbol" w:char="F0B1"/>
                              </w:r>
                              <w:r w:rsidR="008C6B1A">
                                <w:rPr>
                                  <w:rFonts w:ascii="Arial" w:hAnsi="Arial"/>
                                  <w:sz w:val="18"/>
                                  <w:szCs w:val="18"/>
                                  <w:lang w:val="en-US"/>
                                </w:rPr>
                                <w:t xml:space="preserve">SD) </w:t>
                              </w:r>
                              <w:r w:rsidR="008C6B1A" w:rsidRPr="00B91746">
                                <w:rPr>
                                  <w:rFonts w:ascii="Symbol" w:hAnsi="Symbol"/>
                                  <w:sz w:val="18"/>
                                  <w:szCs w:val="18"/>
                                  <w:lang w:val="en-US"/>
                                </w:rPr>
                                <w:t>d</w:t>
                              </w:r>
                              <w:r w:rsidR="008C6B1A" w:rsidRPr="00B91746">
                                <w:rPr>
                                  <w:rFonts w:ascii="Arial" w:hAnsi="Arial"/>
                                  <w:sz w:val="18"/>
                                  <w:szCs w:val="18"/>
                                  <w:vertAlign w:val="superscript"/>
                                  <w:lang w:val="en-US"/>
                                </w:rPr>
                                <w:t>13</w:t>
                              </w:r>
                              <w:r w:rsidR="008C6B1A">
                                <w:rPr>
                                  <w:rFonts w:ascii="Arial" w:hAnsi="Arial"/>
                                  <w:sz w:val="18"/>
                                  <w:szCs w:val="18"/>
                                  <w:lang w:val="en-US"/>
                                </w:rPr>
                                <w:t>C values for C</w:t>
                              </w:r>
                              <w:r w:rsidR="008C6B1A" w:rsidRPr="008C6B1A">
                                <w:rPr>
                                  <w:rFonts w:ascii="Arial" w:hAnsi="Arial"/>
                                  <w:sz w:val="18"/>
                                  <w:szCs w:val="18"/>
                                  <w:vertAlign w:val="subscript"/>
                                  <w:lang w:val="en-US"/>
                                </w:rPr>
                                <w:t>3</w:t>
                              </w:r>
                              <w:r w:rsidR="008C6B1A">
                                <w:rPr>
                                  <w:rFonts w:ascii="Arial" w:hAnsi="Arial"/>
                                  <w:sz w:val="18"/>
                                  <w:szCs w:val="18"/>
                                  <w:lang w:val="en-US"/>
                                </w:rPr>
                                <w:t xml:space="preserve"> (left) and C</w:t>
                              </w:r>
                              <w:r w:rsidR="008C6B1A" w:rsidRPr="008C6B1A">
                                <w:rPr>
                                  <w:rFonts w:ascii="Arial" w:hAnsi="Arial"/>
                                  <w:sz w:val="18"/>
                                  <w:szCs w:val="18"/>
                                  <w:vertAlign w:val="subscript"/>
                                  <w:lang w:val="en-US"/>
                                </w:rPr>
                                <w:t>4</w:t>
                              </w:r>
                              <w:r w:rsidR="008C6B1A">
                                <w:rPr>
                                  <w:rFonts w:ascii="Arial" w:hAnsi="Arial"/>
                                  <w:sz w:val="18"/>
                                  <w:szCs w:val="18"/>
                                  <w:lang w:val="en-US"/>
                                </w:rPr>
                                <w:t xml:space="preserve"> (right) plants are denoted by gray bars. </w:t>
                              </w:r>
                              <w:r>
                                <w:rPr>
                                  <w:rFonts w:ascii="Arial" w:hAnsi="Arial"/>
                                  <w:sz w:val="18"/>
                                  <w:szCs w:val="18"/>
                                  <w:lang w:val="en-US"/>
                                </w:rPr>
                                <w:t xml:space="preserve"> </w:t>
                              </w:r>
                            </w:p>
                          </w:txbxContent>
                        </wps:txbx>
                        <wps:bodyPr wrap="square" lIns="45719" tIns="45719" rIns="45719" bIns="45719" numCol="1" anchor="t">
                          <a:noAutofit/>
                        </wps:bodyPr>
                      </wps:wsp>
                      <pic:pic xmlns:pic="http://schemas.openxmlformats.org/drawingml/2006/picture">
                        <pic:nvPicPr>
                          <pic:cNvPr id="4" name="Picture 4"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1470" cy="2089150"/>
                          </a:xfrm>
                          <a:prstGeom prst="rect">
                            <a:avLst/>
                          </a:prstGeom>
                        </pic:spPr>
                      </pic:pic>
                    </wpg:wgp>
                  </a:graphicData>
                </a:graphic>
                <wp14:sizeRelV relativeFrom="margin">
                  <wp14:pctHeight>0</wp14:pctHeight>
                </wp14:sizeRelV>
              </wp:anchor>
            </w:drawing>
          </mc:Choice>
          <mc:Fallback>
            <w:pict>
              <v:group w14:anchorId="526A9412" id="Group 7" o:spid="_x0000_s1037" style="position:absolute;margin-left:152.55pt;margin-top:4.65pt;width:326.1pt;height:205.3pt;z-index:251717632;mso-height-relative:margin" coordsize="41414,2608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5WVlfj4+P//////////////////////////////&#13;&#10;/////////////////////////////////////////////////////+Hh4YWFhXp6en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yoqKgcHB9zc&#13;&#10;3P//////////////////////////////////////////////////////////////////////////&#13;&#10;/////////46OjgYGBj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&#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13;&#10;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&#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&#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&#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&#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13;&#10;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&#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&#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&#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">
                <v:shape id="Text Box 15" o:spid="_x0000_s1038" type="#_x0000_t202" style="position:absolute;left:181;top:20732;width:41041;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2F5948A5" w14:textId="684DA069" w:rsidR="007B11BD" w:rsidRDefault="007B11BD" w:rsidP="007B11BD">
                        <w:pPr>
                          <w:pStyle w:val="Body"/>
                        </w:pPr>
                        <w:r>
                          <w:rPr>
                            <w:rFonts w:ascii="Arial" w:hAnsi="Arial"/>
                            <w:sz w:val="18"/>
                            <w:szCs w:val="18"/>
                            <w:lang w:val="en-US"/>
                          </w:rPr>
                          <w:t xml:space="preserve">Figure </w:t>
                        </w:r>
                        <w:r w:rsidR="0039295C">
                          <w:rPr>
                            <w:rFonts w:ascii="Arial" w:hAnsi="Arial"/>
                            <w:sz w:val="18"/>
                            <w:szCs w:val="18"/>
                            <w:lang w:val="en-US"/>
                          </w:rPr>
                          <w:t>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w:t>
                        </w:r>
                        <w:r w:rsidR="008C6B1A">
                          <w:rPr>
                            <w:rFonts w:ascii="Arial" w:hAnsi="Arial"/>
                            <w:sz w:val="18"/>
                            <w:szCs w:val="18"/>
                            <w:lang w:val="en-US"/>
                          </w:rPr>
                          <w:t xml:space="preserve"> Mean (</w:t>
                        </w:r>
                        <w:r w:rsidR="008C6B1A">
                          <w:rPr>
                            <w:rFonts w:ascii="Arial" w:hAnsi="Arial"/>
                            <w:sz w:val="18"/>
                            <w:szCs w:val="18"/>
                            <w:lang w:val="en-US"/>
                          </w:rPr>
                          <w:sym w:font="Symbol" w:char="F0B1"/>
                        </w:r>
                        <w:r w:rsidR="008C6B1A">
                          <w:rPr>
                            <w:rFonts w:ascii="Arial" w:hAnsi="Arial"/>
                            <w:sz w:val="18"/>
                            <w:szCs w:val="18"/>
                            <w:lang w:val="en-US"/>
                          </w:rPr>
                          <w:t xml:space="preserve">SD) </w:t>
                        </w:r>
                        <w:r w:rsidR="008C6B1A" w:rsidRPr="00B91746">
                          <w:rPr>
                            <w:rFonts w:ascii="Symbol" w:hAnsi="Symbol"/>
                            <w:sz w:val="18"/>
                            <w:szCs w:val="18"/>
                            <w:lang w:val="en-US"/>
                          </w:rPr>
                          <w:t>d</w:t>
                        </w:r>
                        <w:r w:rsidR="008C6B1A" w:rsidRPr="00B91746">
                          <w:rPr>
                            <w:rFonts w:ascii="Arial" w:hAnsi="Arial"/>
                            <w:sz w:val="18"/>
                            <w:szCs w:val="18"/>
                            <w:vertAlign w:val="superscript"/>
                            <w:lang w:val="en-US"/>
                          </w:rPr>
                          <w:t>13</w:t>
                        </w:r>
                        <w:r w:rsidR="008C6B1A">
                          <w:rPr>
                            <w:rFonts w:ascii="Arial" w:hAnsi="Arial"/>
                            <w:sz w:val="18"/>
                            <w:szCs w:val="18"/>
                            <w:lang w:val="en-US"/>
                          </w:rPr>
                          <w:t>C values</w:t>
                        </w:r>
                        <w:r w:rsidR="008C6B1A">
                          <w:rPr>
                            <w:rFonts w:ascii="Arial" w:hAnsi="Arial"/>
                            <w:sz w:val="18"/>
                            <w:szCs w:val="18"/>
                            <w:lang w:val="en-US"/>
                          </w:rPr>
                          <w:t xml:space="preserve"> for C</w:t>
                        </w:r>
                        <w:r w:rsidR="008C6B1A" w:rsidRPr="008C6B1A">
                          <w:rPr>
                            <w:rFonts w:ascii="Arial" w:hAnsi="Arial"/>
                            <w:sz w:val="18"/>
                            <w:szCs w:val="18"/>
                            <w:vertAlign w:val="subscript"/>
                            <w:lang w:val="en-US"/>
                          </w:rPr>
                          <w:t>3</w:t>
                        </w:r>
                        <w:r w:rsidR="008C6B1A">
                          <w:rPr>
                            <w:rFonts w:ascii="Arial" w:hAnsi="Arial"/>
                            <w:sz w:val="18"/>
                            <w:szCs w:val="18"/>
                            <w:lang w:val="en-US"/>
                          </w:rPr>
                          <w:t xml:space="preserve"> (left) and C</w:t>
                        </w:r>
                        <w:r w:rsidR="008C6B1A" w:rsidRPr="008C6B1A">
                          <w:rPr>
                            <w:rFonts w:ascii="Arial" w:hAnsi="Arial"/>
                            <w:sz w:val="18"/>
                            <w:szCs w:val="18"/>
                            <w:vertAlign w:val="subscript"/>
                            <w:lang w:val="en-US"/>
                          </w:rPr>
                          <w:t>4</w:t>
                        </w:r>
                        <w:r w:rsidR="008C6B1A">
                          <w:rPr>
                            <w:rFonts w:ascii="Arial" w:hAnsi="Arial"/>
                            <w:sz w:val="18"/>
                            <w:szCs w:val="18"/>
                            <w:lang w:val="en-US"/>
                          </w:rPr>
                          <w:t xml:space="preserve"> (right) plants are denoted by gray bars. </w:t>
                        </w:r>
                        <w:r>
                          <w:rPr>
                            <w:rFonts w:ascii="Arial" w:hAnsi="Arial"/>
                            <w:sz w:val="18"/>
                            <w:szCs w:val="18"/>
                            <w:lang w:val="en-US"/>
                          </w:rPr>
                          <w:t xml:space="preserve"> </w:t>
                        </w:r>
                      </w:p>
                    </w:txbxContent>
                  </v:textbox>
                </v:shape>
                <v:shape id="Picture 4" o:spid="_x0000_s1039" type="#_x0000_t75" alt="Chart, scatter chart&#10;&#10;Description automatically generated" style="position:absolute;width:41414;height:20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">
                  <v:imagedata r:id="rId20" o:title="Chart, scatter chart&#10;&#10;Description automatically generated"/>
                </v:shape>
                <w10:wrap type="tight"/>
              </v:group>
            </w:pict>
          </mc:Fallback>
        </mc:AlternateContent>
      </w:r>
      <w:r w:rsidR="003562BB">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A significant but noisy relationship between </w:t>
      </w:r>
      <w:r w:rsidR="005817B2">
        <w:rPr>
          <w:rFonts w:ascii="Arial" w:eastAsia="Arial" w:hAnsi="Arial" w:cs="Arial"/>
          <w:sz w:val="20"/>
          <w:szCs w:val="20"/>
          <w:lang w:val="en-US"/>
        </w:rPr>
        <w:t xml:space="preserve">QMR-derived measurements of </w:t>
      </w:r>
      <w:r w:rsidR="00B91746">
        <w:rPr>
          <w:rFonts w:ascii="Arial" w:eastAsia="Arial" w:hAnsi="Arial" w:cs="Arial"/>
          <w:sz w:val="20"/>
          <w:szCs w:val="20"/>
          <w:lang w:val="en-US"/>
        </w:rPr>
        <w:t xml:space="preserve">percent body fat and blood plasma </w:t>
      </w:r>
      <w:r w:rsidR="00B91746" w:rsidRPr="00111883">
        <w:rPr>
          <w:rFonts w:ascii="Symbol" w:eastAsia="Arial" w:hAnsi="Symbol" w:cs="Arial"/>
          <w:sz w:val="20"/>
          <w:szCs w:val="20"/>
          <w:lang w:val="en-US"/>
        </w:rPr>
        <w:t>d</w:t>
      </w:r>
      <w:r w:rsidR="00B91746" w:rsidRPr="00111883">
        <w:rPr>
          <w:rFonts w:ascii="Arial" w:eastAsia="Arial" w:hAnsi="Arial" w:cs="Arial"/>
          <w:sz w:val="20"/>
          <w:szCs w:val="20"/>
          <w:vertAlign w:val="superscript"/>
          <w:lang w:val="en-US"/>
        </w:rPr>
        <w:t>13</w:t>
      </w:r>
      <w:r w:rsidR="00B91746">
        <w:rPr>
          <w:rFonts w:ascii="Arial" w:eastAsia="Arial" w:hAnsi="Arial" w:cs="Arial"/>
          <w:sz w:val="20"/>
          <w:szCs w:val="20"/>
          <w:lang w:val="en-US"/>
        </w:rPr>
        <w:t>C value</w:t>
      </w:r>
      <w:r w:rsidR="00815F95">
        <w:rPr>
          <w:rFonts w:ascii="Arial" w:eastAsia="Arial" w:hAnsi="Arial" w:cs="Arial"/>
          <w:sz w:val="20"/>
          <w:szCs w:val="20"/>
          <w:lang w:val="en-US"/>
        </w:rPr>
        <w:t>s</w:t>
      </w:r>
      <w:r w:rsidR="00B91746">
        <w:rPr>
          <w:rFonts w:ascii="Arial" w:eastAsia="Arial" w:hAnsi="Arial" w:cs="Arial"/>
          <w:sz w:val="20"/>
          <w:szCs w:val="20"/>
          <w:lang w:val="en-US"/>
        </w:rPr>
        <w:t xml:space="preserve"> for both Cricetid and Heteromyid rodents captured at our study site suggests a link between resource quality and body condition</w:t>
      </w:r>
      <w:r w:rsidR="00A51B89">
        <w:rPr>
          <w:rFonts w:ascii="Arial" w:eastAsia="Arial" w:hAnsi="Arial" w:cs="Arial"/>
          <w:sz w:val="20"/>
          <w:szCs w:val="20"/>
          <w:lang w:val="en-US"/>
        </w:rPr>
        <w:t xml:space="preserve"> (Fig. </w:t>
      </w:r>
      <w:r w:rsidR="00454E62">
        <w:rPr>
          <w:rFonts w:ascii="Arial" w:eastAsia="Arial" w:hAnsi="Arial" w:cs="Arial"/>
          <w:sz w:val="20"/>
          <w:szCs w:val="20"/>
          <w:lang w:val="en-US"/>
        </w:rPr>
        <w:t>5</w:t>
      </w:r>
      <w:r w:rsidR="00A51B89">
        <w:rPr>
          <w:rFonts w:ascii="Arial" w:eastAsia="Arial" w:hAnsi="Arial" w:cs="Arial"/>
          <w:sz w:val="20"/>
          <w:szCs w:val="20"/>
          <w:lang w:val="en-US"/>
        </w:rPr>
        <w:t>)</w:t>
      </w:r>
      <w:r w:rsidR="00B91746">
        <w:rPr>
          <w:rFonts w:ascii="Arial" w:eastAsia="Arial" w:hAnsi="Arial" w:cs="Arial"/>
          <w:sz w:val="20"/>
          <w:szCs w:val="20"/>
          <w:lang w:val="en-US"/>
        </w:rPr>
        <w:t xml:space="preserve">. </w:t>
      </w:r>
      <w:r w:rsidR="00D7464A">
        <w:rPr>
          <w:rFonts w:ascii="Arial" w:eastAsia="Arial" w:hAnsi="Arial" w:cs="Arial"/>
          <w:sz w:val="20"/>
          <w:szCs w:val="20"/>
          <w:lang w:val="en-US"/>
        </w:rPr>
        <w:t>Specifically, the consumption of C</w:t>
      </w:r>
      <w:r w:rsidR="00D7464A" w:rsidRPr="00763EF7">
        <w:rPr>
          <w:rFonts w:ascii="Arial" w:eastAsia="Arial" w:hAnsi="Arial" w:cs="Arial"/>
          <w:sz w:val="20"/>
          <w:szCs w:val="20"/>
          <w:vertAlign w:val="subscript"/>
          <w:lang w:val="en-US"/>
        </w:rPr>
        <w:t>3</w:t>
      </w:r>
      <w:r w:rsidR="00D7464A">
        <w:rPr>
          <w:rFonts w:ascii="Arial" w:eastAsia="Arial" w:hAnsi="Arial" w:cs="Arial"/>
          <w:sz w:val="20"/>
          <w:szCs w:val="20"/>
          <w:lang w:val="en-US"/>
        </w:rPr>
        <w:t xml:space="preserve"> resources characterized by high</w:t>
      </w:r>
      <w:r w:rsidR="006D4681">
        <w:rPr>
          <w:rFonts w:ascii="Arial" w:eastAsia="Arial" w:hAnsi="Arial" w:cs="Arial"/>
          <w:sz w:val="20"/>
          <w:szCs w:val="20"/>
          <w:lang w:val="en-US"/>
        </w:rPr>
        <w:t>er</w:t>
      </w:r>
      <w:r w:rsidR="00D7464A">
        <w:rPr>
          <w:rFonts w:ascii="Arial" w:eastAsia="Arial" w:hAnsi="Arial" w:cs="Arial"/>
          <w:sz w:val="20"/>
          <w:szCs w:val="20"/>
          <w:lang w:val="en-US"/>
        </w:rPr>
        <w:t xml:space="preserve"> nitrogen contents (Fig. </w:t>
      </w:r>
      <w:r w:rsidR="001B5DDC">
        <w:rPr>
          <w:rFonts w:ascii="Arial" w:eastAsia="Arial" w:hAnsi="Arial" w:cs="Arial"/>
          <w:sz w:val="20"/>
          <w:szCs w:val="20"/>
          <w:lang w:val="en-US"/>
        </w:rPr>
        <w:t>2</w:t>
      </w:r>
      <w:r w:rsidR="00D7464A">
        <w:rPr>
          <w:rFonts w:ascii="Arial" w:eastAsia="Arial" w:hAnsi="Arial" w:cs="Arial"/>
          <w:sz w:val="20"/>
          <w:szCs w:val="20"/>
          <w:lang w:val="en-US"/>
        </w:rPr>
        <w:t>) and se</w:t>
      </w:r>
      <w:r w:rsidR="006D4681">
        <w:rPr>
          <w:rFonts w:ascii="Arial" w:eastAsia="Arial" w:hAnsi="Arial" w:cs="Arial"/>
          <w:sz w:val="20"/>
          <w:szCs w:val="20"/>
          <w:lang w:val="en-US"/>
        </w:rPr>
        <w:t>e</w:t>
      </w:r>
      <w:r w:rsidR="00D7464A">
        <w:rPr>
          <w:rFonts w:ascii="Arial" w:eastAsia="Arial" w:hAnsi="Arial" w:cs="Arial"/>
          <w:sz w:val="20"/>
          <w:szCs w:val="20"/>
          <w:lang w:val="en-US"/>
        </w:rPr>
        <w:t>d sizes relative to C</w:t>
      </w:r>
      <w:r w:rsidR="00D7464A" w:rsidRPr="00763EF7">
        <w:rPr>
          <w:rFonts w:ascii="Arial" w:eastAsia="Arial" w:hAnsi="Arial" w:cs="Arial"/>
          <w:sz w:val="20"/>
          <w:szCs w:val="20"/>
          <w:vertAlign w:val="subscript"/>
          <w:lang w:val="en-US"/>
        </w:rPr>
        <w:t>4</w:t>
      </w:r>
      <w:r w:rsidR="00D7464A">
        <w:rPr>
          <w:rFonts w:ascii="Arial" w:eastAsia="Arial" w:hAnsi="Arial" w:cs="Arial"/>
          <w:sz w:val="20"/>
          <w:szCs w:val="20"/>
          <w:lang w:val="en-US"/>
        </w:rPr>
        <w:t xml:space="preserve"> grasses is correlated with higher percent body fat. </w:t>
      </w:r>
      <w:r w:rsidR="00596794" w:rsidRPr="00231C0B">
        <w:rPr>
          <w:rFonts w:ascii="Arial" w:eastAsia="Arial" w:hAnsi="Arial" w:cs="Arial"/>
          <w:sz w:val="20"/>
          <w:szCs w:val="20"/>
          <w:lang w:val="en-US"/>
        </w:rPr>
        <w:t xml:space="preserve">These data also nicely demonstrate differences in </w:t>
      </w:r>
      <w:r w:rsidR="008E13F7" w:rsidRPr="00231C0B">
        <w:rPr>
          <w:rFonts w:ascii="Arial" w:eastAsia="Arial" w:hAnsi="Arial" w:cs="Arial"/>
          <w:sz w:val="20"/>
          <w:szCs w:val="20"/>
          <w:lang w:val="en-US"/>
        </w:rPr>
        <w:t>general foraging strategies</w:t>
      </w:r>
      <w:r w:rsidR="00596794" w:rsidRPr="00231C0B">
        <w:rPr>
          <w:rFonts w:ascii="Arial" w:eastAsia="Arial" w:hAnsi="Arial" w:cs="Arial"/>
          <w:sz w:val="20"/>
          <w:szCs w:val="20"/>
          <w:lang w:val="en-US"/>
        </w:rPr>
        <w:t xml:space="preserve">, </w:t>
      </w:r>
      <w:r w:rsidR="008E13F7" w:rsidRPr="00231C0B">
        <w:rPr>
          <w:rFonts w:ascii="Arial" w:eastAsia="Arial" w:hAnsi="Arial" w:cs="Arial"/>
          <w:sz w:val="20"/>
          <w:szCs w:val="20"/>
          <w:lang w:val="en-US"/>
        </w:rPr>
        <w:t xml:space="preserve">specifically caching versus non-caching behavior, </w:t>
      </w:r>
      <w:r w:rsidR="00422ABC">
        <w:rPr>
          <w:rFonts w:ascii="Arial" w:eastAsia="Arial" w:hAnsi="Arial" w:cs="Arial"/>
          <w:sz w:val="20"/>
          <w:szCs w:val="20"/>
          <w:lang w:val="en-US"/>
        </w:rPr>
        <w:t xml:space="preserve">that likely explains the </w:t>
      </w:r>
      <w:r w:rsidR="009D3E91">
        <w:rPr>
          <w:rFonts w:ascii="Arial" w:eastAsia="Arial" w:hAnsi="Arial" w:cs="Arial"/>
          <w:sz w:val="20"/>
          <w:szCs w:val="20"/>
          <w:lang w:val="en-US"/>
        </w:rPr>
        <w:t xml:space="preserve">distinct </w:t>
      </w:r>
      <w:r w:rsidR="00422ABC">
        <w:rPr>
          <w:rFonts w:ascii="Arial" w:eastAsia="Arial" w:hAnsi="Arial" w:cs="Arial"/>
          <w:sz w:val="20"/>
          <w:szCs w:val="20"/>
          <w:lang w:val="en-US"/>
        </w:rPr>
        <w:t>differences in</w:t>
      </w:r>
      <w:r w:rsidR="00596794" w:rsidRPr="00231C0B">
        <w:rPr>
          <w:rFonts w:ascii="Arial" w:eastAsia="Arial" w:hAnsi="Arial" w:cs="Arial"/>
          <w:sz w:val="20"/>
          <w:szCs w:val="20"/>
          <w:lang w:val="en-US"/>
        </w:rPr>
        <w:t xml:space="preserve"> body condition</w:t>
      </w:r>
      <w:r w:rsidR="00422ABC">
        <w:rPr>
          <w:rFonts w:ascii="Arial" w:eastAsia="Arial" w:hAnsi="Arial" w:cs="Arial"/>
          <w:sz w:val="20"/>
          <w:szCs w:val="20"/>
          <w:lang w:val="en-US"/>
        </w:rPr>
        <w:t xml:space="preserve"> </w:t>
      </w:r>
      <w:r w:rsidR="00422ABC" w:rsidRPr="00231C0B">
        <w:rPr>
          <w:rFonts w:ascii="Arial" w:eastAsia="Arial" w:hAnsi="Arial" w:cs="Arial"/>
          <w:sz w:val="20"/>
          <w:szCs w:val="20"/>
          <w:lang w:val="en-US"/>
        </w:rPr>
        <w:t>between the two families</w:t>
      </w:r>
      <w:r w:rsidR="00596794" w:rsidRPr="00231C0B">
        <w:rPr>
          <w:rFonts w:ascii="Arial" w:eastAsia="Arial" w:hAnsi="Arial" w:cs="Arial"/>
          <w:sz w:val="20"/>
          <w:szCs w:val="20"/>
          <w:lang w:val="en-US"/>
        </w:rPr>
        <w:t>.</w:t>
      </w:r>
      <w:r w:rsidR="00596794">
        <w:rPr>
          <w:rFonts w:ascii="Arial" w:eastAsia="Arial" w:hAnsi="Arial" w:cs="Arial"/>
          <w:sz w:val="20"/>
          <w:szCs w:val="20"/>
          <w:lang w:val="en-US"/>
        </w:rPr>
        <w:t xml:space="preserve"> </w:t>
      </w:r>
      <w:r w:rsidR="00950AD6">
        <w:rPr>
          <w:rFonts w:ascii="Arial" w:eastAsia="Arial" w:hAnsi="Arial" w:cs="Arial"/>
          <w:sz w:val="20"/>
          <w:szCs w:val="20"/>
          <w:lang w:val="en-US"/>
        </w:rPr>
        <w:t xml:space="preserve">Non-caching </w:t>
      </w:r>
      <w:r w:rsidR="008C41D3">
        <w:rPr>
          <w:rFonts w:ascii="Arial" w:eastAsia="Arial" w:hAnsi="Arial" w:cs="Arial"/>
          <w:sz w:val="20"/>
          <w:szCs w:val="20"/>
          <w:lang w:val="en-US"/>
        </w:rPr>
        <w:t>c</w:t>
      </w:r>
      <w:r w:rsidR="00596794">
        <w:rPr>
          <w:rFonts w:ascii="Arial" w:eastAsia="Arial" w:hAnsi="Arial" w:cs="Arial"/>
          <w:sz w:val="20"/>
          <w:szCs w:val="20"/>
          <w:lang w:val="en-US"/>
        </w:rPr>
        <w:t>ricetids</w:t>
      </w:r>
      <w:r w:rsidR="00950AD6">
        <w:rPr>
          <w:rFonts w:ascii="Arial" w:eastAsia="Arial" w:hAnsi="Arial" w:cs="Arial"/>
          <w:sz w:val="20"/>
          <w:szCs w:val="20"/>
          <w:lang w:val="en-US"/>
        </w:rPr>
        <w:t xml:space="preserve"> that must store resources on-board as endogenous fat </w:t>
      </w:r>
      <w:r w:rsidR="00596794">
        <w:rPr>
          <w:rFonts w:ascii="Arial" w:eastAsia="Arial" w:hAnsi="Arial" w:cs="Arial"/>
          <w:sz w:val="20"/>
          <w:szCs w:val="20"/>
          <w:lang w:val="en-US"/>
        </w:rPr>
        <w:t xml:space="preserve">have higher </w:t>
      </w:r>
      <w:r w:rsidR="00C05838">
        <w:rPr>
          <w:rFonts w:ascii="Arial" w:eastAsia="Arial" w:hAnsi="Arial" w:cs="Arial"/>
          <w:sz w:val="20"/>
          <w:szCs w:val="20"/>
          <w:lang w:val="en-US"/>
        </w:rPr>
        <w:t xml:space="preserve">mean </w:t>
      </w:r>
      <w:r w:rsidR="00596794">
        <w:rPr>
          <w:rFonts w:ascii="Arial" w:eastAsia="Arial" w:hAnsi="Arial" w:cs="Arial"/>
          <w:sz w:val="20"/>
          <w:szCs w:val="20"/>
          <w:lang w:val="en-US"/>
        </w:rPr>
        <w:t>percent body fat than Heteromyids</w:t>
      </w:r>
      <w:r w:rsidR="00950AD6">
        <w:rPr>
          <w:rFonts w:ascii="Arial" w:eastAsia="Arial" w:hAnsi="Arial" w:cs="Arial"/>
          <w:sz w:val="20"/>
          <w:szCs w:val="20"/>
          <w:lang w:val="en-US"/>
        </w:rPr>
        <w:t xml:space="preserve"> that rely on larder and scatter hoarding to cache resources. This contrast is</w:t>
      </w:r>
      <w:r w:rsidR="00596794">
        <w:rPr>
          <w:rFonts w:ascii="Arial" w:eastAsia="Arial" w:hAnsi="Arial" w:cs="Arial"/>
          <w:sz w:val="20"/>
          <w:szCs w:val="20"/>
          <w:lang w:val="en-US"/>
        </w:rPr>
        <w:t xml:space="preserve"> </w:t>
      </w:r>
      <w:r w:rsidR="00950AD6">
        <w:rPr>
          <w:rFonts w:ascii="Arial" w:eastAsia="Arial" w:hAnsi="Arial" w:cs="Arial"/>
          <w:sz w:val="20"/>
          <w:szCs w:val="20"/>
          <w:lang w:val="en-US"/>
        </w:rPr>
        <w:t xml:space="preserve">especially </w:t>
      </w:r>
      <w:r w:rsidR="00C65B01">
        <w:rPr>
          <w:rFonts w:ascii="Arial" w:eastAsia="Arial" w:hAnsi="Arial" w:cs="Arial"/>
          <w:sz w:val="20"/>
          <w:szCs w:val="20"/>
          <w:lang w:val="en-US"/>
        </w:rPr>
        <w:t xml:space="preserve">evident </w:t>
      </w:r>
      <w:r w:rsidR="00950AD6">
        <w:rPr>
          <w:rFonts w:ascii="Arial" w:eastAsia="Arial" w:hAnsi="Arial" w:cs="Arial"/>
          <w:sz w:val="20"/>
          <w:szCs w:val="20"/>
          <w:lang w:val="en-US"/>
        </w:rPr>
        <w:t xml:space="preserve">when comparing </w:t>
      </w:r>
      <w:r w:rsidR="008C41D3">
        <w:rPr>
          <w:rFonts w:ascii="Arial" w:eastAsia="Arial" w:hAnsi="Arial" w:cs="Arial"/>
          <w:sz w:val="20"/>
          <w:szCs w:val="20"/>
          <w:lang w:val="en-US"/>
        </w:rPr>
        <w:t>c</w:t>
      </w:r>
      <w:r w:rsidR="00950AD6">
        <w:rPr>
          <w:rFonts w:ascii="Arial" w:eastAsia="Arial" w:hAnsi="Arial" w:cs="Arial"/>
          <w:sz w:val="20"/>
          <w:szCs w:val="20"/>
          <w:lang w:val="en-US"/>
        </w:rPr>
        <w:t>ricetids</w:t>
      </w:r>
      <w:r w:rsidR="00005E98">
        <w:rPr>
          <w:rFonts w:ascii="Arial" w:eastAsia="Arial" w:hAnsi="Arial" w:cs="Arial"/>
          <w:sz w:val="20"/>
          <w:szCs w:val="20"/>
          <w:lang w:val="en-US"/>
        </w:rPr>
        <w:t xml:space="preserve"> </w:t>
      </w:r>
      <w:r w:rsidR="00950AD6">
        <w:rPr>
          <w:rFonts w:ascii="Arial" w:eastAsia="Arial" w:hAnsi="Arial" w:cs="Arial"/>
          <w:sz w:val="20"/>
          <w:szCs w:val="20"/>
          <w:lang w:val="en-US"/>
        </w:rPr>
        <w:t xml:space="preserve">larger </w:t>
      </w:r>
      <w:r w:rsidR="008C41D3">
        <w:rPr>
          <w:rFonts w:ascii="Arial" w:eastAsia="Arial" w:hAnsi="Arial" w:cs="Arial"/>
          <w:sz w:val="20"/>
          <w:szCs w:val="20"/>
          <w:lang w:val="en-US"/>
        </w:rPr>
        <w:t>h</w:t>
      </w:r>
      <w:r w:rsidR="00950AD6">
        <w:rPr>
          <w:rFonts w:ascii="Arial" w:eastAsia="Arial" w:hAnsi="Arial" w:cs="Arial"/>
          <w:sz w:val="20"/>
          <w:szCs w:val="20"/>
          <w:lang w:val="en-US"/>
        </w:rPr>
        <w:t>eterom</w:t>
      </w:r>
      <w:r w:rsidR="002C676F">
        <w:rPr>
          <w:rFonts w:ascii="Arial" w:eastAsia="Arial" w:hAnsi="Arial" w:cs="Arial"/>
          <w:sz w:val="20"/>
          <w:szCs w:val="20"/>
          <w:lang w:val="en-US"/>
        </w:rPr>
        <w:t>y</w:t>
      </w:r>
      <w:r w:rsidR="00950AD6">
        <w:rPr>
          <w:rFonts w:ascii="Arial" w:eastAsia="Arial" w:hAnsi="Arial" w:cs="Arial"/>
          <w:sz w:val="20"/>
          <w:szCs w:val="20"/>
          <w:lang w:val="en-US"/>
        </w:rPr>
        <w:t xml:space="preserve">ids, kangaroo rats (DIME, DIOR, DISP), that are the leanest of all species with </w:t>
      </w:r>
      <w:r w:rsidR="00E23B87">
        <w:rPr>
          <w:rFonts w:ascii="Arial" w:eastAsia="Arial" w:hAnsi="Arial" w:cs="Arial"/>
          <w:sz w:val="20"/>
          <w:szCs w:val="20"/>
          <w:lang w:val="en-US"/>
        </w:rPr>
        <w:t xml:space="preserve">on average </w:t>
      </w:r>
      <w:r w:rsidR="00005E98">
        <w:rPr>
          <w:rFonts w:ascii="Symbol" w:eastAsia="Arial" w:hAnsi="Symbol" w:cs="Arial"/>
          <w:sz w:val="20"/>
          <w:szCs w:val="20"/>
          <w:lang w:val="en-US"/>
        </w:rPr>
        <w:t>£</w:t>
      </w:r>
      <w:r w:rsidR="003D6CB9">
        <w:rPr>
          <w:rFonts w:ascii="Arial" w:eastAsia="Arial" w:hAnsi="Arial" w:cs="Arial"/>
          <w:sz w:val="20"/>
          <w:szCs w:val="20"/>
          <w:lang w:val="en-US"/>
        </w:rPr>
        <w:t xml:space="preserve">5% </w:t>
      </w:r>
      <w:r w:rsidR="00950AD6">
        <w:rPr>
          <w:rFonts w:ascii="Arial" w:eastAsia="Arial" w:hAnsi="Arial" w:cs="Arial"/>
          <w:sz w:val="20"/>
          <w:szCs w:val="20"/>
          <w:lang w:val="en-US"/>
        </w:rPr>
        <w:t>body fat</w:t>
      </w:r>
      <w:r w:rsidR="003D6CB9">
        <w:rPr>
          <w:rFonts w:ascii="Arial" w:eastAsia="Arial" w:hAnsi="Arial" w:cs="Arial"/>
          <w:sz w:val="20"/>
          <w:szCs w:val="20"/>
          <w:lang w:val="en-US"/>
        </w:rPr>
        <w:t>.</w:t>
      </w:r>
      <w:r w:rsidR="00950AD6">
        <w:rPr>
          <w:rFonts w:ascii="Arial" w:eastAsia="Arial" w:hAnsi="Arial" w:cs="Arial"/>
          <w:sz w:val="20"/>
          <w:szCs w:val="20"/>
          <w:lang w:val="en-US"/>
        </w:rPr>
        <w:t xml:space="preserve"> </w:t>
      </w:r>
      <w:r w:rsidR="002C676F">
        <w:rPr>
          <w:rFonts w:ascii="Arial" w:eastAsia="Arial" w:hAnsi="Arial" w:cs="Arial"/>
          <w:sz w:val="20"/>
          <w:szCs w:val="20"/>
          <w:lang w:val="en-US"/>
        </w:rPr>
        <w:t xml:space="preserve">Also note that the smallest </w:t>
      </w:r>
      <w:proofErr w:type="spellStart"/>
      <w:r w:rsidR="002C676F">
        <w:rPr>
          <w:rFonts w:ascii="Arial" w:eastAsia="Arial" w:hAnsi="Arial" w:cs="Arial"/>
          <w:sz w:val="20"/>
          <w:szCs w:val="20"/>
          <w:lang w:val="en-US"/>
        </w:rPr>
        <w:t>Heteromyid</w:t>
      </w:r>
      <w:proofErr w:type="spellEnd"/>
      <w:r w:rsidR="002C676F">
        <w:rPr>
          <w:rFonts w:ascii="Arial" w:eastAsia="Arial" w:hAnsi="Arial" w:cs="Arial"/>
          <w:sz w:val="20"/>
          <w:szCs w:val="20"/>
          <w:lang w:val="en-US"/>
        </w:rPr>
        <w:t xml:space="preserve">, </w:t>
      </w:r>
      <w:proofErr w:type="spellStart"/>
      <w:r w:rsidR="002C676F" w:rsidRPr="002C676F">
        <w:rPr>
          <w:rFonts w:ascii="Arial" w:eastAsia="Arial" w:hAnsi="Arial" w:cs="Arial"/>
          <w:i/>
          <w:iCs/>
          <w:sz w:val="20"/>
          <w:szCs w:val="20"/>
          <w:lang w:val="en-US"/>
        </w:rPr>
        <w:t>Perognathus</w:t>
      </w:r>
      <w:proofErr w:type="spellEnd"/>
      <w:r w:rsidR="002C676F" w:rsidRPr="002C676F">
        <w:rPr>
          <w:rFonts w:ascii="Arial" w:eastAsia="Arial" w:hAnsi="Arial" w:cs="Arial"/>
          <w:i/>
          <w:iCs/>
          <w:sz w:val="20"/>
          <w:szCs w:val="20"/>
          <w:lang w:val="en-US"/>
        </w:rPr>
        <w:t xml:space="preserve"> </w:t>
      </w:r>
      <w:proofErr w:type="spellStart"/>
      <w:r w:rsidR="002C676F" w:rsidRPr="002C676F">
        <w:rPr>
          <w:rFonts w:ascii="Arial" w:eastAsia="Arial" w:hAnsi="Arial" w:cs="Arial"/>
          <w:i/>
          <w:iCs/>
          <w:sz w:val="20"/>
          <w:szCs w:val="20"/>
          <w:lang w:val="en-US"/>
        </w:rPr>
        <w:t>flavus</w:t>
      </w:r>
      <w:proofErr w:type="spellEnd"/>
      <w:r w:rsidR="002C676F">
        <w:rPr>
          <w:rFonts w:ascii="Arial" w:eastAsia="Arial" w:hAnsi="Arial" w:cs="Arial"/>
          <w:sz w:val="20"/>
          <w:szCs w:val="20"/>
          <w:lang w:val="en-US"/>
        </w:rPr>
        <w:t xml:space="preserve"> (PGFV, 6–10g), has intermediate percent body fat</w:t>
      </w:r>
      <w:r w:rsidR="006B08EC">
        <w:rPr>
          <w:rFonts w:ascii="Arial" w:eastAsia="Arial" w:hAnsi="Arial" w:cs="Arial"/>
          <w:sz w:val="20"/>
          <w:szCs w:val="20"/>
          <w:lang w:val="en-US"/>
        </w:rPr>
        <w:t>,</w:t>
      </w:r>
      <w:r w:rsidR="002C676F">
        <w:rPr>
          <w:rFonts w:ascii="Arial" w:eastAsia="Arial" w:hAnsi="Arial" w:cs="Arial"/>
          <w:sz w:val="20"/>
          <w:szCs w:val="20"/>
          <w:lang w:val="en-US"/>
        </w:rPr>
        <w:t xml:space="preserve"> </w:t>
      </w:r>
      <w:r w:rsidR="006E4E41">
        <w:rPr>
          <w:rFonts w:ascii="Arial" w:eastAsia="Arial" w:hAnsi="Arial" w:cs="Arial"/>
          <w:sz w:val="20"/>
          <w:szCs w:val="20"/>
          <w:lang w:val="en-US"/>
        </w:rPr>
        <w:t xml:space="preserve">suggesting </w:t>
      </w:r>
      <w:r w:rsidR="002C676F">
        <w:rPr>
          <w:rFonts w:ascii="Arial" w:eastAsia="Arial" w:hAnsi="Arial" w:cs="Arial"/>
          <w:sz w:val="20"/>
          <w:szCs w:val="20"/>
          <w:lang w:val="en-US"/>
        </w:rPr>
        <w:t xml:space="preserve">it likely uses a combination of endogenous </w:t>
      </w:r>
      <w:r w:rsidR="00B67359">
        <w:rPr>
          <w:rFonts w:ascii="Arial" w:eastAsia="Arial" w:hAnsi="Arial" w:cs="Arial"/>
          <w:sz w:val="20"/>
          <w:szCs w:val="20"/>
          <w:lang w:val="en-US"/>
        </w:rPr>
        <w:t xml:space="preserve">(body </w:t>
      </w:r>
      <w:r w:rsidR="00313588">
        <w:rPr>
          <w:rFonts w:ascii="Arial" w:eastAsia="Arial" w:hAnsi="Arial" w:cs="Arial"/>
          <w:sz w:val="20"/>
          <w:szCs w:val="20"/>
          <w:lang w:val="en-US"/>
        </w:rPr>
        <w:t>fat</w:t>
      </w:r>
      <w:r w:rsidR="00B67359">
        <w:rPr>
          <w:rFonts w:ascii="Arial" w:eastAsia="Arial" w:hAnsi="Arial" w:cs="Arial"/>
          <w:sz w:val="20"/>
          <w:szCs w:val="20"/>
          <w:lang w:val="en-US"/>
        </w:rPr>
        <w:t xml:space="preserve">) </w:t>
      </w:r>
      <w:r w:rsidR="002C676F">
        <w:rPr>
          <w:rFonts w:ascii="Arial" w:eastAsia="Arial" w:hAnsi="Arial" w:cs="Arial"/>
          <w:sz w:val="20"/>
          <w:szCs w:val="20"/>
          <w:lang w:val="en-US"/>
        </w:rPr>
        <w:t xml:space="preserve">and exogenous (caching) resource storage strategies. </w:t>
      </w:r>
    </w:p>
    <w:p w14:paraId="2A0E6C95" w14:textId="2DE52B57" w:rsidR="00454E62" w:rsidRDefault="00454E62" w:rsidP="003562BB">
      <w:pPr>
        <w:pStyle w:val="Body"/>
        <w:tabs>
          <w:tab w:val="left" w:pos="432"/>
        </w:tabs>
        <w:rPr>
          <w:rFonts w:ascii="Arial" w:eastAsia="Arial" w:hAnsi="Arial" w:cs="Arial"/>
          <w:sz w:val="20"/>
          <w:szCs w:val="20"/>
          <w:lang w:val="en-US"/>
        </w:rPr>
      </w:pPr>
    </w:p>
    <w:p w14:paraId="6A29F524" w14:textId="28DA1D96" w:rsidR="00454E62" w:rsidRDefault="008C41D3" w:rsidP="003562BB">
      <w:pPr>
        <w:pStyle w:val="Body"/>
        <w:tabs>
          <w:tab w:val="left" w:pos="432"/>
        </w:tabs>
        <w:rPr>
          <w:rFonts w:ascii="Arial" w:eastAsia="Arial" w:hAnsi="Arial" w:cs="Arial"/>
          <w:sz w:val="20"/>
          <w:szCs w:val="20"/>
          <w:lang w:val="en-US"/>
        </w:rPr>
      </w:pPr>
      <w:r w:rsidRPr="002F4E67">
        <w:rPr>
          <w:rFonts w:ascii="Arial" w:hAnsi="Arial"/>
          <w:sz w:val="20"/>
          <w:szCs w:val="20"/>
          <w:lang w:val="en-US"/>
        </w:rPr>
        <w:t xml:space="preserve">Finally, </w:t>
      </w:r>
      <w:r w:rsidR="001D5D95" w:rsidRPr="002F4E67">
        <w:rPr>
          <w:rFonts w:ascii="Arial" w:hAnsi="Arial"/>
          <w:sz w:val="20"/>
          <w:szCs w:val="20"/>
          <w:lang w:val="en-US"/>
        </w:rPr>
        <w:t xml:space="preserve">combining the data presented in Figure 4 with estimates of apparent monthly survival based on mark-recapture analysis, </w:t>
      </w:r>
      <w:r w:rsidRPr="002F4E67">
        <w:rPr>
          <w:rFonts w:ascii="Arial" w:hAnsi="Arial"/>
          <w:sz w:val="20"/>
          <w:szCs w:val="20"/>
          <w:lang w:val="en-US"/>
        </w:rPr>
        <w:t>w</w:t>
      </w:r>
      <w:r w:rsidR="005348D1" w:rsidRPr="002F4E67">
        <w:rPr>
          <w:rFonts w:ascii="Arial" w:hAnsi="Arial"/>
          <w:sz w:val="20"/>
          <w:szCs w:val="20"/>
          <w:lang w:val="en-US"/>
        </w:rPr>
        <w:t xml:space="preserve">e </w:t>
      </w:r>
      <w:r w:rsidR="00454E62" w:rsidRPr="002F4E67">
        <w:rPr>
          <w:rFonts w:ascii="Arial" w:hAnsi="Arial"/>
          <w:sz w:val="20"/>
          <w:szCs w:val="20"/>
          <w:lang w:val="en-US"/>
        </w:rPr>
        <w:t xml:space="preserve">found that survival decreased with </w:t>
      </w:r>
      <w:r w:rsidR="005348D1" w:rsidRPr="002F4E67">
        <w:rPr>
          <w:rFonts w:ascii="Arial" w:hAnsi="Arial" w:cs="Arial"/>
          <w:sz w:val="20"/>
          <w:szCs w:val="20"/>
          <w:lang w:val="en-US"/>
        </w:rPr>
        <w:t>indiv</w:t>
      </w:r>
      <w:r w:rsidR="006B5638" w:rsidRPr="002F4E67">
        <w:rPr>
          <w:rFonts w:ascii="Arial" w:hAnsi="Arial" w:cs="Arial"/>
          <w:sz w:val="20"/>
          <w:szCs w:val="20"/>
          <w:lang w:val="en-US"/>
        </w:rPr>
        <w:t>id</w:t>
      </w:r>
      <w:r w:rsidR="005348D1" w:rsidRPr="002F4E67">
        <w:rPr>
          <w:rFonts w:ascii="Arial" w:hAnsi="Arial" w:cs="Arial"/>
          <w:sz w:val="20"/>
          <w:szCs w:val="20"/>
          <w:lang w:val="en-US"/>
        </w:rPr>
        <w:t xml:space="preserve">ual </w:t>
      </w:r>
      <w:r w:rsidR="00454E62" w:rsidRPr="002F4E67">
        <w:rPr>
          <w:rFonts w:ascii="Arial" w:hAnsi="Arial" w:cs="Arial"/>
          <w:sz w:val="20"/>
          <w:szCs w:val="20"/>
          <w:lang w:val="en-US"/>
        </w:rPr>
        <w:t xml:space="preserve">diet specialization (Fig. </w:t>
      </w:r>
      <w:r w:rsidR="005348D1" w:rsidRPr="002F4E67">
        <w:rPr>
          <w:rFonts w:ascii="Arial" w:hAnsi="Arial" w:cs="Arial"/>
          <w:sz w:val="20"/>
          <w:szCs w:val="20"/>
          <w:lang w:val="en-US"/>
        </w:rPr>
        <w:t>6</w:t>
      </w:r>
      <w:r w:rsidR="00454E62" w:rsidRPr="002F4E67">
        <w:rPr>
          <w:rFonts w:ascii="Arial" w:hAnsi="Arial" w:cs="Arial"/>
          <w:sz w:val="20"/>
          <w:szCs w:val="20"/>
          <w:lang w:val="en-US"/>
        </w:rPr>
        <w:t>)</w:t>
      </w:r>
      <w:r w:rsidR="005348D1" w:rsidRPr="002F4E67">
        <w:rPr>
          <w:rFonts w:ascii="Arial" w:hAnsi="Arial" w:cs="Arial"/>
          <w:sz w:val="20"/>
          <w:szCs w:val="20"/>
          <w:lang w:val="en-US"/>
        </w:rPr>
        <w:t xml:space="preserve"> as quantified via the RINI index</w:t>
      </w:r>
      <w:r w:rsidR="002F4E67" w:rsidRPr="002F4E67">
        <w:rPr>
          <w:rFonts w:ascii="Arial" w:hAnsi="Arial"/>
          <w:sz w:val="20"/>
          <w:szCs w:val="20"/>
          <w:lang w:val="en-US"/>
        </w:rPr>
        <w:t xml:space="preserve"> Manlick et al. in revision</w:t>
      </w:r>
      <w:r w:rsidR="001D5D95" w:rsidRPr="002F4E67">
        <w:rPr>
          <w:rFonts w:ascii="Arial" w:hAnsi="Arial" w:cs="Arial"/>
          <w:sz w:val="20"/>
          <w:szCs w:val="20"/>
          <w:lang w:val="en-US"/>
        </w:rPr>
        <w:t xml:space="preserve">. </w:t>
      </w:r>
      <w:r w:rsidR="001D5D95" w:rsidRPr="002F4E67">
        <w:rPr>
          <w:rFonts w:ascii="Arial" w:hAnsi="Arial" w:cs="Arial"/>
          <w:sz w:val="20"/>
          <w:szCs w:val="20"/>
          <w:lang w:val="en-GB"/>
        </w:rPr>
        <w:t>Over the course of a year, this compounded to an estimated annual survival probability nearly 4× higher for the most generalised individuals (ϕ</w:t>
      </w:r>
      <w:r w:rsidR="001D5D95" w:rsidRPr="002F4E67">
        <w:rPr>
          <w:rFonts w:ascii="Arial" w:hAnsi="Arial" w:cs="Arial"/>
          <w:sz w:val="20"/>
          <w:szCs w:val="20"/>
          <w:vertAlign w:val="subscript"/>
          <w:lang w:val="en-GB"/>
        </w:rPr>
        <w:t xml:space="preserve">annual </w:t>
      </w:r>
      <w:r w:rsidR="001D5D95" w:rsidRPr="002F4E67">
        <w:rPr>
          <w:rFonts w:ascii="Arial" w:hAnsi="Arial" w:cs="Arial"/>
          <w:sz w:val="20"/>
          <w:szCs w:val="20"/>
          <w:lang w:val="en-GB"/>
        </w:rPr>
        <w:t>= 0.66, 95% CI = 0.44 to 0.81) compared to the most specialised individuals (ϕ</w:t>
      </w:r>
      <w:r w:rsidR="001D5D95" w:rsidRPr="002F4E67">
        <w:rPr>
          <w:rFonts w:ascii="Arial" w:hAnsi="Arial" w:cs="Arial"/>
          <w:sz w:val="20"/>
          <w:szCs w:val="20"/>
          <w:vertAlign w:val="subscript"/>
          <w:lang w:val="en-GB"/>
        </w:rPr>
        <w:t xml:space="preserve">annual </w:t>
      </w:r>
      <w:r w:rsidR="001D5D95" w:rsidRPr="002F4E67">
        <w:rPr>
          <w:rFonts w:ascii="Arial" w:hAnsi="Arial" w:cs="Arial"/>
          <w:sz w:val="20"/>
          <w:szCs w:val="20"/>
          <w:lang w:val="en-GB"/>
        </w:rPr>
        <w:t xml:space="preserve">= 0.18, 95% CI = 0.09 </w:t>
      </w:r>
      <w:r w:rsidR="001D5D95" w:rsidRPr="002F4E67">
        <w:rPr>
          <w:rFonts w:ascii="Arial" w:hAnsi="Arial" w:cs="Arial"/>
          <w:sz w:val="20"/>
          <w:szCs w:val="20"/>
          <w:lang w:val="en-GB"/>
        </w:rPr>
        <w:lastRenderedPageBreak/>
        <w:t>to 0.31).</w:t>
      </w:r>
      <w:r w:rsidR="001D5D95" w:rsidRPr="002F4E67">
        <w:rPr>
          <w:rFonts w:asciiTheme="majorBidi" w:hAnsiTheme="majorBidi" w:cstheme="majorBidi"/>
          <w:lang w:val="en-GB"/>
        </w:rPr>
        <w:t xml:space="preserve"> </w:t>
      </w:r>
      <w:r w:rsidR="001D5D95" w:rsidRPr="002F4E67">
        <w:rPr>
          <w:rFonts w:ascii="Arial" w:hAnsi="Arial"/>
          <w:sz w:val="20"/>
          <w:szCs w:val="20"/>
          <w:lang w:val="en-US"/>
        </w:rPr>
        <w:t xml:space="preserve">These results </w:t>
      </w:r>
      <w:r w:rsidR="00454E62" w:rsidRPr="002F4E67">
        <w:rPr>
          <w:rFonts w:ascii="Arial" w:hAnsi="Arial"/>
          <w:sz w:val="20"/>
          <w:szCs w:val="20"/>
          <w:lang w:val="en-US"/>
        </w:rPr>
        <w:t>suggest that diet-mediated fitness consequences may regulate population and community dynamics in this dryland ecosystem</w:t>
      </w:r>
      <w:r w:rsidR="002F4E67">
        <w:rPr>
          <w:rFonts w:ascii="Arial" w:hAnsi="Arial"/>
          <w:sz w:val="20"/>
          <w:szCs w:val="20"/>
          <w:lang w:val="en-US"/>
        </w:rPr>
        <w:t>.</w:t>
      </w:r>
    </w:p>
    <w:p w14:paraId="4124565B" w14:textId="6BFBBA4C" w:rsidR="0076683E" w:rsidRDefault="0076683E">
      <w:pPr>
        <w:pStyle w:val="Body"/>
        <w:widowControl w:val="0"/>
        <w:tabs>
          <w:tab w:val="left" w:pos="432"/>
        </w:tabs>
        <w:suppressAutoHyphens/>
        <w:rPr>
          <w:rFonts w:ascii="Arial" w:hAnsi="Arial"/>
          <w:b/>
          <w:bCs/>
          <w:i/>
          <w:iCs/>
          <w:sz w:val="20"/>
          <w:szCs w:val="20"/>
          <w:lang w:val="en-US"/>
        </w:rPr>
      </w:pPr>
    </w:p>
    <w:p w14:paraId="1AB5F17D" w14:textId="3A5DB205" w:rsidR="000C492D" w:rsidRDefault="00621B11" w:rsidP="00422CBC">
      <w:pPr>
        <w:pStyle w:val="Body"/>
        <w:tabs>
          <w:tab w:val="left" w:pos="432"/>
        </w:tabs>
        <w:rPr>
          <w:rFonts w:ascii="Arial" w:hAnsi="Arial"/>
          <w:sz w:val="20"/>
          <w:szCs w:val="20"/>
          <w:lang w:val="en-US"/>
        </w:rPr>
      </w:pPr>
      <w:r w:rsidRPr="003562BB">
        <w:rPr>
          <w:rFonts w:ascii="Arial" w:hAnsi="Arial"/>
          <w:b/>
          <w:bCs/>
          <w:i/>
          <w:iCs/>
          <w:sz w:val="20"/>
          <w:szCs w:val="20"/>
          <w:lang w:val="en-US"/>
        </w:rPr>
        <w:t>Approach.</w:t>
      </w:r>
      <w:r w:rsidR="003562BB">
        <w:rPr>
          <w:rFonts w:ascii="Arial" w:hAnsi="Arial"/>
          <w:b/>
          <w:bCs/>
          <w:i/>
          <w:iCs/>
          <w:sz w:val="20"/>
          <w:szCs w:val="20"/>
          <w:lang w:val="en-US"/>
        </w:rPr>
        <w:t xml:space="preserve"> </w:t>
      </w:r>
      <w:r w:rsidR="00422CBC">
        <w:rPr>
          <w:rFonts w:ascii="Arial" w:eastAsia="Arial" w:hAnsi="Arial" w:cs="Arial"/>
          <w:sz w:val="20"/>
          <w:szCs w:val="20"/>
          <w:lang w:val="en-US"/>
        </w:rPr>
        <w:t xml:space="preserve">Again, our coarse </w:t>
      </w:r>
      <w:r w:rsidR="00D202AE">
        <w:rPr>
          <w:rFonts w:ascii="Arial" w:eastAsia="Arial" w:hAnsi="Arial" w:cs="Arial"/>
          <w:sz w:val="20"/>
          <w:szCs w:val="20"/>
          <w:lang w:val="en-US"/>
        </w:rPr>
        <w:t xml:space="preserve">isotope-based </w:t>
      </w:r>
      <w:r w:rsidR="00422CBC">
        <w:rPr>
          <w:rFonts w:ascii="Arial" w:eastAsia="Arial" w:hAnsi="Arial" w:cs="Arial"/>
          <w:sz w:val="20"/>
          <w:szCs w:val="20"/>
          <w:lang w:val="en-US"/>
        </w:rPr>
        <w:t xml:space="preserve">estimates of diet composition </w:t>
      </w:r>
      <w:r w:rsidR="00D202AE">
        <w:rPr>
          <w:rFonts w:ascii="Arial" w:eastAsia="Arial" w:hAnsi="Arial" w:cs="Arial"/>
          <w:sz w:val="20"/>
          <w:szCs w:val="20"/>
          <w:lang w:val="en-US"/>
        </w:rPr>
        <w:t xml:space="preserve">of </w:t>
      </w:r>
      <w:r w:rsidR="00422CBC">
        <w:rPr>
          <w:rFonts w:ascii="Arial" w:eastAsia="Arial" w:hAnsi="Arial" w:cs="Arial"/>
          <w:sz w:val="20"/>
          <w:szCs w:val="20"/>
          <w:lang w:val="en-US"/>
        </w:rPr>
        <w:t>the relative consumption of C</w:t>
      </w:r>
      <w:r w:rsidR="00422CBC" w:rsidRPr="008B16CA">
        <w:rPr>
          <w:rFonts w:ascii="Arial" w:eastAsia="Arial" w:hAnsi="Arial" w:cs="Arial"/>
          <w:sz w:val="20"/>
          <w:szCs w:val="20"/>
          <w:vertAlign w:val="subscript"/>
          <w:lang w:val="en-US"/>
        </w:rPr>
        <w:t>3</w:t>
      </w:r>
      <w:r w:rsidR="00422CBC">
        <w:rPr>
          <w:rFonts w:ascii="Arial" w:eastAsia="Arial" w:hAnsi="Arial" w:cs="Arial"/>
          <w:sz w:val="20"/>
          <w:szCs w:val="20"/>
          <w:lang w:val="en-US"/>
        </w:rPr>
        <w:t xml:space="preserve"> versus C</w:t>
      </w:r>
      <w:r w:rsidR="00422CBC" w:rsidRPr="008B16CA">
        <w:rPr>
          <w:rFonts w:ascii="Arial" w:eastAsia="Arial" w:hAnsi="Arial" w:cs="Arial"/>
          <w:sz w:val="20"/>
          <w:szCs w:val="20"/>
          <w:vertAlign w:val="subscript"/>
          <w:lang w:val="en-US"/>
        </w:rPr>
        <w:t>4</w:t>
      </w:r>
      <w:r w:rsidR="00422CBC">
        <w:rPr>
          <w:rFonts w:ascii="Arial" w:eastAsia="Arial" w:hAnsi="Arial" w:cs="Arial"/>
          <w:sz w:val="20"/>
          <w:szCs w:val="20"/>
          <w:lang w:val="en-US"/>
        </w:rPr>
        <w:t xml:space="preserve"> resources</w:t>
      </w:r>
      <w:r w:rsidR="007B11BD">
        <w:rPr>
          <w:rFonts w:ascii="Arial" w:eastAsia="Arial" w:hAnsi="Arial" w:cs="Arial"/>
          <w:sz w:val="20"/>
          <w:szCs w:val="20"/>
          <w:lang w:val="en-US"/>
        </w:rPr>
        <w:t xml:space="preserve"> </w:t>
      </w:r>
      <w:r w:rsidR="00422CBC">
        <w:rPr>
          <w:rFonts w:ascii="Arial" w:eastAsia="Arial" w:hAnsi="Arial" w:cs="Arial"/>
          <w:sz w:val="20"/>
          <w:szCs w:val="20"/>
          <w:lang w:val="en-US"/>
        </w:rPr>
        <w:t>does not allow us to identify how specific resources that vary widely in nutritional content contribute to observed variation in body condition</w:t>
      </w:r>
      <w:r w:rsidR="001B122A">
        <w:rPr>
          <w:rFonts w:ascii="Arial" w:eastAsia="Arial" w:hAnsi="Arial" w:cs="Arial"/>
          <w:sz w:val="20"/>
          <w:szCs w:val="20"/>
          <w:lang w:val="en-US"/>
        </w:rPr>
        <w:t>, and how these factors in turn influence individual survival</w:t>
      </w:r>
      <w:r w:rsidR="00422CBC">
        <w:rPr>
          <w:rFonts w:ascii="Arial" w:eastAsia="Arial" w:hAnsi="Arial" w:cs="Arial"/>
          <w:sz w:val="20"/>
          <w:szCs w:val="20"/>
          <w:lang w:val="en-US"/>
        </w:rPr>
        <w:t xml:space="preserve">. </w:t>
      </w:r>
      <w:r w:rsidR="00BE1374">
        <w:rPr>
          <w:rFonts w:ascii="Arial" w:hAnsi="Arial"/>
          <w:sz w:val="20"/>
          <w:szCs w:val="20"/>
          <w:lang w:val="en-US"/>
        </w:rPr>
        <w:t xml:space="preserve">We will </w:t>
      </w:r>
      <w:r w:rsidR="00C17A9A">
        <w:rPr>
          <w:rFonts w:ascii="Arial" w:hAnsi="Arial"/>
          <w:sz w:val="20"/>
          <w:szCs w:val="20"/>
          <w:lang w:val="en-US"/>
        </w:rPr>
        <w:t xml:space="preserve">use </w:t>
      </w:r>
      <w:r w:rsidR="00BE1374">
        <w:rPr>
          <w:rFonts w:ascii="Arial" w:hAnsi="Arial"/>
          <w:sz w:val="20"/>
          <w:szCs w:val="20"/>
          <w:lang w:val="en-US"/>
        </w:rPr>
        <w:t xml:space="preserve">the diet composition data generated to answer </w:t>
      </w:r>
      <w:r w:rsidR="008B3514">
        <w:rPr>
          <w:rFonts w:ascii="Arial" w:hAnsi="Arial"/>
          <w:sz w:val="20"/>
          <w:szCs w:val="20"/>
          <w:lang w:val="en-US"/>
        </w:rPr>
        <w:t>Q1 to</w:t>
      </w:r>
      <w:r w:rsidR="00BE1374">
        <w:rPr>
          <w:rFonts w:ascii="Arial" w:hAnsi="Arial"/>
          <w:sz w:val="20"/>
          <w:szCs w:val="20"/>
          <w:lang w:val="en-US"/>
        </w:rPr>
        <w:t xml:space="preserve"> guide data collection </w:t>
      </w:r>
      <w:r w:rsidR="00CA6790">
        <w:rPr>
          <w:rFonts w:ascii="Arial" w:hAnsi="Arial"/>
          <w:sz w:val="20"/>
          <w:szCs w:val="20"/>
          <w:lang w:val="en-US"/>
        </w:rPr>
        <w:t xml:space="preserve">of </w:t>
      </w:r>
      <w:r w:rsidR="00BE1374">
        <w:rPr>
          <w:rFonts w:ascii="Arial" w:hAnsi="Arial"/>
          <w:sz w:val="20"/>
          <w:szCs w:val="20"/>
          <w:lang w:val="en-US"/>
        </w:rPr>
        <w:t>nitrogen content</w:t>
      </w:r>
      <w:r w:rsidR="00111883">
        <w:rPr>
          <w:rFonts w:ascii="Arial" w:hAnsi="Arial"/>
          <w:sz w:val="20"/>
          <w:szCs w:val="20"/>
          <w:lang w:val="en-US"/>
        </w:rPr>
        <w:t xml:space="preserve"> and </w:t>
      </w:r>
      <w:r w:rsidR="00BE1374">
        <w:rPr>
          <w:rFonts w:ascii="Arial" w:hAnsi="Arial"/>
          <w:sz w:val="20"/>
          <w:szCs w:val="20"/>
          <w:lang w:val="en-US"/>
        </w:rPr>
        <w:t>secondary metabolite concentration</w:t>
      </w:r>
      <w:r w:rsidR="00111883">
        <w:rPr>
          <w:rFonts w:ascii="Arial" w:hAnsi="Arial"/>
          <w:sz w:val="20"/>
          <w:szCs w:val="20"/>
          <w:lang w:val="en-US"/>
        </w:rPr>
        <w:t xml:space="preserve"> of both leaves and seeds, as well as seed size, which </w:t>
      </w:r>
      <w:r w:rsidR="002173CD">
        <w:rPr>
          <w:rFonts w:ascii="Arial" w:hAnsi="Arial"/>
          <w:sz w:val="20"/>
          <w:szCs w:val="20"/>
          <w:lang w:val="en-US"/>
        </w:rPr>
        <w:t>previous work shows is an</w:t>
      </w:r>
      <w:r w:rsidR="00111883">
        <w:rPr>
          <w:rFonts w:ascii="Arial" w:hAnsi="Arial"/>
          <w:sz w:val="20"/>
          <w:szCs w:val="20"/>
          <w:lang w:val="en-US"/>
        </w:rPr>
        <w:t xml:space="preserve"> </w:t>
      </w:r>
      <w:r w:rsidR="00005E98">
        <w:rPr>
          <w:rFonts w:ascii="Arial" w:hAnsi="Arial"/>
          <w:sz w:val="20"/>
          <w:szCs w:val="20"/>
          <w:lang w:val="en-US"/>
        </w:rPr>
        <w:t xml:space="preserve">important </w:t>
      </w:r>
      <w:r w:rsidR="00111883">
        <w:rPr>
          <w:rFonts w:ascii="Arial" w:hAnsi="Arial"/>
          <w:sz w:val="20"/>
          <w:szCs w:val="20"/>
          <w:lang w:val="en-US"/>
        </w:rPr>
        <w:t>component of resource selection</w:t>
      </w:r>
      <w:r w:rsidR="00446467">
        <w:rPr>
          <w:rFonts w:ascii="Arial" w:hAnsi="Arial"/>
          <w:sz w:val="20"/>
          <w:szCs w:val="20"/>
          <w:lang w:val="en-US"/>
        </w:rPr>
        <w:t xml:space="preserve"> </w:t>
      </w:r>
      <w:r w:rsidR="00D756B3">
        <w:rPr>
          <w:rFonts w:ascii="Arial" w:hAnsi="Arial"/>
          <w:sz w:val="20"/>
          <w:szCs w:val="20"/>
          <w:lang w:val="en-US"/>
        </w:rPr>
        <w:t xml:space="preserve">in </w:t>
      </w:r>
      <w:proofErr w:type="spellStart"/>
      <w:r w:rsidR="00D756B3" w:rsidRPr="009241C8">
        <w:rPr>
          <w:rFonts w:ascii="Arial" w:hAnsi="Arial"/>
          <w:i/>
          <w:iCs/>
          <w:sz w:val="20"/>
          <w:szCs w:val="20"/>
          <w:lang w:val="en-US"/>
        </w:rPr>
        <w:t>Dipodomys</w:t>
      </w:r>
      <w:proofErr w:type="spellEnd"/>
      <w:r w:rsidR="00D756B3">
        <w:rPr>
          <w:rFonts w:ascii="Arial" w:hAnsi="Arial"/>
          <w:sz w:val="20"/>
          <w:szCs w:val="20"/>
          <w:lang w:val="en-US"/>
        </w:rPr>
        <w:t xml:space="preserve"> </w:t>
      </w:r>
      <w:r w:rsidR="00446467">
        <w:rPr>
          <w:rFonts w:ascii="Arial" w:hAnsi="Arial"/>
          <w:sz w:val="20"/>
          <w:szCs w:val="20"/>
          <w:lang w:val="en-US"/>
        </w:rPr>
        <w:t>(</w:t>
      </w:r>
      <w:r w:rsidR="00D756B3">
        <w:rPr>
          <w:rFonts w:ascii="Arial" w:hAnsi="Arial"/>
          <w:sz w:val="20"/>
          <w:szCs w:val="20"/>
          <w:lang w:val="en-US"/>
        </w:rPr>
        <w:t>Henderson 1990</w:t>
      </w:r>
      <w:r w:rsidR="00446467">
        <w:rPr>
          <w:rFonts w:ascii="Arial" w:hAnsi="Arial"/>
          <w:sz w:val="20"/>
          <w:szCs w:val="20"/>
          <w:lang w:val="en-US"/>
        </w:rPr>
        <w:t>)</w:t>
      </w:r>
      <w:r w:rsidR="00BE1374">
        <w:rPr>
          <w:rFonts w:ascii="Arial" w:hAnsi="Arial"/>
          <w:sz w:val="20"/>
          <w:szCs w:val="20"/>
          <w:lang w:val="en-US"/>
        </w:rPr>
        <w:t>.</w:t>
      </w:r>
      <w:r w:rsidR="00111883">
        <w:rPr>
          <w:rFonts w:ascii="Arial" w:hAnsi="Arial"/>
          <w:sz w:val="20"/>
          <w:szCs w:val="20"/>
          <w:lang w:val="en-US"/>
        </w:rPr>
        <w:t xml:space="preserve"> </w:t>
      </w:r>
    </w:p>
    <w:p w14:paraId="37834528" w14:textId="77777777" w:rsidR="002B3A06" w:rsidRDefault="002B3A06" w:rsidP="00422CBC">
      <w:pPr>
        <w:pStyle w:val="Body"/>
        <w:tabs>
          <w:tab w:val="left" w:pos="432"/>
        </w:tabs>
        <w:rPr>
          <w:rFonts w:ascii="Arial" w:hAnsi="Arial"/>
          <w:sz w:val="20"/>
          <w:szCs w:val="20"/>
          <w:lang w:val="en-US"/>
        </w:rPr>
      </w:pPr>
    </w:p>
    <w:p w14:paraId="2A9F3F0B" w14:textId="1747C781" w:rsidR="00956F45" w:rsidRPr="00412730" w:rsidRDefault="00D927F8" w:rsidP="00422CBC">
      <w:pPr>
        <w:pStyle w:val="Body"/>
        <w:tabs>
          <w:tab w:val="left" w:pos="432"/>
        </w:tabs>
        <w:rPr>
          <w:rFonts w:ascii="Arial" w:hAnsi="Arial" w:cs="Arial"/>
        </w:rPr>
      </w:pPr>
      <w:commentRangeStart w:id="3"/>
      <w:r>
        <w:rPr>
          <w:rFonts w:ascii="Arial" w:hAnsi="Arial"/>
          <w:sz w:val="20"/>
          <w:szCs w:val="20"/>
          <w:lang w:val="en-US"/>
        </w:rPr>
        <w:tab/>
      </w:r>
      <w:r w:rsidR="00925A6C" w:rsidRPr="00395611">
        <w:rPr>
          <w:rFonts w:ascii="Arial" w:hAnsi="Arial"/>
          <w:sz w:val="20"/>
          <w:szCs w:val="20"/>
          <w:highlight w:val="yellow"/>
          <w:lang w:val="en-US"/>
        </w:rPr>
        <w:t>W</w:t>
      </w:r>
      <w:r w:rsidR="008B3514" w:rsidRPr="00395611">
        <w:rPr>
          <w:rFonts w:ascii="Arial" w:hAnsi="Arial"/>
          <w:sz w:val="20"/>
          <w:szCs w:val="20"/>
          <w:highlight w:val="yellow"/>
          <w:lang w:val="en-US"/>
        </w:rPr>
        <w:t xml:space="preserve">e conservatively estimate that we need to generate nutritional trait data for </w:t>
      </w:r>
      <w:r w:rsidR="00CC5730" w:rsidRPr="00395611">
        <w:rPr>
          <w:rFonts w:ascii="Arial" w:hAnsi="Arial"/>
          <w:sz w:val="20"/>
          <w:szCs w:val="20"/>
          <w:highlight w:val="yellow"/>
          <w:lang w:val="en-US"/>
        </w:rPr>
        <w:t xml:space="preserve">up to </w:t>
      </w:r>
      <w:r w:rsidR="008B3514" w:rsidRPr="00395611">
        <w:rPr>
          <w:rFonts w:ascii="Arial" w:hAnsi="Arial"/>
          <w:sz w:val="20"/>
          <w:szCs w:val="20"/>
          <w:highlight w:val="yellow"/>
          <w:lang w:val="en-US"/>
        </w:rPr>
        <w:t xml:space="preserve">~40 plant species </w:t>
      </w:r>
      <w:r w:rsidR="008802EC" w:rsidRPr="00395611">
        <w:rPr>
          <w:rFonts w:ascii="Arial" w:hAnsi="Arial"/>
          <w:sz w:val="20"/>
          <w:szCs w:val="20"/>
          <w:highlight w:val="yellow"/>
          <w:lang w:val="en-US"/>
        </w:rPr>
        <w:t>including 25 common perennials (shrubs/forbs/grasses) and ~15 common annuals (forbs/grasses)</w:t>
      </w:r>
      <w:r w:rsidR="00C33E22" w:rsidRPr="00395611">
        <w:rPr>
          <w:rFonts w:ascii="Arial" w:hAnsi="Arial"/>
          <w:sz w:val="20"/>
          <w:szCs w:val="20"/>
          <w:highlight w:val="yellow"/>
          <w:lang w:val="en-US"/>
        </w:rPr>
        <w:t xml:space="preserve"> that combined contribute &gt;99% of ANPP at our study sites based on ~20 years of core LTER data</w:t>
      </w:r>
      <w:r w:rsidR="008802EC" w:rsidRPr="00395611">
        <w:rPr>
          <w:rFonts w:ascii="Arial" w:hAnsi="Arial"/>
          <w:sz w:val="20"/>
          <w:szCs w:val="20"/>
          <w:highlight w:val="yellow"/>
          <w:lang w:val="en-US"/>
        </w:rPr>
        <w:t xml:space="preserve">. </w:t>
      </w:r>
      <w:r w:rsidR="00DF5579" w:rsidRPr="00395611">
        <w:rPr>
          <w:rFonts w:ascii="Arial" w:hAnsi="Arial"/>
          <w:sz w:val="20"/>
          <w:szCs w:val="20"/>
          <w:highlight w:val="yellow"/>
          <w:lang w:val="en-US"/>
        </w:rPr>
        <w:t xml:space="preserve">Plants will be sampled a minimum of </w:t>
      </w:r>
      <w:r w:rsidR="00036A6C" w:rsidRPr="00395611">
        <w:rPr>
          <w:rFonts w:ascii="Arial" w:hAnsi="Arial"/>
          <w:sz w:val="20"/>
          <w:szCs w:val="20"/>
          <w:highlight w:val="yellow"/>
          <w:lang w:val="en-US"/>
        </w:rPr>
        <w:t>two</w:t>
      </w:r>
      <w:r w:rsidR="00DF5579" w:rsidRPr="00395611">
        <w:rPr>
          <w:rFonts w:ascii="Arial" w:hAnsi="Arial"/>
          <w:sz w:val="20"/>
          <w:szCs w:val="20"/>
          <w:highlight w:val="yellow"/>
          <w:lang w:val="en-US"/>
        </w:rPr>
        <w:t xml:space="preserve"> times per year on each of our trapping webs: in Apr</w:t>
      </w:r>
      <w:r w:rsidR="00DF5579" w:rsidRPr="00395611">
        <w:rPr>
          <w:rFonts w:ascii="Arial" w:hAnsi="Arial"/>
          <w:sz w:val="20"/>
          <w:szCs w:val="20"/>
          <w:highlight w:val="yellow"/>
        </w:rPr>
        <w:t>–</w:t>
      </w:r>
      <w:r w:rsidR="00DF5579" w:rsidRPr="00395611">
        <w:rPr>
          <w:rFonts w:ascii="Arial" w:hAnsi="Arial"/>
          <w:sz w:val="20"/>
          <w:szCs w:val="20"/>
          <w:highlight w:val="yellow"/>
          <w:lang w:val="en-US"/>
        </w:rPr>
        <w:t>May, when spring production peaks and in Sep</w:t>
      </w:r>
      <w:r w:rsidR="00DF5579" w:rsidRPr="00395611">
        <w:rPr>
          <w:rFonts w:ascii="Arial" w:hAnsi="Arial"/>
          <w:sz w:val="20"/>
          <w:szCs w:val="20"/>
          <w:highlight w:val="yellow"/>
        </w:rPr>
        <w:t>–</w:t>
      </w:r>
      <w:r w:rsidR="00DF5579" w:rsidRPr="00395611">
        <w:rPr>
          <w:rFonts w:ascii="Arial" w:hAnsi="Arial"/>
          <w:sz w:val="20"/>
          <w:szCs w:val="20"/>
          <w:highlight w:val="yellow"/>
          <w:lang w:val="en-US"/>
        </w:rPr>
        <w:t xml:space="preserve">Oct when summer production peaks. </w:t>
      </w:r>
      <w:r w:rsidR="00BB5A1A" w:rsidRPr="00395611">
        <w:rPr>
          <w:rFonts w:ascii="Arial" w:hAnsi="Arial"/>
          <w:sz w:val="20"/>
          <w:szCs w:val="20"/>
          <w:highlight w:val="yellow"/>
          <w:lang w:val="en-US"/>
        </w:rPr>
        <w:t xml:space="preserve">We will randomly sample leaves and seeds (when available) from 5 individuals per </w:t>
      </w:r>
      <w:r w:rsidR="00F642AF" w:rsidRPr="00395611">
        <w:rPr>
          <w:rFonts w:ascii="Arial" w:hAnsi="Arial"/>
          <w:sz w:val="20"/>
          <w:szCs w:val="20"/>
          <w:highlight w:val="yellow"/>
          <w:lang w:val="en-US"/>
        </w:rPr>
        <w:t xml:space="preserve">plant </w:t>
      </w:r>
      <w:r w:rsidR="00BB5A1A" w:rsidRPr="00395611">
        <w:rPr>
          <w:rFonts w:ascii="Arial" w:hAnsi="Arial"/>
          <w:sz w:val="20"/>
          <w:szCs w:val="20"/>
          <w:highlight w:val="yellow"/>
          <w:lang w:val="en-US"/>
        </w:rPr>
        <w:t xml:space="preserve">species per </w:t>
      </w:r>
      <w:r w:rsidR="006C6A1F" w:rsidRPr="00395611">
        <w:rPr>
          <w:rFonts w:ascii="Arial" w:hAnsi="Arial"/>
          <w:sz w:val="20"/>
          <w:szCs w:val="20"/>
          <w:highlight w:val="yellow"/>
          <w:lang w:val="en-US"/>
        </w:rPr>
        <w:t>season</w:t>
      </w:r>
      <w:r w:rsidR="00BB5A1A" w:rsidRPr="00395611">
        <w:rPr>
          <w:rFonts w:ascii="Arial" w:hAnsi="Arial"/>
          <w:sz w:val="20"/>
          <w:szCs w:val="20"/>
          <w:highlight w:val="yellow"/>
          <w:lang w:val="en-US"/>
        </w:rPr>
        <w:t xml:space="preserve"> in the first two years of the project</w:t>
      </w:r>
      <w:r w:rsidR="00512E43" w:rsidRPr="00395611">
        <w:rPr>
          <w:rFonts w:ascii="Arial" w:hAnsi="Arial"/>
          <w:sz w:val="20"/>
          <w:szCs w:val="20"/>
          <w:highlight w:val="yellow"/>
          <w:lang w:val="en-US"/>
        </w:rPr>
        <w:t>; we will rely on plant isotope data being generated by the LTER program for the third field season</w:t>
      </w:r>
      <w:r w:rsidR="00BB5A1A" w:rsidRPr="00395611">
        <w:rPr>
          <w:rFonts w:ascii="Arial" w:hAnsi="Arial"/>
          <w:sz w:val="20"/>
          <w:szCs w:val="20"/>
          <w:highlight w:val="yellow"/>
          <w:lang w:val="en-US"/>
        </w:rPr>
        <w:t>. We anticipate this will produce ~</w:t>
      </w:r>
      <w:r w:rsidR="006C6A1F" w:rsidRPr="00395611">
        <w:rPr>
          <w:rFonts w:ascii="Arial" w:hAnsi="Arial"/>
          <w:sz w:val="20"/>
          <w:szCs w:val="20"/>
          <w:highlight w:val="yellow"/>
          <w:lang w:val="en-US"/>
        </w:rPr>
        <w:t>375</w:t>
      </w:r>
      <w:r w:rsidR="00BB5A1A" w:rsidRPr="00395611">
        <w:rPr>
          <w:rFonts w:ascii="Arial" w:hAnsi="Arial"/>
          <w:sz w:val="20"/>
          <w:szCs w:val="20"/>
          <w:highlight w:val="yellow"/>
          <w:lang w:val="en-US"/>
        </w:rPr>
        <w:t xml:space="preserve"> samples </w:t>
      </w:r>
      <w:r w:rsidR="00BB5A1A" w:rsidRPr="00395611">
        <w:rPr>
          <w:rFonts w:ascii="Arial" w:hAnsi="Arial" w:cs="Arial"/>
          <w:sz w:val="20"/>
          <w:szCs w:val="20"/>
          <w:highlight w:val="yellow"/>
          <w:lang w:val="en-US"/>
        </w:rPr>
        <w:t xml:space="preserve">per year </w:t>
      </w:r>
      <w:r w:rsidR="00CB77ED" w:rsidRPr="00395611">
        <w:rPr>
          <w:rFonts w:ascii="Arial" w:hAnsi="Arial" w:cs="Arial"/>
          <w:sz w:val="20"/>
          <w:szCs w:val="20"/>
          <w:highlight w:val="yellow"/>
          <w:lang w:val="en-US"/>
        </w:rPr>
        <w:t>(</w:t>
      </w:r>
      <w:r w:rsidR="006C6A1F" w:rsidRPr="00395611">
        <w:rPr>
          <w:rFonts w:ascii="Arial" w:hAnsi="Arial" w:cs="Arial"/>
          <w:sz w:val="20"/>
          <w:szCs w:val="20"/>
          <w:highlight w:val="yellow"/>
          <w:lang w:val="en-US"/>
        </w:rPr>
        <w:t>750</w:t>
      </w:r>
      <w:r w:rsidR="00CB77ED" w:rsidRPr="00395611">
        <w:rPr>
          <w:rFonts w:ascii="Arial" w:hAnsi="Arial" w:cs="Arial"/>
          <w:sz w:val="20"/>
          <w:szCs w:val="20"/>
          <w:highlight w:val="yellow"/>
          <w:lang w:val="en-US"/>
        </w:rPr>
        <w:t xml:space="preserve"> samples total)</w:t>
      </w:r>
      <w:r w:rsidR="00B56E86" w:rsidRPr="00395611">
        <w:rPr>
          <w:rFonts w:ascii="Arial" w:hAnsi="Arial" w:cs="Arial"/>
          <w:sz w:val="20"/>
          <w:szCs w:val="20"/>
          <w:highlight w:val="yellow"/>
          <w:lang w:val="en-US"/>
        </w:rPr>
        <w:t>,</w:t>
      </w:r>
      <w:r w:rsidR="00CB77ED" w:rsidRPr="00395611">
        <w:rPr>
          <w:rFonts w:ascii="Arial" w:hAnsi="Arial" w:cs="Arial"/>
          <w:sz w:val="20"/>
          <w:szCs w:val="20"/>
          <w:highlight w:val="yellow"/>
          <w:lang w:val="en-US"/>
        </w:rPr>
        <w:t xml:space="preserve"> </w:t>
      </w:r>
      <w:r w:rsidR="00BB5A1A" w:rsidRPr="00395611">
        <w:rPr>
          <w:rFonts w:ascii="Arial" w:hAnsi="Arial" w:cs="Arial"/>
          <w:sz w:val="20"/>
          <w:szCs w:val="20"/>
          <w:highlight w:val="yellow"/>
          <w:lang w:val="en-US"/>
        </w:rPr>
        <w:t>assuming that ~</w:t>
      </w:r>
      <w:r w:rsidR="00512E43" w:rsidRPr="00395611">
        <w:rPr>
          <w:rFonts w:ascii="Arial" w:hAnsi="Arial" w:cs="Arial"/>
          <w:sz w:val="20"/>
          <w:szCs w:val="20"/>
          <w:highlight w:val="yellow"/>
          <w:lang w:val="en-US"/>
        </w:rPr>
        <w:t>30</w:t>
      </w:r>
      <w:r w:rsidR="00BB5A1A" w:rsidRPr="00395611">
        <w:rPr>
          <w:rFonts w:ascii="Arial" w:hAnsi="Arial" w:cs="Arial"/>
          <w:sz w:val="20"/>
          <w:szCs w:val="20"/>
          <w:highlight w:val="yellow"/>
          <w:lang w:val="en-US"/>
        </w:rPr>
        <w:t xml:space="preserve"> </w:t>
      </w:r>
      <w:r w:rsidR="00512E43" w:rsidRPr="00395611">
        <w:rPr>
          <w:rFonts w:ascii="Arial" w:hAnsi="Arial" w:cs="Arial"/>
          <w:sz w:val="20"/>
          <w:szCs w:val="20"/>
          <w:highlight w:val="yellow"/>
          <w:lang w:val="en-US"/>
        </w:rPr>
        <w:t xml:space="preserve">of the 40 </w:t>
      </w:r>
      <w:r w:rsidR="00BB5A1A" w:rsidRPr="00395611">
        <w:rPr>
          <w:rFonts w:ascii="Arial" w:hAnsi="Arial" w:cs="Arial"/>
          <w:sz w:val="20"/>
          <w:szCs w:val="20"/>
          <w:highlight w:val="yellow"/>
          <w:lang w:val="en-US"/>
        </w:rPr>
        <w:t>spec</w:t>
      </w:r>
      <w:r w:rsidR="00512E43" w:rsidRPr="00395611">
        <w:rPr>
          <w:rFonts w:ascii="Arial" w:hAnsi="Arial" w:cs="Arial"/>
          <w:sz w:val="20"/>
          <w:szCs w:val="20"/>
          <w:highlight w:val="yellow"/>
          <w:lang w:val="en-US"/>
        </w:rPr>
        <w:t xml:space="preserve">ies that contribute &gt;99% of the long-term ANPP at our study site </w:t>
      </w:r>
      <w:r w:rsidR="00BB5A1A" w:rsidRPr="00395611">
        <w:rPr>
          <w:rFonts w:ascii="Arial" w:hAnsi="Arial" w:cs="Arial"/>
          <w:sz w:val="20"/>
          <w:szCs w:val="20"/>
          <w:highlight w:val="yellow"/>
          <w:lang w:val="en-US"/>
        </w:rPr>
        <w:t>will be available for sampling in a given year</w:t>
      </w:r>
      <w:r w:rsidR="00036A6C" w:rsidRPr="00395611">
        <w:rPr>
          <w:rFonts w:ascii="Arial" w:hAnsi="Arial" w:cs="Arial"/>
          <w:sz w:val="20"/>
          <w:szCs w:val="20"/>
          <w:highlight w:val="yellow"/>
          <w:lang w:val="en-US"/>
        </w:rPr>
        <w:t xml:space="preserve">, and seeds may only be available for </w:t>
      </w:r>
      <w:r w:rsidR="00512E43" w:rsidRPr="00395611">
        <w:rPr>
          <w:rFonts w:ascii="Arial" w:hAnsi="Arial" w:cs="Arial"/>
          <w:sz w:val="20"/>
          <w:szCs w:val="20"/>
          <w:highlight w:val="yellow"/>
          <w:lang w:val="en-US"/>
        </w:rPr>
        <w:t>2/3</w:t>
      </w:r>
      <w:r w:rsidR="00036A6C" w:rsidRPr="00395611">
        <w:rPr>
          <w:rFonts w:ascii="Arial" w:hAnsi="Arial" w:cs="Arial"/>
          <w:sz w:val="20"/>
          <w:szCs w:val="20"/>
          <w:highlight w:val="yellow"/>
          <w:lang w:val="en-US"/>
        </w:rPr>
        <w:t xml:space="preserve"> </w:t>
      </w:r>
      <w:r w:rsidR="00512E43" w:rsidRPr="00395611">
        <w:rPr>
          <w:rFonts w:ascii="Arial" w:hAnsi="Arial" w:cs="Arial"/>
          <w:sz w:val="20"/>
          <w:szCs w:val="20"/>
          <w:highlight w:val="yellow"/>
          <w:lang w:val="en-US"/>
        </w:rPr>
        <w:t xml:space="preserve">(or 20) </w:t>
      </w:r>
      <w:r w:rsidR="00036A6C" w:rsidRPr="00395611">
        <w:rPr>
          <w:rFonts w:ascii="Arial" w:hAnsi="Arial" w:cs="Arial"/>
          <w:sz w:val="20"/>
          <w:szCs w:val="20"/>
          <w:highlight w:val="yellow"/>
          <w:lang w:val="en-US"/>
        </w:rPr>
        <w:t>of those species</w:t>
      </w:r>
      <w:r w:rsidR="00BB5A1A" w:rsidRPr="00395611">
        <w:rPr>
          <w:rFonts w:ascii="Arial" w:hAnsi="Arial" w:cs="Arial"/>
          <w:sz w:val="20"/>
          <w:szCs w:val="20"/>
          <w:highlight w:val="yellow"/>
          <w:lang w:val="en-US"/>
        </w:rPr>
        <w:t xml:space="preserve">. </w:t>
      </w:r>
      <w:r w:rsidR="00956F45" w:rsidRPr="00395611">
        <w:rPr>
          <w:rFonts w:ascii="Arial" w:hAnsi="Arial" w:cs="Arial"/>
          <w:sz w:val="20"/>
          <w:szCs w:val="20"/>
          <w:highlight w:val="yellow"/>
          <w:lang w:val="en-US"/>
        </w:rPr>
        <w:t xml:space="preserve">We will also measure </w:t>
      </w:r>
      <w:r w:rsidR="002E68A7" w:rsidRPr="00395611">
        <w:rPr>
          <w:rFonts w:ascii="Symbol" w:eastAsia="Arial" w:hAnsi="Symbol" w:cs="Arial"/>
          <w:sz w:val="20"/>
          <w:szCs w:val="20"/>
          <w:highlight w:val="yellow"/>
          <w:lang w:val="en-US"/>
        </w:rPr>
        <w:t>d</w:t>
      </w:r>
      <w:r w:rsidR="002E68A7" w:rsidRPr="00395611">
        <w:rPr>
          <w:rFonts w:ascii="Arial" w:eastAsia="Arial" w:hAnsi="Arial" w:cs="Arial"/>
          <w:sz w:val="20"/>
          <w:szCs w:val="20"/>
          <w:highlight w:val="yellow"/>
          <w:vertAlign w:val="superscript"/>
          <w:lang w:val="en-US"/>
        </w:rPr>
        <w:t>13</w:t>
      </w:r>
      <w:r w:rsidR="002E68A7" w:rsidRPr="00395611">
        <w:rPr>
          <w:rFonts w:ascii="Arial" w:eastAsia="Arial" w:hAnsi="Arial" w:cs="Arial"/>
          <w:sz w:val="20"/>
          <w:szCs w:val="20"/>
          <w:highlight w:val="yellow"/>
          <w:lang w:val="en-US"/>
        </w:rPr>
        <w:t xml:space="preserve">C </w:t>
      </w:r>
      <w:r w:rsidR="0079076E" w:rsidRPr="00395611">
        <w:rPr>
          <w:rFonts w:ascii="Arial" w:hAnsi="Arial" w:cs="Arial"/>
          <w:sz w:val="20"/>
          <w:szCs w:val="20"/>
          <w:highlight w:val="yellow"/>
          <w:lang w:val="sv-SE"/>
        </w:rPr>
        <w:t xml:space="preserve">and </w:t>
      </w:r>
      <w:r w:rsidR="002E68A7" w:rsidRPr="00395611">
        <w:rPr>
          <w:rFonts w:ascii="Symbol" w:eastAsia="Arial" w:hAnsi="Symbol" w:cs="Arial"/>
          <w:sz w:val="20"/>
          <w:szCs w:val="20"/>
          <w:highlight w:val="yellow"/>
          <w:lang w:val="en-US"/>
        </w:rPr>
        <w:t>d</w:t>
      </w:r>
      <w:r w:rsidR="002E68A7" w:rsidRPr="00395611">
        <w:rPr>
          <w:rFonts w:ascii="Arial" w:eastAsia="Arial" w:hAnsi="Arial" w:cs="Arial"/>
          <w:sz w:val="20"/>
          <w:szCs w:val="20"/>
          <w:highlight w:val="yellow"/>
          <w:vertAlign w:val="superscript"/>
          <w:lang w:val="en-US"/>
        </w:rPr>
        <w:t>15</w:t>
      </w:r>
      <w:r w:rsidR="002E68A7" w:rsidRPr="00395611">
        <w:rPr>
          <w:rFonts w:ascii="Arial" w:eastAsia="Arial" w:hAnsi="Arial" w:cs="Arial"/>
          <w:sz w:val="20"/>
          <w:szCs w:val="20"/>
          <w:highlight w:val="yellow"/>
          <w:lang w:val="en-US"/>
        </w:rPr>
        <w:t xml:space="preserve">N </w:t>
      </w:r>
      <w:r w:rsidR="00D55201" w:rsidRPr="00395611">
        <w:rPr>
          <w:rFonts w:ascii="Arial" w:hAnsi="Arial" w:cs="Arial"/>
          <w:sz w:val="20"/>
          <w:szCs w:val="20"/>
          <w:highlight w:val="yellow"/>
          <w:lang w:val="en-US"/>
        </w:rPr>
        <w:t>values a</w:t>
      </w:r>
      <w:r w:rsidR="00941C44" w:rsidRPr="00395611">
        <w:rPr>
          <w:rFonts w:ascii="Arial" w:hAnsi="Arial" w:cs="Arial"/>
          <w:sz w:val="20"/>
          <w:szCs w:val="20"/>
          <w:highlight w:val="yellow"/>
          <w:lang w:val="en-US"/>
        </w:rPr>
        <w:t>s well as</w:t>
      </w:r>
      <w:r w:rsidR="00D55201" w:rsidRPr="00395611">
        <w:rPr>
          <w:rFonts w:ascii="Arial" w:hAnsi="Arial" w:cs="Arial"/>
          <w:sz w:val="20"/>
          <w:szCs w:val="20"/>
          <w:highlight w:val="yellow"/>
          <w:lang w:val="en-US"/>
        </w:rPr>
        <w:t xml:space="preserve"> nitrogen content </w:t>
      </w:r>
      <w:r w:rsidR="00956F45" w:rsidRPr="00395611">
        <w:rPr>
          <w:rFonts w:ascii="Arial" w:hAnsi="Arial" w:cs="Arial"/>
          <w:sz w:val="20"/>
          <w:szCs w:val="20"/>
          <w:highlight w:val="yellow"/>
          <w:lang w:val="en-US"/>
        </w:rPr>
        <w:t>of arthropods captured in pitfall traps used to build DNA reference libraries</w:t>
      </w:r>
      <w:r w:rsidR="00B56E86" w:rsidRPr="00395611">
        <w:rPr>
          <w:rFonts w:ascii="Arial" w:hAnsi="Arial" w:cs="Arial"/>
          <w:sz w:val="20"/>
          <w:szCs w:val="20"/>
          <w:highlight w:val="yellow"/>
          <w:lang w:val="en-US"/>
        </w:rPr>
        <w:t xml:space="preserve"> for the fecal metabarcoding component of the project</w:t>
      </w:r>
      <w:r w:rsidR="00956F45" w:rsidRPr="00395611">
        <w:rPr>
          <w:rFonts w:ascii="Arial" w:hAnsi="Arial" w:cs="Arial"/>
          <w:sz w:val="20"/>
          <w:szCs w:val="20"/>
          <w:highlight w:val="yellow"/>
          <w:lang w:val="en-US"/>
        </w:rPr>
        <w:t xml:space="preserve">. </w:t>
      </w:r>
      <w:r w:rsidR="0079076E" w:rsidRPr="00395611">
        <w:rPr>
          <w:rFonts w:ascii="Arial" w:hAnsi="Arial" w:cs="Arial"/>
          <w:sz w:val="20"/>
          <w:szCs w:val="20"/>
          <w:highlight w:val="yellow"/>
          <w:lang w:val="en-US"/>
        </w:rPr>
        <w:t>Lastly, w</w:t>
      </w:r>
      <w:r w:rsidR="00DF5579" w:rsidRPr="00395611">
        <w:rPr>
          <w:rFonts w:ascii="Arial" w:hAnsi="Arial" w:cs="Arial"/>
          <w:sz w:val="20"/>
          <w:szCs w:val="20"/>
          <w:highlight w:val="yellow"/>
          <w:lang w:val="en-US"/>
        </w:rPr>
        <w:t>e will</w:t>
      </w:r>
      <w:r w:rsidR="00CC5730" w:rsidRPr="00395611">
        <w:rPr>
          <w:rFonts w:ascii="Arial" w:hAnsi="Arial" w:cs="Arial"/>
          <w:sz w:val="20"/>
          <w:szCs w:val="20"/>
          <w:highlight w:val="yellow"/>
          <w:lang w:val="en-US"/>
        </w:rPr>
        <w:t xml:space="preserve"> </w:t>
      </w:r>
      <w:r w:rsidR="00DF5579" w:rsidRPr="00395611">
        <w:rPr>
          <w:rFonts w:ascii="Arial" w:hAnsi="Arial" w:cs="Arial"/>
          <w:sz w:val="20"/>
          <w:szCs w:val="20"/>
          <w:highlight w:val="yellow"/>
          <w:lang w:val="en-US"/>
        </w:rPr>
        <w:t xml:space="preserve">use scat metabarcoding data to identify the plant species most often consumed by small mammals to guide our </w:t>
      </w:r>
      <w:r w:rsidR="00CC5730" w:rsidRPr="00395611">
        <w:rPr>
          <w:rFonts w:ascii="Arial" w:hAnsi="Arial" w:cs="Arial"/>
          <w:sz w:val="20"/>
          <w:szCs w:val="20"/>
          <w:highlight w:val="yellow"/>
          <w:lang w:val="en-US"/>
        </w:rPr>
        <w:t>collection strategy</w:t>
      </w:r>
      <w:r w:rsidR="00036A6C" w:rsidRPr="00395611">
        <w:rPr>
          <w:rFonts w:ascii="Arial" w:hAnsi="Arial" w:cs="Arial"/>
          <w:sz w:val="20"/>
          <w:szCs w:val="20"/>
          <w:highlight w:val="yellow"/>
          <w:lang w:val="en-US"/>
        </w:rPr>
        <w:t xml:space="preserve"> </w:t>
      </w:r>
      <w:r w:rsidR="00956F45" w:rsidRPr="00395611">
        <w:rPr>
          <w:rFonts w:ascii="Arial" w:hAnsi="Arial" w:cs="Arial"/>
          <w:sz w:val="20"/>
          <w:szCs w:val="20"/>
          <w:highlight w:val="yellow"/>
          <w:lang w:val="en-US"/>
        </w:rPr>
        <w:t xml:space="preserve">and </w:t>
      </w:r>
      <w:r w:rsidR="00EB73B1" w:rsidRPr="00395611">
        <w:rPr>
          <w:rFonts w:ascii="Arial" w:hAnsi="Arial" w:cs="Arial"/>
          <w:sz w:val="20"/>
          <w:szCs w:val="20"/>
          <w:highlight w:val="yellow"/>
          <w:lang w:val="en-US"/>
        </w:rPr>
        <w:t xml:space="preserve">the </w:t>
      </w:r>
      <w:r w:rsidR="00956F45" w:rsidRPr="00395611">
        <w:rPr>
          <w:rFonts w:ascii="Arial" w:hAnsi="Arial" w:cs="Arial"/>
          <w:sz w:val="20"/>
          <w:szCs w:val="20"/>
          <w:highlight w:val="yellow"/>
          <w:lang w:val="en-US"/>
        </w:rPr>
        <w:t xml:space="preserve">analysis </w:t>
      </w:r>
      <w:r w:rsidR="00036A6C" w:rsidRPr="00395611">
        <w:rPr>
          <w:rFonts w:ascii="Arial" w:hAnsi="Arial" w:cs="Arial"/>
          <w:sz w:val="20"/>
          <w:szCs w:val="20"/>
          <w:highlight w:val="yellow"/>
          <w:lang w:val="en-US"/>
        </w:rPr>
        <w:t xml:space="preserve">of </w:t>
      </w:r>
      <w:r w:rsidR="00956F45" w:rsidRPr="00395611">
        <w:rPr>
          <w:rFonts w:ascii="Arial" w:hAnsi="Arial" w:cs="Arial"/>
          <w:sz w:val="20"/>
          <w:szCs w:val="20"/>
          <w:highlight w:val="yellow"/>
          <w:lang w:val="en-US"/>
        </w:rPr>
        <w:t xml:space="preserve">both </w:t>
      </w:r>
      <w:r w:rsidR="00036A6C" w:rsidRPr="00395611">
        <w:rPr>
          <w:rFonts w:ascii="Arial" w:hAnsi="Arial" w:cs="Arial"/>
          <w:sz w:val="20"/>
          <w:szCs w:val="20"/>
          <w:highlight w:val="yellow"/>
          <w:lang w:val="en-US"/>
        </w:rPr>
        <w:t>plant</w:t>
      </w:r>
      <w:r w:rsidR="00956F45" w:rsidRPr="00395611">
        <w:rPr>
          <w:rFonts w:ascii="Arial" w:hAnsi="Arial" w:cs="Arial"/>
          <w:sz w:val="20"/>
          <w:szCs w:val="20"/>
          <w:highlight w:val="yellow"/>
          <w:lang w:val="en-US"/>
        </w:rPr>
        <w:t xml:space="preserve"> and arthropod</w:t>
      </w:r>
      <w:r w:rsidR="00036A6C" w:rsidRPr="00395611">
        <w:rPr>
          <w:rFonts w:ascii="Arial" w:hAnsi="Arial" w:cs="Arial"/>
          <w:sz w:val="20"/>
          <w:szCs w:val="20"/>
          <w:highlight w:val="yellow"/>
          <w:lang w:val="en-US"/>
        </w:rPr>
        <w:t xml:space="preserve"> resources</w:t>
      </w:r>
      <w:r w:rsidR="00CC5730" w:rsidRPr="00395611">
        <w:rPr>
          <w:rFonts w:ascii="Arial" w:hAnsi="Arial" w:cs="Arial"/>
          <w:sz w:val="20"/>
          <w:szCs w:val="20"/>
          <w:highlight w:val="yellow"/>
          <w:lang w:val="en-US"/>
        </w:rPr>
        <w:t>.</w:t>
      </w:r>
      <w:r w:rsidR="00CC5730">
        <w:rPr>
          <w:rFonts w:ascii="Arial" w:hAnsi="Arial"/>
          <w:sz w:val="20"/>
          <w:szCs w:val="20"/>
          <w:lang w:val="en-US"/>
        </w:rPr>
        <w:t xml:space="preserve"> </w:t>
      </w:r>
      <w:commentRangeEnd w:id="3"/>
      <w:r w:rsidR="00CC02B8">
        <w:rPr>
          <w:rStyle w:val="CommentReference"/>
          <w:rFonts w:ascii="Times New Roman" w:hAnsi="Times New Roman" w:cs="Times New Roman"/>
          <w:color w:val="auto"/>
          <w:lang w:val="en-US"/>
          <w14:textOutline w14:w="0" w14:cap="rnd" w14:cmpd="sng" w14:algn="ctr">
            <w14:noFill/>
            <w14:prstDash w14:val="solid"/>
            <w14:bevel/>
          </w14:textOutline>
        </w:rPr>
        <w:commentReference w:id="3"/>
      </w:r>
    </w:p>
    <w:p w14:paraId="2C978DC4" w14:textId="5B6B3F35" w:rsidR="0060592A" w:rsidRDefault="00CC5730" w:rsidP="00422CBC">
      <w:pPr>
        <w:pStyle w:val="Body"/>
        <w:tabs>
          <w:tab w:val="left" w:pos="432"/>
        </w:tabs>
        <w:rPr>
          <w:rFonts w:ascii="Arial" w:hAnsi="Arial"/>
          <w:sz w:val="20"/>
          <w:szCs w:val="20"/>
          <w:lang w:val="en-US"/>
        </w:rPr>
      </w:pPr>
      <w:r>
        <w:rPr>
          <w:rFonts w:ascii="Arial" w:hAnsi="Arial"/>
          <w:sz w:val="20"/>
          <w:szCs w:val="20"/>
          <w:lang w:val="en-US"/>
        </w:rPr>
        <w:tab/>
      </w:r>
    </w:p>
    <w:p w14:paraId="112A499E" w14:textId="4477A10D" w:rsidR="00EB73B1" w:rsidRDefault="008C41D3" w:rsidP="00EB73B1">
      <w:pPr>
        <w:pStyle w:val="Body"/>
        <w:widowControl w:val="0"/>
        <w:tabs>
          <w:tab w:val="left" w:pos="432"/>
        </w:tabs>
        <w:suppressAutoHyphens/>
        <w:rPr>
          <w:rFonts w:ascii="Arial" w:hAnsi="Arial"/>
          <w:sz w:val="20"/>
          <w:szCs w:val="20"/>
          <w:lang w:val="en-US"/>
        </w:rPr>
      </w:pPr>
      <w:r>
        <w:rPr>
          <w:rFonts w:ascii="Arial" w:hAnsi="Arial" w:cs="Arial"/>
          <w:sz w:val="20"/>
          <w:szCs w:val="20"/>
          <w:lang w:val="en-US"/>
        </w:rPr>
        <w:tab/>
      </w:r>
      <w:r w:rsidR="00EB73B1" w:rsidRPr="00EF7A5A">
        <w:rPr>
          <w:rFonts w:ascii="Arial" w:hAnsi="Arial" w:cs="Arial"/>
          <w:sz w:val="20"/>
          <w:szCs w:val="20"/>
          <w:lang w:val="en-US"/>
        </w:rPr>
        <w:t>Mammalian gut microbiomes represent an important and highly plastic phenotype that connects variation in individual physiology with population and community dynamics. The extent of variation in potential gut microbiome compositions for a particular species is determined by its phylogenetic history (</w:t>
      </w:r>
      <w:r w:rsidR="00EB73B1" w:rsidRPr="00C75854">
        <w:rPr>
          <w:rFonts w:ascii="Arial" w:hAnsi="Arial" w:cs="Arial"/>
          <w:bCs/>
          <w:noProof/>
          <w:sz w:val="20"/>
          <w:szCs w:val="20"/>
        </w:rPr>
        <w:t xml:space="preserve">Ley et al. 2008; </w:t>
      </w:r>
      <w:r w:rsidR="00EB73B1" w:rsidRPr="00C75854">
        <w:rPr>
          <w:rFonts w:ascii="Arial" w:hAnsi="Arial" w:cs="Arial"/>
          <w:noProof/>
          <w:sz w:val="20"/>
          <w:szCs w:val="20"/>
        </w:rPr>
        <w:t>Brooks et al. 2015</w:t>
      </w:r>
      <w:r w:rsidR="00EB73B1" w:rsidRPr="00EF7A5A">
        <w:rPr>
          <w:rFonts w:ascii="Arial" w:hAnsi="Arial" w:cs="Arial"/>
          <w:sz w:val="20"/>
          <w:szCs w:val="20"/>
          <w:lang w:val="en-US"/>
        </w:rPr>
        <w:t>), but the realized composition can be modulated by recent dietary, health, and social influences operating over daily and seasonal timeframes (</w:t>
      </w:r>
      <w:r w:rsidR="00EB73B1" w:rsidRPr="00C75854">
        <w:rPr>
          <w:rFonts w:ascii="Arial" w:hAnsi="Arial" w:cs="Arial"/>
          <w:bCs/>
          <w:noProof/>
          <w:sz w:val="20"/>
          <w:szCs w:val="20"/>
        </w:rPr>
        <w:t xml:space="preserve">David et al. 2014, </w:t>
      </w:r>
      <w:r w:rsidR="00EB73B1" w:rsidRPr="00C75854">
        <w:rPr>
          <w:rFonts w:ascii="Arial" w:hAnsi="Arial" w:cs="Arial"/>
          <w:noProof/>
          <w:sz w:val="20"/>
          <w:szCs w:val="20"/>
        </w:rPr>
        <w:t>Amato et al. 2015, Moeller et al. 2016, Kartzinel et al. 2019</w:t>
      </w:r>
      <w:r w:rsidR="00EB73B1" w:rsidRPr="00EF7A5A">
        <w:rPr>
          <w:rFonts w:ascii="Arial" w:hAnsi="Arial" w:cs="Arial"/>
          <w:sz w:val="20"/>
          <w:szCs w:val="20"/>
          <w:lang w:val="en-US"/>
        </w:rPr>
        <w:t>). In addition to enabling the metabolism of complex carbohydrates and synthesis of</w:t>
      </w:r>
      <w:r w:rsidR="00EB73B1">
        <w:rPr>
          <w:rFonts w:ascii="Arial" w:hAnsi="Arial"/>
          <w:sz w:val="20"/>
          <w:szCs w:val="20"/>
          <w:lang w:val="en-US"/>
        </w:rPr>
        <w:t xml:space="preserve"> amino acids</w:t>
      </w:r>
      <w:r w:rsidR="00395611">
        <w:rPr>
          <w:rFonts w:ascii="Arial" w:hAnsi="Arial"/>
          <w:sz w:val="20"/>
          <w:szCs w:val="20"/>
          <w:lang w:val="en-US"/>
        </w:rPr>
        <w:t xml:space="preserve"> (Newsome et al. 2020)</w:t>
      </w:r>
      <w:r w:rsidR="00EB73B1">
        <w:rPr>
          <w:rFonts w:ascii="Arial" w:hAnsi="Arial"/>
          <w:sz w:val="20"/>
          <w:szCs w:val="20"/>
          <w:lang w:val="en-US"/>
        </w:rPr>
        <w:t xml:space="preserve">, bacteria in the microbiome contribute to the detoxification of plant-specific anti-herbivore defense compounds. For example, </w:t>
      </w:r>
      <w:r w:rsidR="00EB73B1" w:rsidRPr="00C75854">
        <w:rPr>
          <w:rFonts w:ascii="Arial" w:hAnsi="Arial"/>
          <w:i/>
          <w:iCs/>
          <w:sz w:val="20"/>
          <w:szCs w:val="20"/>
          <w:lang w:val="en-US"/>
        </w:rPr>
        <w:t>Neotoma</w:t>
      </w:r>
      <w:r w:rsidR="00EB73B1">
        <w:rPr>
          <w:rFonts w:ascii="Arial" w:hAnsi="Arial"/>
          <w:sz w:val="20"/>
          <w:szCs w:val="20"/>
          <w:lang w:val="en-US"/>
        </w:rPr>
        <w:t xml:space="preserve"> species in the American Southwest maintain gut bacteria that enhance degradation of toxic plant-defense compounds, such as those produced by creosote (Kohl et al. 2015). One of the most promising uses of gut microbiome data from wild animals involves using these high-dimension data to detect and partition physiological variation related to nutritional status within and among individuals through time, enabling researchers to establish specific connections with environmental and demographic changes (Kartzinel et al. 2019). Unlike in zoo- and lab-based studies in which animals are provisioned with nutritious foods and protected from competition, the diversity and composition of bacteria contributing to the gut microbiomes of wild animals is inextricably linked to variation in environmental and community context. </w:t>
      </w:r>
      <w:r w:rsidR="00CC02B8">
        <w:rPr>
          <w:rFonts w:ascii="Arial" w:hAnsi="Arial"/>
          <w:sz w:val="20"/>
          <w:szCs w:val="20"/>
          <w:lang w:val="en-US"/>
        </w:rPr>
        <w:t>Similar to the framework commonly used to define dietary variation in the context of individual diet specialization, t</w:t>
      </w:r>
      <w:commentRangeStart w:id="4"/>
      <w:r w:rsidR="00EB73B1">
        <w:rPr>
          <w:rFonts w:ascii="Arial" w:hAnsi="Arial"/>
          <w:sz w:val="20"/>
          <w:szCs w:val="20"/>
          <w:lang w:val="en-US"/>
        </w:rPr>
        <w:t xml:space="preserve">he total diversity of gut bacteria in a population can be partitioned into within- and between-individual components. Conditions conducive to population growth and maintenance (wet seasons) inevitably enable a larger total diversity because the number of bacterial species increases asymptotically with the number of available hosts (i.e., the ubiquitous species-area relationship). Yet how this total diversity is partitioned within and among individuals through time—as population sizes grow and fall—is an entirely novel and open question with the potential to connect environmental variation with demographic processes via an understanding of individual-level physiology. On one hand, seasonal pulses in resource availability could ameliorate both intra- and inter-specific competition, enabling consumers to converge on a subset of preferred resources that maximize fitness. On the other hand, peak population- and community-level densities that coincide with or follow closely behind these pulses could exacerbate competition in ways that require individuals to diversify their diets in ways that maximize individual specialization on the subset of resources for which each individual is best suited to compete and/or to opportunistically incorporate less desirable (potentially more toxic) resources into their diet. Thus, </w:t>
      </w:r>
      <w:r w:rsidR="00EB73B1">
        <w:rPr>
          <w:rFonts w:ascii="Arial" w:hAnsi="Arial"/>
          <w:sz w:val="20"/>
          <w:szCs w:val="20"/>
          <w:lang w:val="en-US"/>
        </w:rPr>
        <w:lastRenderedPageBreak/>
        <w:t>changes in both total population-level microbiome diversity as well as the individual-level contributions to this total value should be expected to vary as a function of seasonality (and therefore population density) in small mammal communities in desert ecosystems</w:t>
      </w:r>
      <w:commentRangeEnd w:id="4"/>
      <w:r w:rsidR="00EB73B1">
        <w:rPr>
          <w:rStyle w:val="CommentReference"/>
          <w:rFonts w:ascii="Times New Roman" w:hAnsi="Times New Roman" w:cs="Times New Roman"/>
          <w:color w:val="auto"/>
          <w:lang w:val="en-US"/>
          <w14:textOutline w14:w="0" w14:cap="rnd" w14:cmpd="sng" w14:algn="ctr">
            <w14:noFill/>
            <w14:prstDash w14:val="solid"/>
            <w14:bevel/>
          </w14:textOutline>
        </w:rPr>
        <w:commentReference w:id="4"/>
      </w:r>
      <w:r w:rsidR="00EB73B1">
        <w:rPr>
          <w:rFonts w:ascii="Arial" w:hAnsi="Arial"/>
          <w:sz w:val="20"/>
          <w:szCs w:val="20"/>
          <w:lang w:val="en-US"/>
        </w:rPr>
        <w:t xml:space="preserve">. </w:t>
      </w:r>
    </w:p>
    <w:p w14:paraId="1E56ED5F" w14:textId="77777777" w:rsidR="00EB73B1" w:rsidRDefault="00EB73B1" w:rsidP="00EB73B1">
      <w:pPr>
        <w:pStyle w:val="Body"/>
        <w:widowControl w:val="0"/>
        <w:tabs>
          <w:tab w:val="left" w:pos="432"/>
        </w:tabs>
        <w:suppressAutoHyphens/>
        <w:rPr>
          <w:rFonts w:ascii="Arial" w:hAnsi="Arial"/>
          <w:sz w:val="20"/>
          <w:szCs w:val="20"/>
          <w:lang w:val="en-US"/>
        </w:rPr>
      </w:pPr>
    </w:p>
    <w:p w14:paraId="07DD071E" w14:textId="20D4DC70" w:rsidR="00EB73B1" w:rsidRDefault="008C41D3"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EB73B1">
        <w:rPr>
          <w:rFonts w:ascii="Arial" w:hAnsi="Arial"/>
          <w:sz w:val="20"/>
          <w:szCs w:val="20"/>
          <w:lang w:val="en-US"/>
        </w:rPr>
        <w:t>A recent analysis of gut microbiomes from a semi-arid Kenyan ecosystem revealed the expected increase in total population-level gut bacterial richness as the population size and density of two sympatric rodent species increased in response to seasonal rainfall (and vice versa) over a two-year period (</w:t>
      </w:r>
      <w:commentRangeStart w:id="5"/>
      <w:r w:rsidR="00EB73B1">
        <w:rPr>
          <w:rFonts w:ascii="Arial" w:hAnsi="Arial"/>
          <w:sz w:val="20"/>
          <w:szCs w:val="20"/>
          <w:lang w:val="en-US"/>
        </w:rPr>
        <w:t>Fig. X</w:t>
      </w:r>
      <w:commentRangeEnd w:id="5"/>
      <w:r w:rsidR="00EB73B1">
        <w:rPr>
          <w:rStyle w:val="CommentReference"/>
          <w:rFonts w:ascii="Times New Roman" w:hAnsi="Times New Roman" w:cs="Times New Roman"/>
          <w:color w:val="auto"/>
          <w:lang w:val="en-US"/>
          <w14:textOutline w14:w="0" w14:cap="rnd" w14:cmpd="sng" w14:algn="ctr">
            <w14:noFill/>
            <w14:prstDash w14:val="solid"/>
            <w14:bevel/>
          </w14:textOutline>
        </w:rPr>
        <w:commentReference w:id="5"/>
      </w:r>
      <w:r w:rsidR="00EB73B1">
        <w:rPr>
          <w:rFonts w:ascii="Arial" w:hAnsi="Arial"/>
          <w:sz w:val="20"/>
          <w:szCs w:val="20"/>
          <w:lang w:val="en-US"/>
        </w:rPr>
        <w:t xml:space="preserve">). The individual-level contributions to this total richness did not increase at a comparable rate, however, and for one of the species individual-level microbiome richness decreased strongly, resulting in a reduction of the within-individual component for both species (and therefore an increase in the between-individual component, </w:t>
      </w:r>
      <w:proofErr w:type="spellStart"/>
      <w:r w:rsidR="00EB73B1">
        <w:rPr>
          <w:rFonts w:ascii="Arial" w:hAnsi="Arial"/>
          <w:sz w:val="20"/>
          <w:szCs w:val="20"/>
          <w:lang w:val="en-US"/>
        </w:rPr>
        <w:t>sensu</w:t>
      </w:r>
      <w:proofErr w:type="spellEnd"/>
      <w:r w:rsidR="00EB73B1">
        <w:rPr>
          <w:rFonts w:ascii="Arial" w:hAnsi="Arial"/>
          <w:sz w:val="20"/>
          <w:szCs w:val="20"/>
          <w:lang w:val="en-US"/>
        </w:rPr>
        <w:t xml:space="preserve"> </w:t>
      </w:r>
      <w:proofErr w:type="spellStart"/>
      <w:r w:rsidR="00EB73B1">
        <w:rPr>
          <w:rFonts w:ascii="Arial" w:hAnsi="Arial"/>
          <w:sz w:val="20"/>
          <w:szCs w:val="20"/>
          <w:lang w:val="en-US"/>
        </w:rPr>
        <w:t>Bolnick</w:t>
      </w:r>
      <w:proofErr w:type="spellEnd"/>
      <w:r w:rsidR="00EB73B1">
        <w:rPr>
          <w:rFonts w:ascii="Arial" w:hAnsi="Arial"/>
          <w:sz w:val="20"/>
          <w:szCs w:val="20"/>
          <w:lang w:val="en-US"/>
        </w:rPr>
        <w:t>). There is thus a clear link with resource-based differences in population dynamics and foraging ecology, such that individuals of two ecologically distinct species become more specialized—but to different degrees—when resources are abundant, and populations are larger; this relationship is stronger for a resource generalist (</w:t>
      </w:r>
      <w:proofErr w:type="spellStart"/>
      <w:r w:rsidR="00EB73B1" w:rsidRPr="00C75854">
        <w:rPr>
          <w:rFonts w:ascii="Arial" w:hAnsi="Arial"/>
          <w:i/>
          <w:iCs/>
          <w:sz w:val="20"/>
          <w:szCs w:val="20"/>
          <w:lang w:val="en-US"/>
        </w:rPr>
        <w:t>Gerbilliscus</w:t>
      </w:r>
      <w:proofErr w:type="spellEnd"/>
      <w:r w:rsidR="00EB73B1" w:rsidRPr="00C75854">
        <w:rPr>
          <w:rFonts w:ascii="Arial" w:hAnsi="Arial"/>
          <w:i/>
          <w:iCs/>
          <w:sz w:val="20"/>
          <w:szCs w:val="20"/>
          <w:lang w:val="en-US"/>
        </w:rPr>
        <w:t xml:space="preserve"> </w:t>
      </w:r>
      <w:proofErr w:type="spellStart"/>
      <w:r w:rsidR="00EB73B1" w:rsidRPr="00C75854">
        <w:rPr>
          <w:rFonts w:ascii="Arial" w:hAnsi="Arial"/>
          <w:i/>
          <w:iCs/>
          <w:sz w:val="20"/>
          <w:szCs w:val="20"/>
          <w:lang w:val="en-US"/>
        </w:rPr>
        <w:t>robustus</w:t>
      </w:r>
      <w:proofErr w:type="spellEnd"/>
      <w:r w:rsidR="00EB73B1">
        <w:rPr>
          <w:rFonts w:ascii="Arial" w:hAnsi="Arial"/>
          <w:sz w:val="20"/>
          <w:szCs w:val="20"/>
          <w:lang w:val="en-US"/>
        </w:rPr>
        <w:t>, a trophic omnivore and C3-C4 generalist) vs. a resource specialist (</w:t>
      </w:r>
      <w:proofErr w:type="spellStart"/>
      <w:r w:rsidR="00EB73B1" w:rsidRPr="00C75854">
        <w:rPr>
          <w:rFonts w:ascii="Arial" w:hAnsi="Arial"/>
          <w:i/>
          <w:iCs/>
          <w:sz w:val="20"/>
          <w:szCs w:val="20"/>
          <w:lang w:val="en-US"/>
        </w:rPr>
        <w:t>Saccostomus</w:t>
      </w:r>
      <w:proofErr w:type="spellEnd"/>
      <w:r w:rsidR="00EB73B1" w:rsidRPr="00C75854">
        <w:rPr>
          <w:rFonts w:ascii="Arial" w:hAnsi="Arial"/>
          <w:i/>
          <w:iCs/>
          <w:sz w:val="20"/>
          <w:szCs w:val="20"/>
          <w:lang w:val="en-US"/>
        </w:rPr>
        <w:t xml:space="preserve"> </w:t>
      </w:r>
      <w:proofErr w:type="spellStart"/>
      <w:r w:rsidR="00EB73B1" w:rsidRPr="00C75854">
        <w:rPr>
          <w:rFonts w:ascii="Arial" w:hAnsi="Arial"/>
          <w:i/>
          <w:iCs/>
          <w:sz w:val="20"/>
          <w:szCs w:val="20"/>
          <w:lang w:val="en-US"/>
        </w:rPr>
        <w:t>mearnsi</w:t>
      </w:r>
      <w:proofErr w:type="spellEnd"/>
      <w:r w:rsidR="00EB73B1">
        <w:rPr>
          <w:rFonts w:ascii="Arial" w:hAnsi="Arial"/>
          <w:sz w:val="20"/>
          <w:szCs w:val="20"/>
          <w:lang w:val="en-US"/>
        </w:rPr>
        <w:t xml:space="preserve">, a herbivore and C3 specialist with cheek pouches suggestive of seed-hoarding behaviors). Similar dynamics are likely to occur in rodent populations from the American Southwest. Heteromyids that hoard food may be less likely to exhibit individual specialization in gut microbiome composition, regardless of season, compared to cricetids that may be more liable to sample broadly from the available resources. </w:t>
      </w:r>
    </w:p>
    <w:p w14:paraId="2FB1EC8A" w14:textId="77777777" w:rsidR="00390E12" w:rsidRDefault="00390E12">
      <w:pPr>
        <w:pStyle w:val="Body"/>
        <w:widowControl w:val="0"/>
        <w:tabs>
          <w:tab w:val="left" w:pos="432"/>
        </w:tabs>
        <w:suppressAutoHyphens/>
        <w:rPr>
          <w:rFonts w:ascii="Arial" w:hAnsi="Arial"/>
          <w:sz w:val="20"/>
          <w:szCs w:val="20"/>
          <w:lang w:val="en-US"/>
        </w:rPr>
      </w:pPr>
    </w:p>
    <w:p w14:paraId="5ABBA700" w14:textId="1083D038" w:rsidR="00E47925" w:rsidRDefault="00096063">
      <w:pPr>
        <w:pStyle w:val="Body"/>
        <w:widowControl w:val="0"/>
        <w:tabs>
          <w:tab w:val="left" w:pos="432"/>
        </w:tabs>
        <w:suppressAutoHyphens/>
        <w:rPr>
          <w:rFonts w:ascii="Arial" w:hAnsi="Arial"/>
          <w:sz w:val="20"/>
          <w:szCs w:val="20"/>
          <w:lang w:val="en-US"/>
        </w:rPr>
      </w:pPr>
      <w:r w:rsidRPr="00390E12">
        <w:rPr>
          <w:rFonts w:ascii="Arial" w:hAnsi="Arial"/>
          <w:sz w:val="20"/>
          <w:szCs w:val="20"/>
          <w:highlight w:val="yellow"/>
          <w:lang w:val="en-US"/>
        </w:rPr>
        <w:t>MIXED MODELS</w:t>
      </w:r>
      <w:r w:rsidR="00E05977">
        <w:rPr>
          <w:rFonts w:ascii="Arial" w:hAnsi="Arial"/>
          <w:sz w:val="20"/>
          <w:szCs w:val="20"/>
          <w:highlight w:val="yellow"/>
          <w:lang w:val="en-US"/>
        </w:rPr>
        <w:t xml:space="preserve"> AND </w:t>
      </w:r>
      <w:r w:rsidRPr="00390E12">
        <w:rPr>
          <w:rFonts w:ascii="Arial" w:hAnsi="Arial"/>
          <w:sz w:val="20"/>
          <w:szCs w:val="20"/>
          <w:highlight w:val="yellow"/>
          <w:lang w:val="en-US"/>
        </w:rPr>
        <w:t>SURVIVAL (MARK) MODELS (MANLICK)</w:t>
      </w:r>
    </w:p>
    <w:p w14:paraId="2BD7BC0D" w14:textId="0E56120C" w:rsidR="00B13D9F" w:rsidRDefault="00B13D9F">
      <w:pPr>
        <w:pStyle w:val="Body"/>
        <w:widowControl w:val="0"/>
        <w:tabs>
          <w:tab w:val="left" w:pos="432"/>
        </w:tabs>
        <w:suppressAutoHyphens/>
        <w:rPr>
          <w:rFonts w:ascii="Arial" w:hAnsi="Arial"/>
          <w:sz w:val="20"/>
          <w:szCs w:val="20"/>
          <w:lang w:val="en-US"/>
        </w:rPr>
      </w:pPr>
    </w:p>
    <w:p w14:paraId="51122973" w14:textId="77777777" w:rsidR="00B13D9F" w:rsidRDefault="00B13D9F" w:rsidP="00B13D9F">
      <w:pPr>
        <w:pStyle w:val="Body"/>
        <w:widowControl w:val="0"/>
        <w:tabs>
          <w:tab w:val="left" w:pos="432"/>
        </w:tabs>
        <w:suppressAutoHyphens/>
        <w:rPr>
          <w:rFonts w:ascii="Arial" w:hAnsi="Arial"/>
          <w:b/>
          <w:bCs/>
          <w:i/>
          <w:iCs/>
          <w:sz w:val="20"/>
          <w:szCs w:val="20"/>
          <w:lang w:val="en-US"/>
        </w:rPr>
      </w:pPr>
      <w:r w:rsidRPr="003562BB">
        <w:rPr>
          <w:rFonts w:ascii="Arial" w:hAnsi="Arial"/>
          <w:b/>
          <w:bCs/>
          <w:i/>
          <w:iCs/>
          <w:sz w:val="20"/>
          <w:szCs w:val="20"/>
          <w:lang w:val="en-US"/>
        </w:rPr>
        <w:t>Predictions.</w:t>
      </w:r>
    </w:p>
    <w:p w14:paraId="16FF093D" w14:textId="77777777" w:rsidR="00B13D9F" w:rsidRDefault="00B13D9F">
      <w:pPr>
        <w:pStyle w:val="Body"/>
        <w:widowControl w:val="0"/>
        <w:tabs>
          <w:tab w:val="left" w:pos="432"/>
        </w:tabs>
        <w:suppressAutoHyphens/>
        <w:rPr>
          <w:rFonts w:ascii="Arial" w:eastAsia="Arial" w:hAnsi="Arial" w:cs="Arial"/>
          <w:i/>
          <w:iCs/>
          <w:sz w:val="20"/>
          <w:szCs w:val="20"/>
        </w:rPr>
      </w:pPr>
    </w:p>
    <w:p w14:paraId="2760B01C" w14:textId="77777777" w:rsidR="007B11BD" w:rsidRPr="003562BB" w:rsidRDefault="007B11BD">
      <w:pPr>
        <w:pStyle w:val="Body"/>
        <w:widowControl w:val="0"/>
        <w:tabs>
          <w:tab w:val="left" w:pos="432"/>
        </w:tabs>
        <w:suppressAutoHyphens/>
        <w:rPr>
          <w:rFonts w:ascii="Arial" w:eastAsia="Arial" w:hAnsi="Arial" w:cs="Arial"/>
          <w:i/>
          <w:iCs/>
          <w:sz w:val="20"/>
          <w:szCs w:val="20"/>
        </w:rPr>
      </w:pPr>
    </w:p>
    <w:p w14:paraId="78882155" w14:textId="3C6A5793" w:rsidR="007A0207" w:rsidRDefault="007A0207">
      <w:pPr>
        <w:pStyle w:val="Body"/>
        <w:widowControl w:val="0"/>
        <w:tabs>
          <w:tab w:val="left" w:pos="432"/>
        </w:tabs>
        <w:suppressAutoHyphens/>
        <w:rPr>
          <w:rFonts w:ascii="Arial" w:hAnsi="Arial"/>
          <w:b/>
          <w:bCs/>
          <w:i/>
          <w:iCs/>
          <w:sz w:val="20"/>
          <w:szCs w:val="20"/>
          <w:lang w:val="en-US"/>
        </w:rPr>
      </w:pPr>
    </w:p>
    <w:p w14:paraId="56AE72CD" w14:textId="7D76F87D" w:rsidR="00CC02B8" w:rsidRDefault="00CC02B8">
      <w:pPr>
        <w:pStyle w:val="Body"/>
        <w:widowControl w:val="0"/>
        <w:tabs>
          <w:tab w:val="left" w:pos="432"/>
        </w:tabs>
        <w:suppressAutoHyphens/>
        <w:rPr>
          <w:rFonts w:ascii="Arial" w:hAnsi="Arial"/>
          <w:b/>
          <w:bCs/>
          <w:i/>
          <w:iCs/>
          <w:sz w:val="20"/>
          <w:szCs w:val="20"/>
          <w:lang w:val="en-US"/>
        </w:rPr>
      </w:pPr>
    </w:p>
    <w:p w14:paraId="5827C154" w14:textId="08309F57" w:rsidR="00CC02B8" w:rsidRDefault="00CC02B8">
      <w:pPr>
        <w:pStyle w:val="Body"/>
        <w:widowControl w:val="0"/>
        <w:tabs>
          <w:tab w:val="left" w:pos="432"/>
        </w:tabs>
        <w:suppressAutoHyphens/>
        <w:rPr>
          <w:rFonts w:ascii="Arial" w:hAnsi="Arial"/>
          <w:b/>
          <w:bCs/>
          <w:i/>
          <w:iCs/>
          <w:sz w:val="20"/>
          <w:szCs w:val="20"/>
          <w:lang w:val="en-US"/>
        </w:rPr>
      </w:pPr>
    </w:p>
    <w:p w14:paraId="4C5D8EB1" w14:textId="3C37FE15" w:rsidR="00CC02B8" w:rsidRDefault="00CC02B8">
      <w:pPr>
        <w:pStyle w:val="Body"/>
        <w:widowControl w:val="0"/>
        <w:tabs>
          <w:tab w:val="left" w:pos="432"/>
        </w:tabs>
        <w:suppressAutoHyphens/>
        <w:rPr>
          <w:rFonts w:ascii="Arial" w:hAnsi="Arial"/>
          <w:b/>
          <w:bCs/>
          <w:i/>
          <w:iCs/>
          <w:sz w:val="20"/>
          <w:szCs w:val="20"/>
          <w:lang w:val="en-US"/>
        </w:rPr>
      </w:pPr>
    </w:p>
    <w:p w14:paraId="4B1B470B" w14:textId="70813B8C" w:rsidR="00CC02B8" w:rsidRDefault="00CC02B8">
      <w:pPr>
        <w:pStyle w:val="Body"/>
        <w:widowControl w:val="0"/>
        <w:tabs>
          <w:tab w:val="left" w:pos="432"/>
        </w:tabs>
        <w:suppressAutoHyphens/>
        <w:rPr>
          <w:rFonts w:ascii="Arial" w:hAnsi="Arial"/>
          <w:b/>
          <w:bCs/>
          <w:i/>
          <w:iCs/>
          <w:sz w:val="20"/>
          <w:szCs w:val="20"/>
          <w:lang w:val="en-US"/>
        </w:rPr>
      </w:pPr>
    </w:p>
    <w:p w14:paraId="28D65FCC" w14:textId="4325EB5A" w:rsidR="00CC02B8" w:rsidRDefault="00CC02B8">
      <w:pPr>
        <w:pStyle w:val="Body"/>
        <w:widowControl w:val="0"/>
        <w:tabs>
          <w:tab w:val="left" w:pos="432"/>
        </w:tabs>
        <w:suppressAutoHyphens/>
        <w:rPr>
          <w:rFonts w:ascii="Arial" w:hAnsi="Arial"/>
          <w:b/>
          <w:bCs/>
          <w:i/>
          <w:iCs/>
          <w:sz w:val="20"/>
          <w:szCs w:val="20"/>
          <w:lang w:val="en-US"/>
        </w:rPr>
      </w:pPr>
    </w:p>
    <w:p w14:paraId="20C2B829" w14:textId="691FB5EA" w:rsidR="00CC02B8" w:rsidRDefault="00CC02B8">
      <w:pPr>
        <w:pStyle w:val="Body"/>
        <w:widowControl w:val="0"/>
        <w:tabs>
          <w:tab w:val="left" w:pos="432"/>
        </w:tabs>
        <w:suppressAutoHyphens/>
        <w:rPr>
          <w:rFonts w:ascii="Arial" w:hAnsi="Arial"/>
          <w:b/>
          <w:bCs/>
          <w:i/>
          <w:iCs/>
          <w:sz w:val="20"/>
          <w:szCs w:val="20"/>
          <w:lang w:val="en-US"/>
        </w:rPr>
      </w:pPr>
    </w:p>
    <w:p w14:paraId="0092B49E" w14:textId="1727C660" w:rsidR="00CC02B8" w:rsidRDefault="00CC02B8">
      <w:pPr>
        <w:pStyle w:val="Body"/>
        <w:widowControl w:val="0"/>
        <w:tabs>
          <w:tab w:val="left" w:pos="432"/>
        </w:tabs>
        <w:suppressAutoHyphens/>
        <w:rPr>
          <w:rFonts w:ascii="Arial" w:hAnsi="Arial"/>
          <w:b/>
          <w:bCs/>
          <w:i/>
          <w:iCs/>
          <w:sz w:val="20"/>
          <w:szCs w:val="20"/>
          <w:lang w:val="en-US"/>
        </w:rPr>
      </w:pPr>
    </w:p>
    <w:p w14:paraId="6BF21476" w14:textId="4107D210" w:rsidR="00CC02B8" w:rsidRDefault="00CC02B8">
      <w:pPr>
        <w:pStyle w:val="Body"/>
        <w:widowControl w:val="0"/>
        <w:tabs>
          <w:tab w:val="left" w:pos="432"/>
        </w:tabs>
        <w:suppressAutoHyphens/>
        <w:rPr>
          <w:rFonts w:ascii="Arial" w:hAnsi="Arial"/>
          <w:b/>
          <w:bCs/>
          <w:i/>
          <w:iCs/>
          <w:sz w:val="20"/>
          <w:szCs w:val="20"/>
          <w:lang w:val="en-US"/>
        </w:rPr>
      </w:pPr>
    </w:p>
    <w:p w14:paraId="6412944A" w14:textId="37CFCAFA" w:rsidR="00CC02B8" w:rsidRDefault="00CC02B8">
      <w:pPr>
        <w:pStyle w:val="Body"/>
        <w:widowControl w:val="0"/>
        <w:tabs>
          <w:tab w:val="left" w:pos="432"/>
        </w:tabs>
        <w:suppressAutoHyphens/>
        <w:rPr>
          <w:rFonts w:ascii="Arial" w:hAnsi="Arial"/>
          <w:b/>
          <w:bCs/>
          <w:i/>
          <w:iCs/>
          <w:sz w:val="20"/>
          <w:szCs w:val="20"/>
          <w:lang w:val="en-US"/>
        </w:rPr>
      </w:pPr>
    </w:p>
    <w:p w14:paraId="39AAA878" w14:textId="630DE0A7" w:rsidR="00CC02B8" w:rsidRDefault="00CC02B8">
      <w:pPr>
        <w:pStyle w:val="Body"/>
        <w:widowControl w:val="0"/>
        <w:tabs>
          <w:tab w:val="left" w:pos="432"/>
        </w:tabs>
        <w:suppressAutoHyphens/>
        <w:rPr>
          <w:rFonts w:ascii="Arial" w:hAnsi="Arial"/>
          <w:b/>
          <w:bCs/>
          <w:i/>
          <w:iCs/>
          <w:sz w:val="20"/>
          <w:szCs w:val="20"/>
          <w:lang w:val="en-US"/>
        </w:rPr>
      </w:pPr>
    </w:p>
    <w:p w14:paraId="26705770" w14:textId="3ED72553" w:rsidR="00CC02B8" w:rsidRDefault="00CC02B8">
      <w:pPr>
        <w:pStyle w:val="Body"/>
        <w:widowControl w:val="0"/>
        <w:tabs>
          <w:tab w:val="left" w:pos="432"/>
        </w:tabs>
        <w:suppressAutoHyphens/>
        <w:rPr>
          <w:rFonts w:ascii="Arial" w:hAnsi="Arial"/>
          <w:b/>
          <w:bCs/>
          <w:i/>
          <w:iCs/>
          <w:sz w:val="20"/>
          <w:szCs w:val="20"/>
          <w:lang w:val="en-US"/>
        </w:rPr>
      </w:pPr>
    </w:p>
    <w:p w14:paraId="5EBFBF7C" w14:textId="7D21EC2F" w:rsidR="00CC02B8" w:rsidRDefault="00CC02B8">
      <w:pPr>
        <w:pStyle w:val="Body"/>
        <w:widowControl w:val="0"/>
        <w:tabs>
          <w:tab w:val="left" w:pos="432"/>
        </w:tabs>
        <w:suppressAutoHyphens/>
        <w:rPr>
          <w:rFonts w:ascii="Arial" w:hAnsi="Arial"/>
          <w:b/>
          <w:bCs/>
          <w:i/>
          <w:iCs/>
          <w:sz w:val="20"/>
          <w:szCs w:val="20"/>
          <w:lang w:val="en-US"/>
        </w:rPr>
      </w:pPr>
    </w:p>
    <w:p w14:paraId="196EB5BF" w14:textId="473F1ECD" w:rsidR="00CC02B8" w:rsidRDefault="00CC02B8">
      <w:pPr>
        <w:pStyle w:val="Body"/>
        <w:widowControl w:val="0"/>
        <w:tabs>
          <w:tab w:val="left" w:pos="432"/>
        </w:tabs>
        <w:suppressAutoHyphens/>
        <w:rPr>
          <w:rFonts w:ascii="Arial" w:hAnsi="Arial"/>
          <w:b/>
          <w:bCs/>
          <w:i/>
          <w:iCs/>
          <w:sz w:val="20"/>
          <w:szCs w:val="20"/>
          <w:lang w:val="en-US"/>
        </w:rPr>
      </w:pPr>
    </w:p>
    <w:p w14:paraId="5B8D8413" w14:textId="5F10B26E" w:rsidR="00CC02B8" w:rsidRDefault="00CC02B8">
      <w:pPr>
        <w:pStyle w:val="Body"/>
        <w:widowControl w:val="0"/>
        <w:tabs>
          <w:tab w:val="left" w:pos="432"/>
        </w:tabs>
        <w:suppressAutoHyphens/>
        <w:rPr>
          <w:rFonts w:ascii="Arial" w:hAnsi="Arial"/>
          <w:b/>
          <w:bCs/>
          <w:i/>
          <w:iCs/>
          <w:sz w:val="20"/>
          <w:szCs w:val="20"/>
          <w:lang w:val="en-US"/>
        </w:rPr>
      </w:pPr>
    </w:p>
    <w:p w14:paraId="1E9A0486" w14:textId="15AC4500" w:rsidR="00CC02B8" w:rsidRDefault="00CC02B8">
      <w:pPr>
        <w:pStyle w:val="Body"/>
        <w:widowControl w:val="0"/>
        <w:tabs>
          <w:tab w:val="left" w:pos="432"/>
        </w:tabs>
        <w:suppressAutoHyphens/>
        <w:rPr>
          <w:rFonts w:ascii="Arial" w:hAnsi="Arial"/>
          <w:b/>
          <w:bCs/>
          <w:i/>
          <w:iCs/>
          <w:sz w:val="20"/>
          <w:szCs w:val="20"/>
          <w:lang w:val="en-US"/>
        </w:rPr>
      </w:pPr>
    </w:p>
    <w:p w14:paraId="0CDFCCF2" w14:textId="00C61F62" w:rsidR="00CC02B8" w:rsidRDefault="00CC02B8">
      <w:pPr>
        <w:pStyle w:val="Body"/>
        <w:widowControl w:val="0"/>
        <w:tabs>
          <w:tab w:val="left" w:pos="432"/>
        </w:tabs>
        <w:suppressAutoHyphens/>
        <w:rPr>
          <w:rFonts w:ascii="Arial" w:hAnsi="Arial"/>
          <w:b/>
          <w:bCs/>
          <w:i/>
          <w:iCs/>
          <w:sz w:val="20"/>
          <w:szCs w:val="20"/>
          <w:lang w:val="en-US"/>
        </w:rPr>
      </w:pPr>
    </w:p>
    <w:p w14:paraId="4BAEA04F" w14:textId="0548C8E7" w:rsidR="00CC02B8" w:rsidRDefault="00CC02B8">
      <w:pPr>
        <w:pStyle w:val="Body"/>
        <w:widowControl w:val="0"/>
        <w:tabs>
          <w:tab w:val="left" w:pos="432"/>
        </w:tabs>
        <w:suppressAutoHyphens/>
        <w:rPr>
          <w:rFonts w:ascii="Arial" w:hAnsi="Arial"/>
          <w:b/>
          <w:bCs/>
          <w:i/>
          <w:iCs/>
          <w:sz w:val="20"/>
          <w:szCs w:val="20"/>
          <w:lang w:val="en-US"/>
        </w:rPr>
      </w:pPr>
    </w:p>
    <w:p w14:paraId="544FE876" w14:textId="1895C698" w:rsidR="00CC02B8" w:rsidRDefault="00CC02B8">
      <w:pPr>
        <w:pStyle w:val="Body"/>
        <w:widowControl w:val="0"/>
        <w:tabs>
          <w:tab w:val="left" w:pos="432"/>
        </w:tabs>
        <w:suppressAutoHyphens/>
        <w:rPr>
          <w:rFonts w:ascii="Arial" w:hAnsi="Arial"/>
          <w:b/>
          <w:bCs/>
          <w:i/>
          <w:iCs/>
          <w:sz w:val="20"/>
          <w:szCs w:val="20"/>
          <w:lang w:val="en-US"/>
        </w:rPr>
      </w:pPr>
    </w:p>
    <w:p w14:paraId="44F072E2" w14:textId="577434BF" w:rsidR="00CC02B8" w:rsidRDefault="00CC02B8">
      <w:pPr>
        <w:pStyle w:val="Body"/>
        <w:widowControl w:val="0"/>
        <w:tabs>
          <w:tab w:val="left" w:pos="432"/>
        </w:tabs>
        <w:suppressAutoHyphens/>
        <w:rPr>
          <w:rFonts w:ascii="Arial" w:hAnsi="Arial"/>
          <w:b/>
          <w:bCs/>
          <w:i/>
          <w:iCs/>
          <w:sz w:val="20"/>
          <w:szCs w:val="20"/>
          <w:lang w:val="en-US"/>
        </w:rPr>
      </w:pPr>
    </w:p>
    <w:p w14:paraId="20186BC4" w14:textId="63EAF2A7" w:rsidR="00CC02B8" w:rsidRDefault="00CC02B8">
      <w:pPr>
        <w:pStyle w:val="Body"/>
        <w:widowControl w:val="0"/>
        <w:tabs>
          <w:tab w:val="left" w:pos="432"/>
        </w:tabs>
        <w:suppressAutoHyphens/>
        <w:rPr>
          <w:rFonts w:ascii="Arial" w:hAnsi="Arial"/>
          <w:b/>
          <w:bCs/>
          <w:i/>
          <w:iCs/>
          <w:sz w:val="20"/>
          <w:szCs w:val="20"/>
          <w:lang w:val="en-US"/>
        </w:rPr>
      </w:pPr>
    </w:p>
    <w:p w14:paraId="476BD034" w14:textId="0E1F2513" w:rsidR="00CC02B8" w:rsidRDefault="00CC02B8">
      <w:pPr>
        <w:pStyle w:val="Body"/>
        <w:widowControl w:val="0"/>
        <w:tabs>
          <w:tab w:val="left" w:pos="432"/>
        </w:tabs>
        <w:suppressAutoHyphens/>
        <w:rPr>
          <w:rFonts w:ascii="Arial" w:hAnsi="Arial"/>
          <w:b/>
          <w:bCs/>
          <w:i/>
          <w:iCs/>
          <w:sz w:val="20"/>
          <w:szCs w:val="20"/>
          <w:lang w:val="en-US"/>
        </w:rPr>
      </w:pPr>
    </w:p>
    <w:p w14:paraId="5BDDF6A2" w14:textId="6D4B8F8C" w:rsidR="00CC02B8" w:rsidRDefault="00CC02B8">
      <w:pPr>
        <w:pStyle w:val="Body"/>
        <w:widowControl w:val="0"/>
        <w:tabs>
          <w:tab w:val="left" w:pos="432"/>
        </w:tabs>
        <w:suppressAutoHyphens/>
        <w:rPr>
          <w:rFonts w:ascii="Arial" w:hAnsi="Arial"/>
          <w:b/>
          <w:bCs/>
          <w:i/>
          <w:iCs/>
          <w:sz w:val="20"/>
          <w:szCs w:val="20"/>
          <w:lang w:val="en-US"/>
        </w:rPr>
      </w:pPr>
    </w:p>
    <w:p w14:paraId="06CEE0E1" w14:textId="4995C452" w:rsidR="00CC02B8" w:rsidRDefault="00CC02B8">
      <w:pPr>
        <w:pStyle w:val="Body"/>
        <w:widowControl w:val="0"/>
        <w:tabs>
          <w:tab w:val="left" w:pos="432"/>
        </w:tabs>
        <w:suppressAutoHyphens/>
        <w:rPr>
          <w:rFonts w:ascii="Arial" w:hAnsi="Arial"/>
          <w:b/>
          <w:bCs/>
          <w:i/>
          <w:iCs/>
          <w:sz w:val="20"/>
          <w:szCs w:val="20"/>
          <w:lang w:val="en-US"/>
        </w:rPr>
      </w:pPr>
    </w:p>
    <w:p w14:paraId="11995A8E" w14:textId="4333A81E" w:rsidR="00CC02B8" w:rsidRDefault="00CC02B8">
      <w:pPr>
        <w:pStyle w:val="Body"/>
        <w:widowControl w:val="0"/>
        <w:tabs>
          <w:tab w:val="left" w:pos="432"/>
        </w:tabs>
        <w:suppressAutoHyphens/>
        <w:rPr>
          <w:rFonts w:ascii="Arial" w:hAnsi="Arial"/>
          <w:b/>
          <w:bCs/>
          <w:i/>
          <w:iCs/>
          <w:sz w:val="20"/>
          <w:szCs w:val="20"/>
          <w:lang w:val="en-US"/>
        </w:rPr>
      </w:pPr>
    </w:p>
    <w:p w14:paraId="2FC55905" w14:textId="40F4F1A7" w:rsidR="00CC02B8" w:rsidRDefault="00CC02B8">
      <w:pPr>
        <w:pStyle w:val="Body"/>
        <w:widowControl w:val="0"/>
        <w:tabs>
          <w:tab w:val="left" w:pos="432"/>
        </w:tabs>
        <w:suppressAutoHyphens/>
        <w:rPr>
          <w:rFonts w:ascii="Arial" w:hAnsi="Arial"/>
          <w:b/>
          <w:bCs/>
          <w:i/>
          <w:iCs/>
          <w:sz w:val="20"/>
          <w:szCs w:val="20"/>
          <w:lang w:val="en-US"/>
        </w:rPr>
      </w:pPr>
    </w:p>
    <w:p w14:paraId="0FE76F89" w14:textId="3CAE8268" w:rsidR="00CC02B8" w:rsidRDefault="00CC02B8">
      <w:pPr>
        <w:pStyle w:val="Body"/>
        <w:widowControl w:val="0"/>
        <w:tabs>
          <w:tab w:val="left" w:pos="432"/>
        </w:tabs>
        <w:suppressAutoHyphens/>
        <w:rPr>
          <w:rFonts w:ascii="Arial" w:hAnsi="Arial"/>
          <w:b/>
          <w:bCs/>
          <w:i/>
          <w:iCs/>
          <w:sz w:val="20"/>
          <w:szCs w:val="20"/>
          <w:lang w:val="en-US"/>
        </w:rPr>
      </w:pPr>
    </w:p>
    <w:p w14:paraId="0DCDACFF" w14:textId="2672649E" w:rsidR="00CC02B8" w:rsidRDefault="00CC02B8">
      <w:pPr>
        <w:pStyle w:val="Body"/>
        <w:widowControl w:val="0"/>
        <w:tabs>
          <w:tab w:val="left" w:pos="432"/>
        </w:tabs>
        <w:suppressAutoHyphens/>
        <w:rPr>
          <w:rFonts w:ascii="Arial" w:hAnsi="Arial"/>
          <w:b/>
          <w:bCs/>
          <w:i/>
          <w:iCs/>
          <w:sz w:val="20"/>
          <w:szCs w:val="20"/>
          <w:lang w:val="en-US"/>
        </w:rPr>
      </w:pPr>
    </w:p>
    <w:p w14:paraId="0D8ABACC" w14:textId="1E2CDCD5" w:rsidR="00CC02B8" w:rsidRDefault="00CC02B8">
      <w:pPr>
        <w:pStyle w:val="Body"/>
        <w:widowControl w:val="0"/>
        <w:tabs>
          <w:tab w:val="left" w:pos="432"/>
        </w:tabs>
        <w:suppressAutoHyphens/>
        <w:rPr>
          <w:rFonts w:ascii="Arial" w:hAnsi="Arial"/>
          <w:b/>
          <w:bCs/>
          <w:i/>
          <w:iCs/>
          <w:sz w:val="20"/>
          <w:szCs w:val="20"/>
          <w:lang w:val="en-US"/>
        </w:rPr>
      </w:pPr>
    </w:p>
    <w:p w14:paraId="3A209E1D" w14:textId="105E83FF" w:rsidR="00CC02B8" w:rsidRDefault="00CC02B8">
      <w:pPr>
        <w:pStyle w:val="Body"/>
        <w:widowControl w:val="0"/>
        <w:tabs>
          <w:tab w:val="left" w:pos="432"/>
        </w:tabs>
        <w:suppressAutoHyphens/>
        <w:rPr>
          <w:rFonts w:ascii="Arial" w:hAnsi="Arial"/>
          <w:b/>
          <w:bCs/>
          <w:i/>
          <w:iCs/>
          <w:sz w:val="20"/>
          <w:szCs w:val="20"/>
          <w:lang w:val="en-US"/>
        </w:rPr>
      </w:pPr>
    </w:p>
    <w:p w14:paraId="15FD4B73" w14:textId="44C0CFAB" w:rsidR="006C56AB" w:rsidRPr="006C56AB" w:rsidRDefault="006C56AB">
      <w:pPr>
        <w:pStyle w:val="Body"/>
        <w:widowControl w:val="0"/>
        <w:tabs>
          <w:tab w:val="left" w:pos="432"/>
        </w:tabs>
        <w:suppressAutoHyphens/>
        <w:rPr>
          <w:rFonts w:ascii="Arial" w:eastAsia="Arial" w:hAnsi="Arial" w:cs="Arial"/>
          <w:b/>
          <w:bCs/>
          <w:i/>
          <w:iCs/>
          <w:sz w:val="20"/>
          <w:szCs w:val="20"/>
        </w:rPr>
      </w:pPr>
    </w:p>
    <w:p w14:paraId="2D9BB0FD" w14:textId="5A33BF2A" w:rsidR="001A1AC7" w:rsidRDefault="00B13D9F" w:rsidP="001A1AC7">
      <w:pPr>
        <w:pStyle w:val="ListParagraph"/>
        <w:numPr>
          <w:ilvl w:val="0"/>
          <w:numId w:val="3"/>
        </w:numPr>
        <w:rPr>
          <w:rFonts w:ascii="Arial" w:hAnsi="Arial"/>
          <w:b/>
          <w:bCs/>
          <w:i/>
          <w:iCs/>
          <w:lang w:val="nl-NL"/>
        </w:rPr>
      </w:pPr>
      <w:r>
        <w:rPr>
          <w:rFonts w:ascii="Arial" w:hAnsi="Arial"/>
          <w:b/>
          <w:bCs/>
          <w:i/>
          <w:iCs/>
        </w:rPr>
        <w:lastRenderedPageBreak/>
        <w:t xml:space="preserve">Q3: </w:t>
      </w:r>
      <w:r w:rsidR="001A1AC7">
        <w:rPr>
          <w:rFonts w:ascii="Arial" w:hAnsi="Arial"/>
          <w:b/>
          <w:bCs/>
          <w:i/>
          <w:iCs/>
        </w:rPr>
        <w:t xml:space="preserve">Can mechanistic foraging </w:t>
      </w:r>
      <w:proofErr w:type="spellStart"/>
      <w:r w:rsidR="001A1AC7">
        <w:rPr>
          <w:rFonts w:ascii="Arial" w:hAnsi="Arial"/>
          <w:b/>
          <w:bCs/>
          <w:i/>
          <w:iCs/>
          <w:lang w:val="it-IT"/>
        </w:rPr>
        <w:t>model</w:t>
      </w:r>
      <w:proofErr w:type="spellEnd"/>
      <w:r w:rsidR="001A1AC7">
        <w:rPr>
          <w:rFonts w:ascii="Arial" w:hAnsi="Arial"/>
          <w:b/>
          <w:bCs/>
          <w:i/>
          <w:iCs/>
        </w:rPr>
        <w:t xml:space="preserve">s that </w:t>
      </w:r>
      <w:proofErr w:type="spellStart"/>
      <w:r w:rsidR="001A1AC7">
        <w:rPr>
          <w:rFonts w:ascii="Arial" w:hAnsi="Arial"/>
          <w:b/>
          <w:bCs/>
          <w:i/>
          <w:iCs/>
          <w:lang w:val="it-IT"/>
        </w:rPr>
        <w:t>incorporat</w:t>
      </w:r>
      <w:proofErr w:type="spellEnd"/>
      <w:r w:rsidR="001A1AC7">
        <w:rPr>
          <w:rFonts w:ascii="Arial" w:hAnsi="Arial"/>
          <w:b/>
          <w:bCs/>
          <w:i/>
          <w:iCs/>
        </w:rPr>
        <w:t>e ecological and physiological constraints be used to establish a consumer strategy-niche space that correlates with expected fitness, from which empirical measures can be assessed?</w:t>
      </w:r>
    </w:p>
    <w:p w14:paraId="7A43B666" w14:textId="45942A91" w:rsidR="00E47925" w:rsidRDefault="00E47925">
      <w:pPr>
        <w:pStyle w:val="Body"/>
        <w:rPr>
          <w:rFonts w:ascii="Arial" w:eastAsia="Arial" w:hAnsi="Arial" w:cs="Arial"/>
          <w:sz w:val="20"/>
          <w:szCs w:val="20"/>
          <w:shd w:val="clear" w:color="auto" w:fill="FFFF00"/>
        </w:rPr>
      </w:pPr>
    </w:p>
    <w:p w14:paraId="547189A7" w14:textId="6031CAC0" w:rsidR="00B615A0" w:rsidRPr="00E932BB" w:rsidRDefault="007A0207" w:rsidP="00B615A0">
      <w:pPr>
        <w:pStyle w:val="Body"/>
        <w:rPr>
          <w:rFonts w:ascii="Arial" w:hAnsi="Arial"/>
          <w:b/>
          <w:bCs/>
          <w:i/>
          <w:iCs/>
          <w:sz w:val="20"/>
          <w:szCs w:val="20"/>
          <w:lang w:val="en-US"/>
        </w:rPr>
      </w:pPr>
      <w:r>
        <w:rPr>
          <w:rFonts w:ascii="Arial" w:hAnsi="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699200" behindDoc="0" locked="0" layoutInCell="1" allowOverlap="1" wp14:anchorId="54FAABAC" wp14:editId="0902EEB2">
                <wp:simplePos x="0" y="0"/>
                <wp:positionH relativeFrom="column">
                  <wp:posOffset>3331210</wp:posOffset>
                </wp:positionH>
                <wp:positionV relativeFrom="paragraph">
                  <wp:posOffset>67782</wp:posOffset>
                </wp:positionV>
                <wp:extent cx="2832100" cy="6925310"/>
                <wp:effectExtent l="0" t="0" r="0" b="0"/>
                <wp:wrapTight wrapText="bothSides">
                  <wp:wrapPolygon edited="0">
                    <wp:start x="0" y="0"/>
                    <wp:lineTo x="0" y="14022"/>
                    <wp:lineTo x="678" y="14577"/>
                    <wp:lineTo x="678" y="21509"/>
                    <wp:lineTo x="21309" y="21509"/>
                    <wp:lineTo x="21406"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2832100" cy="6925310"/>
                          <a:chOff x="177526" y="0"/>
                          <a:chExt cx="2834649" cy="6927150"/>
                        </a:xfrm>
                      </wpg:grpSpPr>
                      <wps:wsp>
                        <wps:cNvPr id="11" name="Shape 1073741844"/>
                        <wps:cNvSpPr txBox="1"/>
                        <wps:spPr>
                          <a:xfrm>
                            <a:off x="245141" y="4554592"/>
                            <a:ext cx="2767034" cy="2372558"/>
                          </a:xfrm>
                          <a:prstGeom prst="rect">
                            <a:avLst/>
                          </a:prstGeom>
                          <a:noFill/>
                          <a:ln w="12700" cap="flat">
                            <a:noFill/>
                            <a:miter lim="400000"/>
                          </a:ln>
                          <a:effectLst/>
                        </wps:spPr>
                        <wps:txbx>
                          <w:txbxContent>
                            <w:p w14:paraId="00B76177" w14:textId="55A31DDE" w:rsidR="00E22F9D" w:rsidRPr="004F14D0" w:rsidRDefault="00E22F9D" w:rsidP="00E22F9D">
                              <w:pPr>
                                <w:pStyle w:val="Caption"/>
                                <w:tabs>
                                  <w:tab w:val="left" w:pos="1440"/>
                                  <w:tab w:val="left" w:pos="2880"/>
                                  <w:tab w:val="left" w:pos="4320"/>
                                  <w:tab w:val="left" w:pos="5760"/>
                                  <w:tab w:val="left" w:pos="7200"/>
                                </w:tabs>
                                <w:rPr>
                                  <w:rFonts w:ascii="Arial" w:hAnsi="Arial" w:cs="Arial"/>
                                  <w:sz w:val="18"/>
                                  <w:szCs w:val="18"/>
                                </w:rPr>
                              </w:pPr>
                              <w:r w:rsidRPr="004F14D0">
                                <w:rPr>
                                  <w:rFonts w:ascii="Arial" w:hAnsi="Arial" w:cs="Arial"/>
                                  <w:sz w:val="18"/>
                                  <w:szCs w:val="18"/>
                                </w:rPr>
                                <w:t xml:space="preserve">Figure </w:t>
                              </w:r>
                              <w:r w:rsidR="00A22240">
                                <w:rPr>
                                  <w:rFonts w:ascii="Arial" w:hAnsi="Arial" w:cs="Arial"/>
                                  <w:sz w:val="18"/>
                                  <w:szCs w:val="18"/>
                                </w:rPr>
                                <w:t>8</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sidR="000B1927">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w:t>
                              </w:r>
                              <w:r w:rsidR="001B5DDC">
                                <w:rPr>
                                  <w:rFonts w:ascii="Arial" w:hAnsi="Arial" w:cs="Arial"/>
                                  <w:sz w:val="18"/>
                                  <w:szCs w:val="18"/>
                                </w:rPr>
                                <w:t>2</w:t>
                              </w:r>
                              <w:r>
                                <w:rPr>
                                  <w:rFonts w:ascii="Arial" w:hAnsi="Arial" w:cs="Arial"/>
                                  <w:sz w:val="18"/>
                                  <w:szCs w:val="18"/>
                                </w:rPr>
                                <w:t>)</w:t>
                              </w:r>
                              <w:r w:rsidRPr="004F14D0">
                                <w:rPr>
                                  <w:rFonts w:ascii="Arial" w:hAnsi="Arial" w:cs="Arial"/>
                                  <w:sz w:val="18"/>
                                  <w:szCs w:val="18"/>
                                </w:rPr>
                                <w:t xml:space="preserve">. Higher CV corresponds to lower fitness; lower CV corresponds to higher fitness. </w:t>
                              </w:r>
                              <w:r w:rsidR="00351C3F" w:rsidRPr="004F14D0">
                                <w:rPr>
                                  <w:rFonts w:ascii="Arial" w:hAnsi="Arial" w:cs="Arial"/>
                                  <w:sz w:val="18"/>
                                  <w:szCs w:val="18"/>
                                </w:rPr>
                                <w:t>The</w:t>
                              </w:r>
                              <w:r w:rsidR="00351C3F">
                                <w:rPr>
                                  <w:rFonts w:ascii="Arial" w:hAnsi="Arial" w:cs="Arial"/>
                                  <w:sz w:val="18"/>
                                  <w:szCs w:val="18"/>
                                </w:rPr>
                                <w:t xml:space="preserve"> white</w:t>
                              </w:r>
                              <w:r w:rsidR="00351C3F" w:rsidRPr="004F14D0">
                                <w:rPr>
                                  <w:rFonts w:ascii="Arial" w:hAnsi="Arial" w:cs="Arial"/>
                                  <w:sz w:val="18"/>
                                  <w:szCs w:val="18"/>
                                </w:rPr>
                                <w:t xml:space="preserve"> point represents the </w:t>
                              </w:r>
                              <w:r w:rsidR="00351C3F">
                                <w:rPr>
                                  <w:rFonts w:ascii="Arial" w:hAnsi="Arial" w:cs="Arial"/>
                                  <w:sz w:val="18"/>
                                  <w:szCs w:val="18"/>
                                </w:rPr>
                                <w:t xml:space="preserve">generalist </w:t>
                              </w:r>
                              <w:r w:rsidR="00351C3F" w:rsidRPr="004F14D0">
                                <w:rPr>
                                  <w:rFonts w:ascii="Arial" w:hAnsi="Arial" w:cs="Arial"/>
                                  <w:sz w:val="18"/>
                                  <w:szCs w:val="18"/>
                                </w:rPr>
                                <w:t xml:space="preserve">strategy where the closest resources are always targeted. </w:t>
                              </w:r>
                              <w:r w:rsidRPr="004F14D0">
                                <w:rPr>
                                  <w:rFonts w:ascii="Arial" w:hAnsi="Arial" w:cs="Arial"/>
                                  <w:sz w:val="18"/>
                                  <w:szCs w:val="18"/>
                                </w:rPr>
                                <w:t>The rodent silhouette</w:t>
                              </w:r>
                              <w:r w:rsidR="006C56AB">
                                <w:rPr>
                                  <w:rFonts w:ascii="Arial" w:hAnsi="Arial" w:cs="Arial"/>
                                  <w:sz w:val="18"/>
                                  <w:szCs w:val="18"/>
                                </w:rPr>
                                <w:t>s</w:t>
                              </w:r>
                              <w:r w:rsidRPr="004F14D0">
                                <w:rPr>
                                  <w:rFonts w:ascii="Arial" w:hAnsi="Arial" w:cs="Arial"/>
                                  <w:sz w:val="18"/>
                                  <w:szCs w:val="18"/>
                                </w:rPr>
                                <w:t xml:space="preserve"> illustrates placement of empirical dat</w:t>
                              </w:r>
                              <w:r w:rsidR="006C56AB">
                                <w:rPr>
                                  <w:rFonts w:ascii="Arial" w:hAnsi="Arial" w:cs="Arial"/>
                                  <w:sz w:val="18"/>
                                  <w:szCs w:val="18"/>
                                </w:rPr>
                                <w:t>a</w:t>
                              </w:r>
                              <w:r w:rsidRPr="004F14D0">
                                <w:rPr>
                                  <w:rFonts w:ascii="Arial" w:hAnsi="Arial" w:cs="Arial"/>
                                  <w:sz w:val="18"/>
                                  <w:szCs w:val="18"/>
                                </w:rPr>
                                <w:t xml:space="preserve">, which is evaluated with respect to the simulated strategy-niche manifold. </w:t>
                              </w:r>
                              <w:r w:rsidRPr="00351C3F">
                                <w:rPr>
                                  <w:rFonts w:ascii="Arial" w:hAnsi="Arial" w:cs="Arial"/>
                                  <w:sz w:val="18"/>
                                  <w:szCs w:val="18"/>
                                  <w:highlight w:val="yellow"/>
                                </w:rPr>
                                <w:t>Arrows denote trends towards increasing fitness between spines.</w:t>
                              </w:r>
                            </w:p>
                          </w:txbxContent>
                        </wps:txbx>
                        <wps:bodyPr wrap="square" lIns="45719" tIns="45719" rIns="45719" bIns="45719" numCol="1" anchor="t">
                          <a:noAutofit/>
                        </wps:bodyPr>
                      </wps:wsp>
                      <pic:pic xmlns:pic="http://schemas.openxmlformats.org/drawingml/2006/picture">
                        <pic:nvPicPr>
                          <pic:cNvPr id="13" name="Picture 13"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77526" y="0"/>
                            <a:ext cx="2801259" cy="4491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FAABAC" id="Group 14" o:spid="_x0000_s1040" style="position:absolute;margin-left:262.3pt;margin-top:5.35pt;width:223pt;height:545.3pt;z-index:251699200;mso-width-relative:margin;mso-height-relative:margin" coordorigin="1775" coordsize="28346,6927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Pj4zU1NWhoaO/v7+rq6urq6urq6urq6u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rq6uvr6+rq6jw8PGZmZt/f3+zs7O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np6ZqamhgYGNnZ2ezs7O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pqai8vL0BAQHBwcGxsbGxsbGxsbG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xsbGxsbGxsbG1tbTAwMD8/P2lpaW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xsbGxsbGxsbGxsbGxsbGxsbGxsbFJS&#13;&#10;UiQkJGdnZ21tbWxsbGxsbGxsbGxsbGxsbGxsbGxsbGxsbGxsbGxsbGxsbGxsbGxsbGxsbGxsbG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HR0dHR0dTU1NTU1NTU1N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DQ0NHR0d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PT08/Pz9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13;&#10;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">
                <v:shape id="Shape 1073741844" o:spid="_x0000_s1041" type="#_x0000_t202" style="position:absolute;left:2451;top:45545;width:27670;height:2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00B76177" w14:textId="55A31DDE" w:rsidR="00E22F9D" w:rsidRPr="004F14D0" w:rsidRDefault="00E22F9D" w:rsidP="00E22F9D">
                        <w:pPr>
                          <w:pStyle w:val="Caption"/>
                          <w:tabs>
                            <w:tab w:val="left" w:pos="1440"/>
                            <w:tab w:val="left" w:pos="2880"/>
                            <w:tab w:val="left" w:pos="4320"/>
                            <w:tab w:val="left" w:pos="5760"/>
                            <w:tab w:val="left" w:pos="7200"/>
                          </w:tabs>
                          <w:rPr>
                            <w:rFonts w:ascii="Arial" w:hAnsi="Arial" w:cs="Arial"/>
                            <w:sz w:val="18"/>
                            <w:szCs w:val="18"/>
                          </w:rPr>
                        </w:pPr>
                        <w:r w:rsidRPr="004F14D0">
                          <w:rPr>
                            <w:rFonts w:ascii="Arial" w:hAnsi="Arial" w:cs="Arial"/>
                            <w:sz w:val="18"/>
                            <w:szCs w:val="18"/>
                          </w:rPr>
                          <w:t xml:space="preserve">Figure </w:t>
                        </w:r>
                        <w:r w:rsidR="00A22240">
                          <w:rPr>
                            <w:rFonts w:ascii="Arial" w:hAnsi="Arial" w:cs="Arial"/>
                            <w:sz w:val="18"/>
                            <w:szCs w:val="18"/>
                          </w:rPr>
                          <w:t>8</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sidR="000B1927">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w:t>
                        </w:r>
                        <w:r w:rsidR="001B5DDC">
                          <w:rPr>
                            <w:rFonts w:ascii="Arial" w:hAnsi="Arial" w:cs="Arial"/>
                            <w:sz w:val="18"/>
                            <w:szCs w:val="18"/>
                          </w:rPr>
                          <w:t>2</w:t>
                        </w:r>
                        <w:r>
                          <w:rPr>
                            <w:rFonts w:ascii="Arial" w:hAnsi="Arial" w:cs="Arial"/>
                            <w:sz w:val="18"/>
                            <w:szCs w:val="18"/>
                          </w:rPr>
                          <w:t>)</w:t>
                        </w:r>
                        <w:r w:rsidRPr="004F14D0">
                          <w:rPr>
                            <w:rFonts w:ascii="Arial" w:hAnsi="Arial" w:cs="Arial"/>
                            <w:sz w:val="18"/>
                            <w:szCs w:val="18"/>
                          </w:rPr>
                          <w:t xml:space="preserve">. Higher CV corresponds to lower fitness; lower CV corresponds to higher fitness. </w:t>
                        </w:r>
                        <w:r w:rsidR="00351C3F" w:rsidRPr="004F14D0">
                          <w:rPr>
                            <w:rFonts w:ascii="Arial" w:hAnsi="Arial" w:cs="Arial"/>
                            <w:sz w:val="18"/>
                            <w:szCs w:val="18"/>
                          </w:rPr>
                          <w:t>The</w:t>
                        </w:r>
                        <w:r w:rsidR="00351C3F">
                          <w:rPr>
                            <w:rFonts w:ascii="Arial" w:hAnsi="Arial" w:cs="Arial"/>
                            <w:sz w:val="18"/>
                            <w:szCs w:val="18"/>
                          </w:rPr>
                          <w:t xml:space="preserve"> white</w:t>
                        </w:r>
                        <w:r w:rsidR="00351C3F" w:rsidRPr="004F14D0">
                          <w:rPr>
                            <w:rFonts w:ascii="Arial" w:hAnsi="Arial" w:cs="Arial"/>
                            <w:sz w:val="18"/>
                            <w:szCs w:val="18"/>
                          </w:rPr>
                          <w:t xml:space="preserve"> point represents the </w:t>
                        </w:r>
                        <w:r w:rsidR="00351C3F">
                          <w:rPr>
                            <w:rFonts w:ascii="Arial" w:hAnsi="Arial" w:cs="Arial"/>
                            <w:sz w:val="18"/>
                            <w:szCs w:val="18"/>
                          </w:rPr>
                          <w:t xml:space="preserve">generalist </w:t>
                        </w:r>
                        <w:r w:rsidR="00351C3F" w:rsidRPr="004F14D0">
                          <w:rPr>
                            <w:rFonts w:ascii="Arial" w:hAnsi="Arial" w:cs="Arial"/>
                            <w:sz w:val="18"/>
                            <w:szCs w:val="18"/>
                          </w:rPr>
                          <w:t xml:space="preserve">strategy where the closest resources are always targeted. </w:t>
                        </w:r>
                        <w:r w:rsidRPr="004F14D0">
                          <w:rPr>
                            <w:rFonts w:ascii="Arial" w:hAnsi="Arial" w:cs="Arial"/>
                            <w:sz w:val="18"/>
                            <w:szCs w:val="18"/>
                          </w:rPr>
                          <w:t>The rodent silhouette</w:t>
                        </w:r>
                        <w:r w:rsidR="006C56AB">
                          <w:rPr>
                            <w:rFonts w:ascii="Arial" w:hAnsi="Arial" w:cs="Arial"/>
                            <w:sz w:val="18"/>
                            <w:szCs w:val="18"/>
                          </w:rPr>
                          <w:t>s</w:t>
                        </w:r>
                        <w:r w:rsidRPr="004F14D0">
                          <w:rPr>
                            <w:rFonts w:ascii="Arial" w:hAnsi="Arial" w:cs="Arial"/>
                            <w:sz w:val="18"/>
                            <w:szCs w:val="18"/>
                          </w:rPr>
                          <w:t xml:space="preserve"> </w:t>
                        </w:r>
                        <w:proofErr w:type="gramStart"/>
                        <w:r w:rsidRPr="004F14D0">
                          <w:rPr>
                            <w:rFonts w:ascii="Arial" w:hAnsi="Arial" w:cs="Arial"/>
                            <w:sz w:val="18"/>
                            <w:szCs w:val="18"/>
                          </w:rPr>
                          <w:t>illustrates</w:t>
                        </w:r>
                        <w:proofErr w:type="gramEnd"/>
                        <w:r w:rsidRPr="004F14D0">
                          <w:rPr>
                            <w:rFonts w:ascii="Arial" w:hAnsi="Arial" w:cs="Arial"/>
                            <w:sz w:val="18"/>
                            <w:szCs w:val="18"/>
                          </w:rPr>
                          <w:t xml:space="preserve"> placement of empirical dat</w:t>
                        </w:r>
                        <w:r w:rsidR="006C56AB">
                          <w:rPr>
                            <w:rFonts w:ascii="Arial" w:hAnsi="Arial" w:cs="Arial"/>
                            <w:sz w:val="18"/>
                            <w:szCs w:val="18"/>
                          </w:rPr>
                          <w:t>a</w:t>
                        </w:r>
                        <w:r w:rsidRPr="004F14D0">
                          <w:rPr>
                            <w:rFonts w:ascii="Arial" w:hAnsi="Arial" w:cs="Arial"/>
                            <w:sz w:val="18"/>
                            <w:szCs w:val="18"/>
                          </w:rPr>
                          <w:t xml:space="preserve">, which is evaluated with respect to the simulated strategy-niche manifold. </w:t>
                        </w:r>
                        <w:r w:rsidRPr="00351C3F">
                          <w:rPr>
                            <w:rFonts w:ascii="Arial" w:hAnsi="Arial" w:cs="Arial"/>
                            <w:sz w:val="18"/>
                            <w:szCs w:val="18"/>
                            <w:highlight w:val="yellow"/>
                          </w:rPr>
                          <w:t>Arrows denote trends towards increasing fitness between spines.</w:t>
                        </w:r>
                      </w:p>
                    </w:txbxContent>
                  </v:textbox>
                </v:shape>
                <v:shape id="Picture 13" o:spid="_x0000_s1042" type="#_x0000_t75" alt="Chart&#10;&#10;Description automatically generated" style="position:absolute;left:1775;width:28012;height:44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">
                  <v:imagedata r:id="rId22" o:title="Chart&#10;&#10;Description automatically generated"/>
                </v:shape>
                <w10:wrap type="tight"/>
              </v:group>
            </w:pict>
          </mc:Fallback>
        </mc:AlternateContent>
      </w:r>
      <w:r w:rsidR="00B615A0" w:rsidRPr="00E932BB">
        <w:rPr>
          <w:rFonts w:ascii="Arial" w:hAnsi="Arial"/>
          <w:b/>
          <w:bCs/>
          <w:i/>
          <w:iCs/>
          <w:sz w:val="20"/>
          <w:szCs w:val="20"/>
          <w:lang w:val="en-US"/>
        </w:rPr>
        <w:t>Preliminary Results.</w:t>
      </w:r>
      <w:r w:rsidR="00B615A0" w:rsidRPr="00E932BB">
        <w:rPr>
          <w:rFonts w:ascii="Arial" w:hAnsi="Arial"/>
          <w:b/>
          <w:bCs/>
          <w:sz w:val="20"/>
          <w:szCs w:val="20"/>
          <w:lang w:val="en-US"/>
        </w:rPr>
        <w:t xml:space="preserve"> </w:t>
      </w:r>
      <w:r w:rsidR="00B615A0" w:rsidRPr="00E932BB">
        <w:rPr>
          <w:rFonts w:ascii="Arial" w:hAnsi="Arial"/>
          <w:sz w:val="20"/>
          <w:szCs w:val="20"/>
          <w:lang w:val="en-US"/>
        </w:rPr>
        <w:t>We present a minimal consumer foraging model to illustrate how our framework can be used to uncover a simulated consumer</w:t>
      </w:r>
      <w:r w:rsidR="00B615A0" w:rsidRPr="00E932BB">
        <w:rPr>
          <w:rFonts w:ascii="Arial" w:hAnsi="Arial"/>
          <w:sz w:val="20"/>
          <w:szCs w:val="20"/>
          <w:rtl/>
          <w:lang w:val="en-US"/>
        </w:rPr>
        <w:t>’</w:t>
      </w:r>
      <w:r w:rsidR="00B615A0" w:rsidRPr="00E932BB">
        <w:rPr>
          <w:rFonts w:ascii="Arial" w:hAnsi="Arial"/>
          <w:sz w:val="20"/>
          <w:szCs w:val="20"/>
          <w:lang w:val="en-US"/>
        </w:rPr>
        <w:t>s niche manifold – which we will identify using diffusion mapping techniques – and treat this as a null expectation by which we will subsequently evaluate empirical consumer strategies. We note that mechanistic foraging models of arbitrary complexity could be used to establish this null expectation, and while we will identify in what direction we aim to build additional complexity, a simpler framework best suits our illustration of the core approach.</w:t>
      </w:r>
      <w:r w:rsidR="00B615A0" w:rsidRPr="00E932BB">
        <w:rPr>
          <w:rFonts w:ascii="Arial" w:hAnsi="Arial"/>
          <w:b/>
          <w:bCs/>
          <w:i/>
          <w:iCs/>
          <w:sz w:val="20"/>
          <w:szCs w:val="20"/>
          <w:lang w:val="en-US"/>
        </w:rPr>
        <w:t xml:space="preserve"> </w:t>
      </w:r>
    </w:p>
    <w:p w14:paraId="22BAAE80" w14:textId="5F90AA92" w:rsidR="00B615A0" w:rsidRPr="00E932BB" w:rsidRDefault="00B615A0" w:rsidP="00B615A0">
      <w:pPr>
        <w:pStyle w:val="Body"/>
        <w:ind w:firstLine="432"/>
        <w:rPr>
          <w:rFonts w:ascii="Arial" w:hAnsi="Arial"/>
          <w:b/>
          <w:bCs/>
          <w:i/>
          <w:iCs/>
          <w:sz w:val="20"/>
          <w:szCs w:val="20"/>
          <w:lang w:val="en-US"/>
        </w:rPr>
      </w:pPr>
    </w:p>
    <w:p w14:paraId="1C6F9C20" w14:textId="341704F4" w:rsidR="00437641" w:rsidRDefault="00B615A0" w:rsidP="00437641">
      <w:pPr>
        <w:pStyle w:val="Body"/>
        <w:ind w:firstLine="432"/>
        <w:rPr>
          <w:rFonts w:ascii="Arial" w:hAnsi="Arial"/>
          <w:sz w:val="20"/>
          <w:szCs w:val="20"/>
          <w:lang w:val="en-US"/>
        </w:rPr>
      </w:pPr>
      <w:r w:rsidRPr="00E932BB">
        <w:rPr>
          <w:rFonts w:ascii="Arial" w:hAnsi="Arial"/>
          <w:sz w:val="20"/>
          <w:szCs w:val="20"/>
          <w:lang w:val="en-US"/>
        </w:rPr>
        <w:t>The 2-D embedding of the consumer strategy-niche manifold depicts the array of simulated consumer targeting strategies as points, where point color denotes the resource group targeted and opacity denotes targeting weight</w:t>
      </w:r>
      <w:r w:rsidR="00861218">
        <w:rPr>
          <w:rFonts w:ascii="Arial" w:hAnsi="Arial"/>
          <w:sz w:val="20"/>
          <w:szCs w:val="20"/>
          <w:lang w:val="en-US"/>
        </w:rPr>
        <w:t xml:space="preserve">; </w:t>
      </w:r>
      <w:r w:rsidRPr="00E932BB">
        <w:rPr>
          <w:rFonts w:ascii="Arial" w:hAnsi="Arial"/>
          <w:sz w:val="20"/>
          <w:szCs w:val="20"/>
          <w:lang w:val="en-US"/>
        </w:rPr>
        <w:t xml:space="preserve">increased opacity means that the consumer targets the resource more strongly </w:t>
      </w:r>
      <w:r w:rsidR="00861218">
        <w:rPr>
          <w:rFonts w:ascii="Arial" w:hAnsi="Arial"/>
          <w:sz w:val="20"/>
          <w:szCs w:val="20"/>
          <w:lang w:val="en-US"/>
        </w:rPr>
        <w:t>(</w:t>
      </w:r>
      <w:r w:rsidRPr="00E932BB">
        <w:rPr>
          <w:rFonts w:ascii="Arial" w:hAnsi="Arial"/>
          <w:sz w:val="20"/>
          <w:szCs w:val="20"/>
          <w:lang w:val="en-US"/>
        </w:rPr>
        <w:t xml:space="preserve">Fig </w:t>
      </w:r>
      <w:r w:rsidR="00A22240">
        <w:rPr>
          <w:rFonts w:ascii="Arial" w:hAnsi="Arial"/>
          <w:sz w:val="20"/>
          <w:szCs w:val="20"/>
          <w:lang w:val="en-US"/>
        </w:rPr>
        <w:t>8</w:t>
      </w:r>
      <w:r w:rsidRPr="00E932BB">
        <w:rPr>
          <w:rFonts w:ascii="Arial" w:hAnsi="Arial"/>
          <w:sz w:val="20"/>
          <w:szCs w:val="20"/>
          <w:lang w:val="en-US"/>
        </w:rPr>
        <w:t xml:space="preserve">A). We find that consumer targeting strategies for different resource groups orient as spines emerging from a central point given by tau=0, </w:t>
      </w:r>
      <w:r w:rsidR="007A0207">
        <w:rPr>
          <w:rFonts w:ascii="Arial" w:hAnsi="Arial"/>
          <w:sz w:val="20"/>
          <w:szCs w:val="20"/>
          <w:lang w:val="en-US"/>
        </w:rPr>
        <w:t xml:space="preserve">or </w:t>
      </w:r>
      <w:r w:rsidRPr="00E932BB">
        <w:rPr>
          <w:rFonts w:ascii="Arial" w:hAnsi="Arial"/>
          <w:sz w:val="20"/>
          <w:szCs w:val="20"/>
          <w:lang w:val="en-US"/>
        </w:rPr>
        <w:t>a consumer that always targets the closest resource (black point)</w:t>
      </w:r>
      <w:r w:rsidR="00861218">
        <w:rPr>
          <w:rFonts w:ascii="Arial" w:hAnsi="Arial"/>
          <w:sz w:val="20"/>
          <w:szCs w:val="20"/>
          <w:lang w:val="en-US"/>
        </w:rPr>
        <w:t xml:space="preserve"> labeled as a generalist</w:t>
      </w:r>
      <w:r w:rsidRPr="00E932BB">
        <w:rPr>
          <w:rFonts w:ascii="Arial" w:hAnsi="Arial"/>
          <w:sz w:val="20"/>
          <w:szCs w:val="20"/>
          <w:lang w:val="en-US"/>
        </w:rPr>
        <w:t>. The spines that branch out from the central point are those strategies targeting different resource groups. Specialists on these resources are those farthest from the center, thus representing the most divergent strategies in this strategy-niche space.</w:t>
      </w:r>
    </w:p>
    <w:p w14:paraId="3EDEB44A" w14:textId="64C09AF0" w:rsidR="00E22F9D" w:rsidRPr="00E932BB" w:rsidRDefault="00E22F9D" w:rsidP="00E22F9D">
      <w:pPr>
        <w:pStyle w:val="Body"/>
        <w:rPr>
          <w:rFonts w:ascii="Arial" w:hAnsi="Arial"/>
          <w:sz w:val="20"/>
          <w:szCs w:val="20"/>
          <w:lang w:val="en-US"/>
        </w:rPr>
      </w:pPr>
    </w:p>
    <w:p w14:paraId="66AC45C2" w14:textId="6402DB9E" w:rsidR="00437641" w:rsidRPr="00E932BB" w:rsidRDefault="00B615A0" w:rsidP="00437641">
      <w:pPr>
        <w:pStyle w:val="Body"/>
        <w:ind w:firstLine="432"/>
        <w:rPr>
          <w:rFonts w:ascii="Arial" w:hAnsi="Arial"/>
          <w:sz w:val="20"/>
          <w:szCs w:val="20"/>
          <w:lang w:val="en-US"/>
        </w:rPr>
      </w:pPr>
      <w:r w:rsidRPr="00E932BB">
        <w:rPr>
          <w:rFonts w:ascii="Arial" w:hAnsi="Arial"/>
          <w:sz w:val="20"/>
          <w:szCs w:val="20"/>
          <w:lang w:val="en-US"/>
        </w:rPr>
        <w:t xml:space="preserve">How do different targeting strategies relate to estimates of consumer fitness, and is this predictive of consumer fitness in natural systems? We next demonstrate how a simple measure of fitness for simulated consumers can in principle  be used as an expectation for those observed at the </w:t>
      </w:r>
      <w:proofErr w:type="spellStart"/>
      <w:r w:rsidRPr="00E932BB">
        <w:rPr>
          <w:rFonts w:ascii="Arial" w:hAnsi="Arial"/>
          <w:sz w:val="20"/>
          <w:szCs w:val="20"/>
          <w:lang w:val="en-US"/>
        </w:rPr>
        <w:t>Sevilleta</w:t>
      </w:r>
      <w:proofErr w:type="spellEnd"/>
      <w:r w:rsidRPr="00E932BB">
        <w:rPr>
          <w:rFonts w:ascii="Arial" w:hAnsi="Arial"/>
          <w:sz w:val="20"/>
          <w:szCs w:val="20"/>
          <w:lang w:val="en-US"/>
        </w:rPr>
        <w:t>. Here we use the coefficient of variation (CV) of nitrogenous returns as a measure of fitness</w:t>
      </w:r>
      <w:r w:rsidR="005C0092">
        <w:rPr>
          <w:rFonts w:ascii="Arial" w:hAnsi="Arial"/>
          <w:sz w:val="20"/>
          <w:szCs w:val="20"/>
          <w:lang w:val="en-US"/>
        </w:rPr>
        <w:t xml:space="preserve"> based on the nitrogen content of available plant resources.</w:t>
      </w:r>
      <w:r w:rsidRPr="00E932BB">
        <w:rPr>
          <w:rFonts w:ascii="Arial" w:hAnsi="Arial"/>
          <w:sz w:val="20"/>
          <w:szCs w:val="20"/>
          <w:lang w:val="en-US"/>
        </w:rPr>
        <w:t xml:space="preserve"> </w:t>
      </w:r>
      <w:r w:rsidR="005C0092">
        <w:rPr>
          <w:rFonts w:ascii="Arial" w:hAnsi="Arial"/>
          <w:sz w:val="20"/>
          <w:szCs w:val="20"/>
          <w:lang w:val="en-US"/>
        </w:rPr>
        <w:t>L</w:t>
      </w:r>
      <w:r w:rsidRPr="00E932BB">
        <w:rPr>
          <w:rFonts w:ascii="Arial" w:hAnsi="Arial"/>
          <w:sz w:val="20"/>
          <w:szCs w:val="20"/>
          <w:lang w:val="en-US"/>
        </w:rPr>
        <w:t xml:space="preserve">ower </w:t>
      </w:r>
      <w:r w:rsidR="005C0092">
        <w:rPr>
          <w:rFonts w:ascii="Arial" w:hAnsi="Arial"/>
          <w:sz w:val="20"/>
          <w:szCs w:val="20"/>
          <w:lang w:val="en-US"/>
        </w:rPr>
        <w:t xml:space="preserve">CV </w:t>
      </w:r>
      <w:r w:rsidRPr="00E932BB">
        <w:rPr>
          <w:rFonts w:ascii="Arial" w:hAnsi="Arial"/>
          <w:sz w:val="20"/>
          <w:szCs w:val="20"/>
          <w:lang w:val="en-US"/>
        </w:rPr>
        <w:t xml:space="preserve">values reflect smaller fluctuations relative to the mean (higher fitness), and higher values denote larger fluctuations relative to the mean (lower fitness). Along the spines radiating from the central cluster, fitness values are generally consistent (Fig. </w:t>
      </w:r>
      <w:r w:rsidR="00A22240">
        <w:rPr>
          <w:rFonts w:ascii="Arial" w:hAnsi="Arial"/>
          <w:sz w:val="20"/>
          <w:szCs w:val="20"/>
          <w:lang w:val="en-US"/>
        </w:rPr>
        <w:t>8</w:t>
      </w:r>
      <w:r w:rsidRPr="00E932BB">
        <w:rPr>
          <w:rFonts w:ascii="Arial" w:hAnsi="Arial"/>
          <w:sz w:val="20"/>
          <w:szCs w:val="20"/>
          <w:lang w:val="en-US"/>
        </w:rPr>
        <w:t>B). Across spines, this fitness landscape is roughly partitioned by two opposing resource groups that result in lower fitness (higher CV; C</w:t>
      </w:r>
      <w:r w:rsidRPr="00E36ED1">
        <w:rPr>
          <w:rFonts w:ascii="Arial" w:hAnsi="Arial"/>
          <w:sz w:val="20"/>
          <w:szCs w:val="20"/>
          <w:vertAlign w:val="subscript"/>
          <w:lang w:val="en-US"/>
        </w:rPr>
        <w:t>4</w:t>
      </w:r>
      <w:r w:rsidRPr="00E932BB">
        <w:rPr>
          <w:rFonts w:ascii="Arial" w:hAnsi="Arial"/>
          <w:sz w:val="20"/>
          <w:szCs w:val="20"/>
          <w:lang w:val="en-US"/>
        </w:rPr>
        <w:t xml:space="preserve"> perennial and annual grasses), moving away from which (</w:t>
      </w:r>
      <w:r w:rsidRPr="00A22240">
        <w:rPr>
          <w:rFonts w:ascii="Arial" w:hAnsi="Arial"/>
          <w:sz w:val="20"/>
          <w:szCs w:val="20"/>
          <w:highlight w:val="yellow"/>
          <w:lang w:val="en-US"/>
        </w:rPr>
        <w:t xml:space="preserve">following the arrows in Fig. </w:t>
      </w:r>
      <w:r w:rsidR="00A22240" w:rsidRPr="00A22240">
        <w:rPr>
          <w:rFonts w:ascii="Arial" w:hAnsi="Arial"/>
          <w:sz w:val="20"/>
          <w:szCs w:val="20"/>
          <w:highlight w:val="yellow"/>
          <w:lang w:val="en-US"/>
        </w:rPr>
        <w:t>8</w:t>
      </w:r>
      <w:r w:rsidRPr="00A22240">
        <w:rPr>
          <w:rFonts w:ascii="Arial" w:hAnsi="Arial"/>
          <w:sz w:val="20"/>
          <w:szCs w:val="20"/>
          <w:highlight w:val="yellow"/>
          <w:lang w:val="en-US"/>
        </w:rPr>
        <w:t>B</w:t>
      </w:r>
      <w:r w:rsidRPr="00E932BB">
        <w:rPr>
          <w:rFonts w:ascii="Arial" w:hAnsi="Arial"/>
          <w:sz w:val="20"/>
          <w:szCs w:val="20"/>
          <w:lang w:val="en-US"/>
        </w:rPr>
        <w:t>) fitness increases towards two opposing resource groups that result in higher fitness (lower CV; C</w:t>
      </w:r>
      <w:r w:rsidRPr="00876FC2">
        <w:rPr>
          <w:rFonts w:ascii="Arial" w:hAnsi="Arial"/>
          <w:sz w:val="20"/>
          <w:szCs w:val="20"/>
          <w:vertAlign w:val="subscript"/>
          <w:lang w:val="en-US"/>
        </w:rPr>
        <w:t>3</w:t>
      </w:r>
      <w:r w:rsidRPr="00E932BB">
        <w:rPr>
          <w:rFonts w:ascii="Arial" w:hAnsi="Arial"/>
          <w:sz w:val="20"/>
          <w:szCs w:val="20"/>
          <w:lang w:val="en-US"/>
        </w:rPr>
        <w:t xml:space="preserve"> perennial forbs and shrubs). The diet of a hypothetical </w:t>
      </w:r>
      <w:r w:rsidR="00861218">
        <w:rPr>
          <w:rFonts w:ascii="Arial" w:hAnsi="Arial"/>
          <w:sz w:val="20"/>
          <w:szCs w:val="20"/>
          <w:lang w:val="en-US"/>
        </w:rPr>
        <w:t xml:space="preserve">individual </w:t>
      </w:r>
      <w:r w:rsidRPr="00E932BB">
        <w:rPr>
          <w:rFonts w:ascii="Arial" w:hAnsi="Arial"/>
          <w:sz w:val="20"/>
          <w:szCs w:val="20"/>
          <w:lang w:val="en-US"/>
        </w:rPr>
        <w:t>consumer</w:t>
      </w:r>
      <w:r w:rsidR="00861218">
        <w:rPr>
          <w:rFonts w:ascii="Arial" w:hAnsi="Arial"/>
          <w:sz w:val="20"/>
          <w:szCs w:val="20"/>
          <w:lang w:val="en-US"/>
        </w:rPr>
        <w:t xml:space="preserve"> for which we have empirical data on diet composition (via methods described in Q1)</w:t>
      </w:r>
      <w:r w:rsidRPr="00E932BB">
        <w:rPr>
          <w:rFonts w:ascii="Arial" w:hAnsi="Arial"/>
          <w:sz w:val="20"/>
          <w:szCs w:val="20"/>
          <w:lang w:val="en-US"/>
        </w:rPr>
        <w:t xml:space="preserve"> is represented by the rodent silhouette. Our establishment of the strategy-niche manifold in this context would thus offer an interpretation of this hypothetical consumer. We would first note that the consumer is targeting C</w:t>
      </w:r>
      <w:r w:rsidRPr="00E36ED1">
        <w:rPr>
          <w:rFonts w:ascii="Arial" w:hAnsi="Arial"/>
          <w:sz w:val="20"/>
          <w:szCs w:val="20"/>
          <w:vertAlign w:val="subscript"/>
          <w:lang w:val="en-US"/>
        </w:rPr>
        <w:t>3</w:t>
      </w:r>
      <w:r w:rsidRPr="00E932BB">
        <w:rPr>
          <w:rFonts w:ascii="Arial" w:hAnsi="Arial"/>
          <w:sz w:val="20"/>
          <w:szCs w:val="20"/>
          <w:lang w:val="en-US"/>
        </w:rPr>
        <w:t xml:space="preserve"> and C</w:t>
      </w:r>
      <w:r w:rsidRPr="00E36ED1">
        <w:rPr>
          <w:rFonts w:ascii="Arial" w:hAnsi="Arial"/>
          <w:sz w:val="20"/>
          <w:szCs w:val="20"/>
          <w:vertAlign w:val="subscript"/>
          <w:lang w:val="en-US"/>
        </w:rPr>
        <w:t>4</w:t>
      </w:r>
      <w:r w:rsidRPr="00E932BB">
        <w:rPr>
          <w:rFonts w:ascii="Arial" w:hAnsi="Arial"/>
          <w:sz w:val="20"/>
          <w:szCs w:val="20"/>
          <w:lang w:val="en-US"/>
        </w:rPr>
        <w:t xml:space="preserve"> annual forbs, but that its strategy is one </w:t>
      </w:r>
      <w:r w:rsidRPr="00E932BB">
        <w:rPr>
          <w:rFonts w:ascii="Arial" w:hAnsi="Arial"/>
          <w:sz w:val="20"/>
          <w:szCs w:val="20"/>
          <w:lang w:val="en-US"/>
        </w:rPr>
        <w:lastRenderedPageBreak/>
        <w:t>where roughly 75% of foraging effort is oriented towards opportunistic resources. Moreover, our foraging model predicts a fitness gradient with respect to these resource groups, where increased effort on C</w:t>
      </w:r>
      <w:r w:rsidRPr="00BF50EF">
        <w:rPr>
          <w:rFonts w:ascii="Arial" w:hAnsi="Arial"/>
          <w:sz w:val="20"/>
          <w:szCs w:val="20"/>
          <w:vertAlign w:val="subscript"/>
          <w:lang w:val="en-US"/>
        </w:rPr>
        <w:t>4</w:t>
      </w:r>
      <w:r w:rsidRPr="00E932BB">
        <w:rPr>
          <w:rFonts w:ascii="Arial" w:hAnsi="Arial"/>
          <w:sz w:val="20"/>
          <w:szCs w:val="20"/>
          <w:lang w:val="en-US"/>
        </w:rPr>
        <w:t xml:space="preserve"> forbs is expected to promote fitness, whereas increased reliance on C</w:t>
      </w:r>
      <w:r w:rsidRPr="00E36ED1">
        <w:rPr>
          <w:rFonts w:ascii="Arial" w:hAnsi="Arial"/>
          <w:sz w:val="20"/>
          <w:szCs w:val="20"/>
          <w:vertAlign w:val="subscript"/>
          <w:lang w:val="en-US"/>
        </w:rPr>
        <w:t>3</w:t>
      </w:r>
      <w:r w:rsidRPr="00E932BB">
        <w:rPr>
          <w:rFonts w:ascii="Arial" w:hAnsi="Arial"/>
          <w:sz w:val="20"/>
          <w:szCs w:val="20"/>
          <w:lang w:val="en-US"/>
        </w:rPr>
        <w:t xml:space="preserve"> forbs decreases fitness (</w:t>
      </w:r>
      <w:r w:rsidRPr="00F45DEF">
        <w:rPr>
          <w:rFonts w:ascii="Arial" w:hAnsi="Arial"/>
          <w:sz w:val="20"/>
          <w:szCs w:val="20"/>
          <w:highlight w:val="yellow"/>
          <w:lang w:val="en-US"/>
        </w:rPr>
        <w:t>arrows</w:t>
      </w:r>
      <w:r w:rsidRPr="00E932BB">
        <w:rPr>
          <w:rFonts w:ascii="Arial" w:hAnsi="Arial"/>
          <w:sz w:val="20"/>
          <w:szCs w:val="20"/>
          <w:lang w:val="en-US"/>
        </w:rPr>
        <w:t xml:space="preserve">). Integrating individual-level ontogenetic information (Section </w:t>
      </w:r>
      <w:r w:rsidR="001D5925">
        <w:rPr>
          <w:rFonts w:ascii="Arial" w:hAnsi="Arial"/>
          <w:sz w:val="20"/>
          <w:szCs w:val="20"/>
          <w:lang w:val="en-US"/>
        </w:rPr>
        <w:t>X</w:t>
      </w:r>
      <w:r w:rsidRPr="00E932BB">
        <w:rPr>
          <w:rFonts w:ascii="Arial" w:hAnsi="Arial"/>
          <w:sz w:val="20"/>
          <w:szCs w:val="20"/>
          <w:lang w:val="en-US"/>
        </w:rPr>
        <w:t>) will allow us to directly assess the accuracy of this prediction.</w:t>
      </w:r>
    </w:p>
    <w:p w14:paraId="7A7D735C" w14:textId="77777777" w:rsidR="00437641" w:rsidRPr="00E932BB" w:rsidRDefault="00437641" w:rsidP="00437641">
      <w:pPr>
        <w:pStyle w:val="Body"/>
        <w:ind w:firstLine="432"/>
        <w:rPr>
          <w:rFonts w:ascii="Arial" w:hAnsi="Arial"/>
          <w:sz w:val="20"/>
          <w:szCs w:val="20"/>
          <w:lang w:val="en-US"/>
        </w:rPr>
      </w:pPr>
    </w:p>
    <w:p w14:paraId="630B9F8B" w14:textId="79FD0388" w:rsidR="00B615A0" w:rsidRPr="00E932BB" w:rsidRDefault="00B615A0" w:rsidP="00437641">
      <w:pPr>
        <w:pStyle w:val="Body"/>
        <w:ind w:firstLine="432"/>
        <w:rPr>
          <w:rFonts w:ascii="Arial" w:eastAsia="Arial" w:hAnsi="Arial" w:cs="Arial"/>
          <w:sz w:val="20"/>
          <w:szCs w:val="20"/>
          <w:lang w:val="en-US"/>
        </w:rPr>
      </w:pPr>
      <w:r w:rsidRPr="00E932BB">
        <w:rPr>
          <w:rFonts w:ascii="Arial" w:hAnsi="Arial"/>
          <w:sz w:val="20"/>
          <w:szCs w:val="20"/>
          <w:lang w:val="en-US"/>
        </w:rPr>
        <w:t>While the simple foraging model that we describe here provides a useful heuristic for describing our approach, we intend to incorporate modeling frameworks that include more realistic physical and biological constraints, which can be either combined to form a larger strategy-niche manifold or assessed independently. For example, we intend to adapt a consumer foraging model described in Yeakel et al. (2020), where we use fitness maximization principles and stochastic dynamic programming to establish consumer strategies in environments with seasonal uncertainty. In this case, our framework directly incorporates consumer energetic constraints, caching behaviors, and state-dependent foraging strategies, from which fitness is directly estimated. Using more complex models such as this, in tandem with the simpler mechanics of the model described here, will not only enlarge our perspective of the universe of potential foraging strategies, but also enable us to pinpoint which biological and/or physical constraints play larger or smaller roles in driving consumer behaviors.</w:t>
      </w:r>
    </w:p>
    <w:p w14:paraId="2161E412" w14:textId="2A0FBA66" w:rsidR="00B615A0" w:rsidRDefault="00B615A0">
      <w:pPr>
        <w:pStyle w:val="Body"/>
        <w:widowControl w:val="0"/>
        <w:tabs>
          <w:tab w:val="left" w:pos="432"/>
        </w:tabs>
        <w:suppressAutoHyphens/>
        <w:rPr>
          <w:rFonts w:ascii="Arial" w:hAnsi="Arial"/>
          <w:b/>
          <w:bCs/>
          <w:i/>
          <w:iCs/>
          <w:sz w:val="20"/>
          <w:szCs w:val="20"/>
          <w:lang w:val="en-US"/>
        </w:rPr>
      </w:pPr>
    </w:p>
    <w:p w14:paraId="59FD3BB8" w14:textId="77777777" w:rsidR="00F735A7" w:rsidRDefault="00E57AA2">
      <w:pPr>
        <w:pStyle w:val="Body"/>
        <w:widowControl w:val="0"/>
        <w:tabs>
          <w:tab w:val="left" w:pos="432"/>
        </w:tabs>
        <w:suppressAutoHyphens/>
        <w:rPr>
          <w:rFonts w:ascii="Arial" w:hAnsi="Arial"/>
          <w:sz w:val="20"/>
          <w:szCs w:val="20"/>
          <w:lang w:val="en-US"/>
        </w:rPr>
      </w:pPr>
      <w:r>
        <w:rPr>
          <w:rFonts w:ascii="Arial" w:hAnsi="Arial"/>
          <w:b/>
          <w:bCs/>
          <w:i/>
          <w:iCs/>
          <w:sz w:val="20"/>
          <w:szCs w:val="20"/>
          <w:lang w:val="en-US"/>
        </w:rPr>
        <w:t xml:space="preserve">Approach. </w:t>
      </w:r>
      <w:r w:rsidR="00175650">
        <w:rPr>
          <w:rFonts w:ascii="Arial" w:hAnsi="Arial"/>
          <w:sz w:val="20"/>
          <w:szCs w:val="20"/>
          <w:lang w:val="en-US"/>
        </w:rPr>
        <w:t xml:space="preserve">Mechanistic foraging models provide a means to quantify the potential niche space of a consumer given a range of constraints in the albeit simplified manner of mathematical models. If the constraints captured by a foraging model play a central role in shaping the foraging behaviors of consumers in natural systems, the niche-space enumerated by the model can be used as a lens by which the larger community can be understood. However, even a simple foraging model can result in an enormous complexity of foraging strategies, and a central challenge in understanding both model and natural ecological systems reside in excising low-dimensional relationships from high-dimensional data, </w:t>
      </w:r>
    </w:p>
    <w:p w14:paraId="352B417D" w14:textId="33B7C504" w:rsidR="00175650" w:rsidRDefault="00175650">
      <w:pPr>
        <w:pStyle w:val="Body"/>
        <w:widowControl w:val="0"/>
        <w:tabs>
          <w:tab w:val="left" w:pos="432"/>
        </w:tabs>
        <w:suppressAutoHyphens/>
        <w:rPr>
          <w:rFonts w:ascii="Arial" w:hAnsi="Arial"/>
          <w:sz w:val="20"/>
          <w:szCs w:val="20"/>
          <w:lang w:val="en-US"/>
        </w:rPr>
      </w:pPr>
      <w:r>
        <w:rPr>
          <w:rFonts w:ascii="Arial" w:hAnsi="Arial"/>
          <w:sz w:val="20"/>
          <w:szCs w:val="20"/>
          <w:lang w:val="en-US"/>
        </w:rPr>
        <w:t>particularly when such data are generated from interactions with nonlinear dependencies.</w:t>
      </w:r>
    </w:p>
    <w:p w14:paraId="20FAAC3E" w14:textId="0097CDE2" w:rsidR="00175650" w:rsidRDefault="00175650">
      <w:pPr>
        <w:pStyle w:val="Body"/>
        <w:widowControl w:val="0"/>
        <w:tabs>
          <w:tab w:val="left" w:pos="432"/>
        </w:tabs>
        <w:suppressAutoHyphens/>
        <w:rPr>
          <w:rFonts w:ascii="Arial" w:hAnsi="Arial"/>
          <w:b/>
          <w:bCs/>
          <w:sz w:val="20"/>
          <w:szCs w:val="20"/>
          <w:lang w:val="en-US"/>
        </w:rPr>
      </w:pPr>
    </w:p>
    <w:p w14:paraId="2FAC190E" w14:textId="04DB934A" w:rsidR="00E47925" w:rsidRPr="00B615A0" w:rsidRDefault="00175650">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621B11">
        <w:rPr>
          <w:rFonts w:ascii="Arial" w:hAnsi="Arial"/>
          <w:sz w:val="20"/>
          <w:szCs w:val="20"/>
          <w:lang w:val="en-US"/>
        </w:rPr>
        <w:t xml:space="preserve">We </w:t>
      </w:r>
      <w:r w:rsidR="00B615A0">
        <w:rPr>
          <w:rFonts w:ascii="Arial" w:hAnsi="Arial"/>
          <w:sz w:val="20"/>
          <w:szCs w:val="20"/>
          <w:lang w:val="en-US"/>
        </w:rPr>
        <w:t xml:space="preserve">will </w:t>
      </w:r>
      <w:r w:rsidR="00621B11">
        <w:rPr>
          <w:rFonts w:ascii="Arial" w:hAnsi="Arial"/>
          <w:sz w:val="20"/>
          <w:szCs w:val="20"/>
          <w:lang w:val="en-US"/>
        </w:rPr>
        <w:t xml:space="preserve">simulate a consumer foraging in a seasonal environment given a set of resource functional groups (see xx) with differing spatial distributions during fall (non-monsoonal) and spring (monsoonal) seasons, such that </w:t>
      </w:r>
      <w:proofErr w:type="spellStart"/>
      <w:r w:rsidR="00621B11">
        <w:rPr>
          <w:rFonts w:ascii="Arial" w:hAnsi="Arial"/>
          <w:sz w:val="20"/>
          <w:szCs w:val="20"/>
          <w:lang w:val="en-US"/>
        </w:rPr>
        <w:t>mu_si</w:t>
      </w:r>
      <w:proofErr w:type="spellEnd"/>
      <w:r w:rsidR="00621B11">
        <w:rPr>
          <w:rFonts w:ascii="Arial" w:hAnsi="Arial"/>
          <w:sz w:val="20"/>
          <w:szCs w:val="20"/>
          <w:lang w:val="en-US"/>
        </w:rPr>
        <w:t xml:space="preserve"> is the mean encounter rate where s denotes season and i=1</w:t>
      </w:r>
      <w:r w:rsidR="00621B11">
        <w:rPr>
          <w:rFonts w:ascii="Arial" w:hAnsi="Arial"/>
          <w:sz w:val="20"/>
          <w:szCs w:val="20"/>
        </w:rPr>
        <w:t>…</w:t>
      </w:r>
      <w:r w:rsidR="00621B11">
        <w:rPr>
          <w:rFonts w:ascii="Arial" w:hAnsi="Arial"/>
          <w:sz w:val="20"/>
          <w:szCs w:val="20"/>
          <w:lang w:val="en-US"/>
        </w:rPr>
        <w:t>N functional groups. A consumer of mass M forages within this landscape, targeting a particular functional group with weight tau. The targeting weight tau indicates that for each consumer-resource interaction, the consumer will find and acquire its targeted resource with probability tau, and target the closest resource group (regardless of preference) with probably 1-tau. Once a consumer-resource interaction is drawn, the consumer travels the distance to the resource with velocity v(M), and assimilates both bulk energy (kJ) and nitrogen content based on the resource</w:t>
      </w:r>
      <w:r w:rsidR="00621B11">
        <w:rPr>
          <w:rFonts w:ascii="Arial" w:hAnsi="Arial"/>
          <w:sz w:val="20"/>
          <w:szCs w:val="20"/>
          <w:rtl/>
        </w:rPr>
        <w:t>’</w:t>
      </w:r>
      <w:r w:rsidR="00621B11">
        <w:rPr>
          <w:rFonts w:ascii="Arial" w:hAnsi="Arial"/>
          <w:sz w:val="20"/>
          <w:szCs w:val="20"/>
          <w:lang w:val="en-US"/>
        </w:rPr>
        <w:t xml:space="preserve">s energy density and nitrogen concentration, respectively. Consumer-resource interactions continue until a predetermined time threshold for the foraging bout, </w:t>
      </w:r>
      <w:proofErr w:type="spellStart"/>
      <w:r w:rsidR="00621B11">
        <w:rPr>
          <w:rFonts w:ascii="Arial" w:hAnsi="Arial"/>
          <w:sz w:val="20"/>
          <w:szCs w:val="20"/>
          <w:lang w:val="en-US"/>
        </w:rPr>
        <w:t>tmax</w:t>
      </w:r>
      <w:proofErr w:type="spellEnd"/>
      <w:r w:rsidR="00621B11">
        <w:rPr>
          <w:rFonts w:ascii="Arial" w:hAnsi="Arial"/>
          <w:sz w:val="20"/>
          <w:szCs w:val="20"/>
          <w:lang w:val="en-US"/>
        </w:rPr>
        <w:t>, is reached, whereupon the consumer ceases its foraging activity for the day. We track 300 days of consumer foraging, with 100 days committed to each season in a fall-spring-fall cycle.</w:t>
      </w:r>
    </w:p>
    <w:p w14:paraId="49D72F83" w14:textId="77777777" w:rsidR="00E47925" w:rsidRDefault="00E47925">
      <w:pPr>
        <w:pStyle w:val="Body"/>
        <w:widowControl w:val="0"/>
        <w:tabs>
          <w:tab w:val="left" w:pos="432"/>
        </w:tabs>
        <w:suppressAutoHyphens/>
        <w:rPr>
          <w:rFonts w:ascii="Arial" w:eastAsia="Arial" w:hAnsi="Arial" w:cs="Arial"/>
          <w:i/>
          <w:iCs/>
          <w:sz w:val="20"/>
          <w:szCs w:val="20"/>
        </w:rPr>
      </w:pPr>
    </w:p>
    <w:p w14:paraId="6ADDCFC1" w14:textId="52BB38B0" w:rsidR="0076683E" w:rsidRPr="004B4DE7" w:rsidRDefault="00621B11" w:rsidP="004B4DE7">
      <w:pPr>
        <w:pStyle w:val="Body"/>
        <w:widowControl w:val="0"/>
        <w:tabs>
          <w:tab w:val="left" w:pos="432"/>
        </w:tabs>
        <w:suppressAutoHyphens/>
        <w:rPr>
          <w:rFonts w:ascii="Arial" w:hAnsi="Arial"/>
          <w:sz w:val="20"/>
          <w:szCs w:val="20"/>
          <w:lang w:val="en-US"/>
        </w:rPr>
      </w:pPr>
      <w:r>
        <w:rPr>
          <w:rFonts w:ascii="Arial" w:hAnsi="Arial"/>
          <w:b/>
          <w:bCs/>
          <w:i/>
          <w:iCs/>
          <w:sz w:val="20"/>
          <w:szCs w:val="20"/>
          <w:lang w:val="en-US"/>
        </w:rPr>
        <w:t xml:space="preserve">Predictions. </w:t>
      </w:r>
      <w:r>
        <w:rPr>
          <w:rFonts w:ascii="Arial" w:hAnsi="Arial"/>
          <w:sz w:val="20"/>
          <w:szCs w:val="20"/>
          <w:lang w:val="en-US"/>
        </w:rPr>
        <w:t>The simplistic foraging model described above allows us to track both temporal changes in diet as well as daily energetic gains as a function of consumer resource targeting strategies. Where a given consumer targeting strategy is characterized by the temporal sequence of the proportional contribution of each resource group to the consumer</w:t>
      </w:r>
      <w:r>
        <w:rPr>
          <w:rFonts w:ascii="Arial" w:hAnsi="Arial"/>
          <w:sz w:val="20"/>
          <w:szCs w:val="20"/>
          <w:rtl/>
        </w:rPr>
        <w:t>’</w:t>
      </w:r>
      <w:r>
        <w:rPr>
          <w:rFonts w:ascii="Arial" w:hAnsi="Arial"/>
          <w:sz w:val="20"/>
          <w:szCs w:val="20"/>
          <w:lang w:val="en-US"/>
        </w:rPr>
        <w:t xml:space="preserve">s diet, we then use a diffusion mapping approach to compare alternative consumer targeting strategies. In the example we present here, there are 7 resource groups and we explore targeting strategies ranging from tau=0 </w:t>
      </w:r>
      <w:r w:rsidR="00BF50EF">
        <w:rPr>
          <w:rFonts w:ascii="Arial" w:hAnsi="Arial"/>
          <w:sz w:val="20"/>
          <w:szCs w:val="20"/>
          <w:lang w:val="en-US"/>
        </w:rPr>
        <w:t xml:space="preserve">representing </w:t>
      </w:r>
      <w:r>
        <w:rPr>
          <w:rFonts w:ascii="Arial" w:hAnsi="Arial"/>
          <w:sz w:val="20"/>
          <w:szCs w:val="20"/>
          <w:lang w:val="en-US"/>
        </w:rPr>
        <w:t xml:space="preserve">a consumer that always targets the nearest resource to tau=1 </w:t>
      </w:r>
      <w:r w:rsidR="00BF50EF">
        <w:rPr>
          <w:rFonts w:ascii="Arial" w:hAnsi="Arial"/>
          <w:sz w:val="20"/>
          <w:szCs w:val="20"/>
          <w:lang w:val="en-US"/>
        </w:rPr>
        <w:t xml:space="preserve">representing </w:t>
      </w:r>
      <w:r>
        <w:rPr>
          <w:rFonts w:ascii="Arial" w:hAnsi="Arial"/>
          <w:sz w:val="20"/>
          <w:szCs w:val="20"/>
          <w:lang w:val="en-US"/>
        </w:rPr>
        <w:t>a consumer that always targets one of the 7 resource groups regardless of distance. Resource groups include C</w:t>
      </w:r>
      <w:r w:rsidRPr="00BF50EF">
        <w:rPr>
          <w:rFonts w:ascii="Arial" w:hAnsi="Arial"/>
          <w:sz w:val="20"/>
          <w:szCs w:val="20"/>
          <w:vertAlign w:val="subscript"/>
          <w:lang w:val="en-US"/>
        </w:rPr>
        <w:t>3</w:t>
      </w:r>
      <w:r>
        <w:rPr>
          <w:rFonts w:ascii="Arial" w:hAnsi="Arial"/>
          <w:sz w:val="20"/>
          <w:szCs w:val="20"/>
          <w:lang w:val="en-US"/>
        </w:rPr>
        <w:t>/C</w:t>
      </w:r>
      <w:r w:rsidRPr="00BF50EF">
        <w:rPr>
          <w:rFonts w:ascii="Arial" w:hAnsi="Arial"/>
          <w:sz w:val="20"/>
          <w:szCs w:val="20"/>
          <w:vertAlign w:val="subscript"/>
          <w:lang w:val="en-US"/>
        </w:rPr>
        <w:t>4</w:t>
      </w:r>
      <w:r>
        <w:rPr>
          <w:rFonts w:ascii="Arial" w:hAnsi="Arial"/>
          <w:sz w:val="20"/>
          <w:szCs w:val="20"/>
          <w:lang w:val="en-US"/>
        </w:rPr>
        <w:t xml:space="preserve"> perennial/annual shrubs, forbs, and grasses with seasonal encounter rates scaled to seasonal densities. Accordingly</w:t>
      </w:r>
      <w:r w:rsidR="006F3334">
        <w:rPr>
          <w:rFonts w:ascii="Arial" w:hAnsi="Arial"/>
          <w:sz w:val="20"/>
          <w:szCs w:val="20"/>
          <w:lang w:val="en-US"/>
        </w:rPr>
        <w:t>,</w:t>
      </w:r>
      <w:r>
        <w:rPr>
          <w:rFonts w:ascii="Arial" w:hAnsi="Arial"/>
          <w:sz w:val="20"/>
          <w:szCs w:val="20"/>
          <w:lang w:val="en-US"/>
        </w:rPr>
        <w:t xml:space="preserve"> a single consumer strategy is described by the targeting of a specific resource group with weight tau and exists as a single point within the diffusion space.</w:t>
      </w:r>
    </w:p>
    <w:p w14:paraId="429F734E" w14:textId="77777777" w:rsidR="00E22F9D" w:rsidRDefault="00E22F9D" w:rsidP="001A309E">
      <w:pPr>
        <w:pStyle w:val="BodyAAA"/>
        <w:tabs>
          <w:tab w:val="left" w:pos="2070"/>
        </w:tabs>
        <w:rPr>
          <w:rFonts w:ascii="Arial" w:hAnsi="Arial"/>
          <w:b/>
          <w:bCs/>
          <w:i/>
          <w:iCs/>
          <w:sz w:val="20"/>
          <w:szCs w:val="20"/>
          <w:highlight w:val="yellow"/>
          <w:lang w:val="en-US"/>
        </w:rPr>
      </w:pPr>
    </w:p>
    <w:p w14:paraId="437A5865" w14:textId="5CF7B1E9" w:rsidR="001A309E" w:rsidRPr="00B4424C" w:rsidDel="00B828E3" w:rsidRDefault="001A309E" w:rsidP="001A309E">
      <w:pPr>
        <w:pStyle w:val="BodyAAA"/>
        <w:tabs>
          <w:tab w:val="left" w:pos="2070"/>
        </w:tabs>
        <w:rPr>
          <w:del w:id="6" w:author="Justin Yeakel" w:date="2021-07-21T10:58:00Z"/>
          <w:rFonts w:ascii="Arial" w:eastAsia="Arial" w:hAnsi="Arial" w:cs="Arial"/>
          <w:sz w:val="20"/>
          <w:szCs w:val="20"/>
          <w:lang w:val="en-US"/>
          <w:rPrChange w:id="7" w:author="Justin Yeakel" w:date="2021-07-20T17:17:00Z">
            <w:rPr>
              <w:del w:id="8" w:author="Justin Yeakel" w:date="2021-07-21T10:58:00Z"/>
              <w:rFonts w:ascii="Arial" w:eastAsia="Arial" w:hAnsi="Arial" w:cs="Arial"/>
              <w:i/>
              <w:iCs/>
              <w:sz w:val="20"/>
              <w:szCs w:val="20"/>
              <w:lang w:val="en-US"/>
            </w:rPr>
          </w:rPrChange>
        </w:rPr>
      </w:pPr>
      <w:del w:id="9" w:author="Justin Yeakel" w:date="2021-07-20T17:16:00Z">
        <w:r w:rsidRPr="00801F74" w:rsidDel="00E24142">
          <w:rPr>
            <w:rFonts w:ascii="Arial" w:hAnsi="Arial"/>
            <w:b/>
            <w:bCs/>
            <w:i/>
            <w:iCs/>
            <w:sz w:val="20"/>
            <w:szCs w:val="20"/>
            <w:highlight w:val="yellow"/>
            <w:lang w:val="en-US"/>
          </w:rPr>
          <w:delText xml:space="preserve">Linking </w:delText>
        </w:r>
        <w:r w:rsidDel="00E24142">
          <w:rPr>
            <w:rFonts w:ascii="Arial" w:hAnsi="Arial"/>
            <w:b/>
            <w:bCs/>
            <w:i/>
            <w:iCs/>
            <w:sz w:val="20"/>
            <w:szCs w:val="20"/>
            <w:highlight w:val="yellow"/>
            <w:lang w:val="en-US"/>
          </w:rPr>
          <w:delText xml:space="preserve">Foraging Model </w:delText>
        </w:r>
        <w:r w:rsidRPr="00801F74" w:rsidDel="00E24142">
          <w:rPr>
            <w:rFonts w:ascii="Arial" w:hAnsi="Arial"/>
            <w:b/>
            <w:bCs/>
            <w:i/>
            <w:iCs/>
            <w:sz w:val="20"/>
            <w:szCs w:val="20"/>
            <w:highlight w:val="yellow"/>
            <w:lang w:val="en-US"/>
          </w:rPr>
          <w:delText>with SDP (Yeakel)</w:delText>
        </w:r>
      </w:del>
      <w:ins w:id="10" w:author="Justin Yeakel" w:date="2021-07-20T17:16:00Z">
        <w:r w:rsidR="00E24142">
          <w:rPr>
            <w:rFonts w:ascii="Arial" w:hAnsi="Arial"/>
            <w:b/>
            <w:bCs/>
            <w:i/>
            <w:iCs/>
            <w:sz w:val="20"/>
            <w:szCs w:val="20"/>
            <w:highlight w:val="yellow"/>
            <w:lang w:val="en-US"/>
          </w:rPr>
          <w:t>I</w:t>
        </w:r>
        <w:r w:rsidR="00E24142">
          <w:rPr>
            <w:rFonts w:ascii="Arial" w:hAnsi="Arial"/>
            <w:b/>
            <w:bCs/>
            <w:i/>
            <w:iCs/>
            <w:sz w:val="20"/>
            <w:szCs w:val="20"/>
            <w:lang w:val="en-US"/>
          </w:rPr>
          <w:t xml:space="preserve">ncorporating </w:t>
        </w:r>
      </w:ins>
      <w:ins w:id="11" w:author="Justin Yeakel" w:date="2021-07-20T17:17:00Z">
        <w:r w:rsidR="00B4424C">
          <w:rPr>
            <w:rFonts w:ascii="Arial" w:hAnsi="Arial"/>
            <w:b/>
            <w:bCs/>
            <w:i/>
            <w:iCs/>
            <w:sz w:val="20"/>
            <w:szCs w:val="20"/>
            <w:lang w:val="en-US"/>
          </w:rPr>
          <w:t>Ecological and Physiological Constraints into Foraging Models</w:t>
        </w:r>
        <w:r w:rsidR="0000741A">
          <w:rPr>
            <w:rFonts w:ascii="Arial" w:hAnsi="Arial"/>
            <w:b/>
            <w:bCs/>
            <w:i/>
            <w:iCs/>
            <w:sz w:val="20"/>
            <w:szCs w:val="20"/>
            <w:lang w:val="en-US"/>
          </w:rPr>
          <w:t>.</w:t>
        </w:r>
        <w:r w:rsidR="00B4424C">
          <w:rPr>
            <w:rFonts w:ascii="Arial" w:hAnsi="Arial"/>
            <w:b/>
            <w:bCs/>
            <w:i/>
            <w:iCs/>
            <w:sz w:val="20"/>
            <w:szCs w:val="20"/>
            <w:lang w:val="en-US"/>
          </w:rPr>
          <w:t xml:space="preserve"> </w:t>
        </w:r>
        <w:r w:rsidR="0000741A">
          <w:rPr>
            <w:rFonts w:ascii="Arial" w:hAnsi="Arial"/>
            <w:sz w:val="20"/>
            <w:szCs w:val="20"/>
            <w:lang w:val="en-US"/>
          </w:rPr>
          <w:t xml:space="preserve">As we have </w:t>
        </w:r>
      </w:ins>
      <w:ins w:id="12" w:author="Justin Yeakel" w:date="2021-07-20T17:18:00Z">
        <w:r w:rsidR="00A1217A">
          <w:rPr>
            <w:rFonts w:ascii="Arial" w:hAnsi="Arial"/>
            <w:sz w:val="20"/>
            <w:szCs w:val="20"/>
            <w:lang w:val="en-US"/>
          </w:rPr>
          <w:t>shown how</w:t>
        </w:r>
      </w:ins>
      <w:ins w:id="13" w:author="Justin Yeakel" w:date="2021-07-20T17:19:00Z">
        <w:r w:rsidR="00740FDD">
          <w:rPr>
            <w:rFonts w:ascii="Arial" w:hAnsi="Arial"/>
            <w:sz w:val="20"/>
            <w:szCs w:val="20"/>
            <w:lang w:val="en-US"/>
          </w:rPr>
          <w:t xml:space="preserve"> the foraging strategies of</w:t>
        </w:r>
      </w:ins>
      <w:ins w:id="14" w:author="Justin Yeakel" w:date="2021-07-20T17:18:00Z">
        <w:r w:rsidR="009F4FE5">
          <w:rPr>
            <w:rFonts w:ascii="Arial" w:hAnsi="Arial"/>
            <w:sz w:val="20"/>
            <w:szCs w:val="20"/>
            <w:lang w:val="en-US"/>
          </w:rPr>
          <w:t xml:space="preserve"> empirical consumers can be evaluated re</w:t>
        </w:r>
      </w:ins>
      <w:ins w:id="15" w:author="Justin Yeakel" w:date="2021-07-20T17:19:00Z">
        <w:r w:rsidR="009F4FE5">
          <w:rPr>
            <w:rFonts w:ascii="Arial" w:hAnsi="Arial"/>
            <w:sz w:val="20"/>
            <w:szCs w:val="20"/>
            <w:lang w:val="en-US"/>
          </w:rPr>
          <w:t>lative to</w:t>
        </w:r>
        <w:r w:rsidR="00740FDD">
          <w:rPr>
            <w:rFonts w:ascii="Arial" w:hAnsi="Arial"/>
            <w:sz w:val="20"/>
            <w:szCs w:val="20"/>
            <w:lang w:val="en-US"/>
          </w:rPr>
          <w:t xml:space="preserve"> </w:t>
        </w:r>
      </w:ins>
      <w:ins w:id="16" w:author="Justin Yeakel" w:date="2021-07-20T17:22:00Z">
        <w:r w:rsidR="00E76033">
          <w:rPr>
            <w:rFonts w:ascii="Arial" w:hAnsi="Arial"/>
            <w:sz w:val="20"/>
            <w:szCs w:val="20"/>
            <w:lang w:val="en-US"/>
          </w:rPr>
          <w:t>simulations</w:t>
        </w:r>
      </w:ins>
      <w:ins w:id="17" w:author="Justin Yeakel" w:date="2021-07-20T17:19:00Z">
        <w:r w:rsidR="00740FDD">
          <w:rPr>
            <w:rFonts w:ascii="Arial" w:hAnsi="Arial"/>
            <w:sz w:val="20"/>
            <w:szCs w:val="20"/>
            <w:lang w:val="en-US"/>
          </w:rPr>
          <w:t xml:space="preserve"> </w:t>
        </w:r>
      </w:ins>
      <w:ins w:id="18" w:author="Justin Yeakel" w:date="2021-07-20T17:20:00Z">
        <w:r w:rsidR="003A01CA">
          <w:rPr>
            <w:rFonts w:ascii="Arial" w:hAnsi="Arial"/>
            <w:sz w:val="20"/>
            <w:szCs w:val="20"/>
            <w:lang w:val="en-US"/>
          </w:rPr>
          <w:t>based on a</w:t>
        </w:r>
      </w:ins>
      <w:ins w:id="19" w:author="Justin Yeakel" w:date="2021-07-20T17:18:00Z">
        <w:r w:rsidR="00A1217A">
          <w:rPr>
            <w:rFonts w:ascii="Arial" w:hAnsi="Arial"/>
            <w:sz w:val="20"/>
            <w:szCs w:val="20"/>
            <w:lang w:val="en-US"/>
          </w:rPr>
          <w:t xml:space="preserve"> minimalist</w:t>
        </w:r>
      </w:ins>
      <w:ins w:id="20" w:author="Justin Yeakel" w:date="2021-07-20T17:20:00Z">
        <w:r w:rsidR="003A01CA">
          <w:rPr>
            <w:rFonts w:ascii="Arial" w:hAnsi="Arial"/>
            <w:sz w:val="20"/>
            <w:szCs w:val="20"/>
            <w:lang w:val="en-US"/>
          </w:rPr>
          <w:t xml:space="preserve"> set of</w:t>
        </w:r>
      </w:ins>
      <w:ins w:id="21" w:author="Justin Yeakel" w:date="2021-07-20T17:18:00Z">
        <w:r w:rsidR="00A1217A">
          <w:rPr>
            <w:rFonts w:ascii="Arial" w:hAnsi="Arial"/>
            <w:sz w:val="20"/>
            <w:szCs w:val="20"/>
            <w:lang w:val="en-US"/>
          </w:rPr>
          <w:t xml:space="preserve"> foraging </w:t>
        </w:r>
      </w:ins>
      <w:ins w:id="22" w:author="Justin Yeakel" w:date="2021-07-20T17:20:00Z">
        <w:r w:rsidR="003A01CA">
          <w:rPr>
            <w:rFonts w:ascii="Arial" w:hAnsi="Arial"/>
            <w:sz w:val="20"/>
            <w:szCs w:val="20"/>
            <w:lang w:val="en-US"/>
          </w:rPr>
          <w:t>constraints</w:t>
        </w:r>
      </w:ins>
      <w:ins w:id="23" w:author="Justin Yeakel" w:date="2021-07-20T17:19:00Z">
        <w:r w:rsidR="00740FDD">
          <w:rPr>
            <w:rFonts w:ascii="Arial" w:hAnsi="Arial"/>
            <w:sz w:val="20"/>
            <w:szCs w:val="20"/>
            <w:lang w:val="en-US"/>
          </w:rPr>
          <w:t xml:space="preserve">, </w:t>
        </w:r>
      </w:ins>
      <w:ins w:id="24" w:author="Justin Yeakel" w:date="2021-07-21T10:49:00Z">
        <w:r w:rsidR="00B92E9F">
          <w:rPr>
            <w:rFonts w:ascii="Arial" w:hAnsi="Arial"/>
            <w:sz w:val="20"/>
            <w:szCs w:val="20"/>
            <w:lang w:val="en-US"/>
          </w:rPr>
          <w:t xml:space="preserve">comparing </w:t>
        </w:r>
      </w:ins>
      <w:ins w:id="25" w:author="Justin Yeakel" w:date="2021-07-20T17:21:00Z">
        <w:r w:rsidR="004112A7">
          <w:rPr>
            <w:rFonts w:ascii="Arial" w:hAnsi="Arial"/>
            <w:sz w:val="20"/>
            <w:szCs w:val="20"/>
            <w:lang w:val="en-US"/>
          </w:rPr>
          <w:t xml:space="preserve">strategies </w:t>
        </w:r>
      </w:ins>
      <w:ins w:id="26" w:author="Justin Yeakel" w:date="2021-07-21T10:49:00Z">
        <w:r w:rsidR="00B92E9F">
          <w:rPr>
            <w:rFonts w:ascii="Arial" w:hAnsi="Arial"/>
            <w:sz w:val="20"/>
            <w:szCs w:val="20"/>
            <w:lang w:val="en-US"/>
          </w:rPr>
          <w:t>against</w:t>
        </w:r>
      </w:ins>
      <w:ins w:id="27" w:author="Justin Yeakel" w:date="2021-07-20T17:22:00Z">
        <w:r w:rsidR="008F3A8B">
          <w:rPr>
            <w:rFonts w:ascii="Arial" w:hAnsi="Arial"/>
            <w:sz w:val="20"/>
            <w:szCs w:val="20"/>
            <w:lang w:val="en-US"/>
          </w:rPr>
          <w:t xml:space="preserve"> </w:t>
        </w:r>
      </w:ins>
      <w:ins w:id="28" w:author="Justin Yeakel" w:date="2021-07-20T17:20:00Z">
        <w:r w:rsidR="003A01CA">
          <w:rPr>
            <w:rFonts w:ascii="Arial" w:hAnsi="Arial"/>
            <w:sz w:val="20"/>
            <w:szCs w:val="20"/>
            <w:lang w:val="en-US"/>
          </w:rPr>
          <w:t>models of any degree of complexity</w:t>
        </w:r>
      </w:ins>
      <w:ins w:id="29" w:author="Justin Yeakel" w:date="2021-07-20T17:21:00Z">
        <w:r w:rsidR="000E46A3">
          <w:rPr>
            <w:rFonts w:ascii="Arial" w:hAnsi="Arial"/>
            <w:sz w:val="20"/>
            <w:szCs w:val="20"/>
            <w:lang w:val="en-US"/>
          </w:rPr>
          <w:t xml:space="preserve"> can be integrated similarly</w:t>
        </w:r>
      </w:ins>
      <w:ins w:id="30" w:author="Justin Yeakel" w:date="2021-07-20T17:20:00Z">
        <w:r w:rsidR="003A01CA">
          <w:rPr>
            <w:rFonts w:ascii="Arial" w:hAnsi="Arial"/>
            <w:sz w:val="20"/>
            <w:szCs w:val="20"/>
            <w:lang w:val="en-US"/>
          </w:rPr>
          <w:t xml:space="preserve">. </w:t>
        </w:r>
      </w:ins>
      <w:ins w:id="31" w:author="Justin Yeakel" w:date="2021-07-20T17:23:00Z">
        <w:r w:rsidR="00E83426">
          <w:rPr>
            <w:rFonts w:ascii="Arial" w:hAnsi="Arial"/>
            <w:sz w:val="20"/>
            <w:szCs w:val="20"/>
            <w:lang w:val="en-US"/>
          </w:rPr>
          <w:t xml:space="preserve">We propose to expand upon a </w:t>
        </w:r>
        <w:r w:rsidR="00E83426">
          <w:rPr>
            <w:rFonts w:ascii="Arial" w:hAnsi="Arial"/>
            <w:sz w:val="20"/>
            <w:szCs w:val="20"/>
            <w:lang w:val="en-US"/>
          </w:rPr>
          <w:lastRenderedPageBreak/>
          <w:t xml:space="preserve">previously published modeling framework that we </w:t>
        </w:r>
      </w:ins>
      <w:ins w:id="32" w:author="Justin Yeakel" w:date="2021-07-21T10:50:00Z">
        <w:r w:rsidR="00BA6873">
          <w:rPr>
            <w:rFonts w:ascii="Arial" w:hAnsi="Arial"/>
            <w:sz w:val="20"/>
            <w:szCs w:val="20"/>
            <w:lang w:val="en-US"/>
          </w:rPr>
          <w:t>constructed</w:t>
        </w:r>
      </w:ins>
      <w:ins w:id="33" w:author="Justin Yeakel" w:date="2021-07-20T17:23:00Z">
        <w:r w:rsidR="00E83426">
          <w:rPr>
            <w:rFonts w:ascii="Arial" w:hAnsi="Arial"/>
            <w:sz w:val="20"/>
            <w:szCs w:val="20"/>
            <w:lang w:val="en-US"/>
          </w:rPr>
          <w:t xml:space="preserve"> to examine the consequences of </w:t>
        </w:r>
        <w:r w:rsidR="005E73F9">
          <w:rPr>
            <w:rFonts w:ascii="Arial" w:hAnsi="Arial"/>
            <w:sz w:val="20"/>
            <w:szCs w:val="20"/>
            <w:lang w:val="en-US"/>
          </w:rPr>
          <w:t>body size and caching be</w:t>
        </w:r>
      </w:ins>
      <w:ins w:id="34" w:author="Justin Yeakel" w:date="2021-07-20T17:24:00Z">
        <w:r w:rsidR="005E73F9">
          <w:rPr>
            <w:rFonts w:ascii="Arial" w:hAnsi="Arial"/>
            <w:sz w:val="20"/>
            <w:szCs w:val="20"/>
            <w:lang w:val="en-US"/>
          </w:rPr>
          <w:t xml:space="preserve">havior on rodents at the </w:t>
        </w:r>
        <w:proofErr w:type="spellStart"/>
        <w:r w:rsidR="005E73F9">
          <w:rPr>
            <w:rFonts w:ascii="Arial" w:hAnsi="Arial"/>
            <w:sz w:val="20"/>
            <w:szCs w:val="20"/>
            <w:lang w:val="en-US"/>
          </w:rPr>
          <w:t>Sevilleta</w:t>
        </w:r>
        <w:proofErr w:type="spellEnd"/>
        <w:r w:rsidR="004F6EEB">
          <w:rPr>
            <w:rFonts w:ascii="Arial" w:hAnsi="Arial"/>
            <w:sz w:val="20"/>
            <w:szCs w:val="20"/>
            <w:lang w:val="en-US"/>
          </w:rPr>
          <w:t>, where foraging strategi</w:t>
        </w:r>
      </w:ins>
      <w:ins w:id="35" w:author="Justin Yeakel" w:date="2021-07-21T10:50:00Z">
        <w:r w:rsidR="006F769F">
          <w:rPr>
            <w:rFonts w:ascii="Arial" w:hAnsi="Arial"/>
            <w:sz w:val="20"/>
            <w:szCs w:val="20"/>
            <w:lang w:val="en-US"/>
          </w:rPr>
          <w:t>es</w:t>
        </w:r>
      </w:ins>
      <w:ins w:id="36" w:author="Justin Yeakel" w:date="2021-07-21T10:51:00Z">
        <w:r w:rsidR="001B0FB0">
          <w:rPr>
            <w:rFonts w:ascii="Arial" w:hAnsi="Arial"/>
            <w:sz w:val="20"/>
            <w:szCs w:val="20"/>
            <w:lang w:val="en-US"/>
          </w:rPr>
          <w:t xml:space="preserve"> are the product of a state-dependent fitness-maximization </w:t>
        </w:r>
        <w:r w:rsidR="00AA2314">
          <w:rPr>
            <w:rFonts w:ascii="Arial" w:hAnsi="Arial"/>
            <w:sz w:val="20"/>
            <w:szCs w:val="20"/>
            <w:lang w:val="en-US"/>
          </w:rPr>
          <w:t xml:space="preserve">Stochastic </w:t>
        </w:r>
      </w:ins>
      <w:ins w:id="37" w:author="Justin Yeakel" w:date="2021-07-21T10:52:00Z">
        <w:r w:rsidR="00AA2314">
          <w:rPr>
            <w:rFonts w:ascii="Arial" w:hAnsi="Arial"/>
            <w:sz w:val="20"/>
            <w:szCs w:val="20"/>
            <w:lang w:val="en-US"/>
          </w:rPr>
          <w:t>Dynamic Program (SDP</w:t>
        </w:r>
        <w:r w:rsidR="00FF1489">
          <w:rPr>
            <w:rFonts w:ascii="Arial" w:hAnsi="Arial"/>
            <w:sz w:val="20"/>
            <w:szCs w:val="20"/>
            <w:lang w:val="en-US"/>
          </w:rPr>
          <w:t xml:space="preserve">; Yeakel et al. 2020). </w:t>
        </w:r>
        <w:r w:rsidR="00D35557">
          <w:rPr>
            <w:rFonts w:ascii="Arial" w:hAnsi="Arial"/>
            <w:sz w:val="20"/>
            <w:szCs w:val="20"/>
            <w:lang w:val="en-US"/>
          </w:rPr>
          <w:t>Whereas our previous approach centered on the relative e</w:t>
        </w:r>
      </w:ins>
      <w:ins w:id="38" w:author="Justin Yeakel" w:date="2021-07-21T10:53:00Z">
        <w:r w:rsidR="00D35557">
          <w:rPr>
            <w:rFonts w:ascii="Arial" w:hAnsi="Arial"/>
            <w:sz w:val="20"/>
            <w:szCs w:val="20"/>
            <w:lang w:val="en-US"/>
          </w:rPr>
          <w:t>ffects of endogenous</w:t>
        </w:r>
        <w:r w:rsidR="00E272F8">
          <w:rPr>
            <w:rFonts w:ascii="Arial" w:hAnsi="Arial"/>
            <w:sz w:val="20"/>
            <w:szCs w:val="20"/>
            <w:lang w:val="en-US"/>
          </w:rPr>
          <w:t xml:space="preserve"> (fat)</w:t>
        </w:r>
        <w:r w:rsidR="00D35557">
          <w:rPr>
            <w:rFonts w:ascii="Arial" w:hAnsi="Arial"/>
            <w:sz w:val="20"/>
            <w:szCs w:val="20"/>
            <w:lang w:val="en-US"/>
          </w:rPr>
          <w:t xml:space="preserve"> versus exogenous </w:t>
        </w:r>
        <w:r w:rsidR="00E272F8">
          <w:rPr>
            <w:rFonts w:ascii="Arial" w:hAnsi="Arial"/>
            <w:sz w:val="20"/>
            <w:szCs w:val="20"/>
            <w:lang w:val="en-US"/>
          </w:rPr>
          <w:t xml:space="preserve">(cache) energetic storage, we </w:t>
        </w:r>
        <w:r w:rsidR="00E55658">
          <w:rPr>
            <w:rFonts w:ascii="Arial" w:hAnsi="Arial"/>
            <w:sz w:val="20"/>
            <w:szCs w:val="20"/>
            <w:lang w:val="en-US"/>
          </w:rPr>
          <w:t>aim</w:t>
        </w:r>
        <w:r w:rsidR="00E272F8">
          <w:rPr>
            <w:rFonts w:ascii="Arial" w:hAnsi="Arial"/>
            <w:sz w:val="20"/>
            <w:szCs w:val="20"/>
            <w:lang w:val="en-US"/>
          </w:rPr>
          <w:t xml:space="preserve"> to </w:t>
        </w:r>
        <w:r w:rsidR="00E55658">
          <w:rPr>
            <w:rFonts w:ascii="Arial" w:hAnsi="Arial"/>
            <w:sz w:val="20"/>
            <w:szCs w:val="20"/>
            <w:lang w:val="en-US"/>
          </w:rPr>
          <w:t xml:space="preserve">develop </w:t>
        </w:r>
      </w:ins>
      <w:ins w:id="39" w:author="Justin Yeakel" w:date="2021-07-21T10:54:00Z">
        <w:r w:rsidR="00E55658">
          <w:rPr>
            <w:rFonts w:ascii="Arial" w:hAnsi="Arial"/>
            <w:sz w:val="20"/>
            <w:szCs w:val="20"/>
            <w:lang w:val="en-US"/>
          </w:rPr>
          <w:t xml:space="preserve">a similar approach that is focused on the </w:t>
        </w:r>
        <w:r w:rsidR="00550A75">
          <w:rPr>
            <w:rFonts w:ascii="Arial" w:hAnsi="Arial"/>
            <w:sz w:val="20"/>
            <w:szCs w:val="20"/>
            <w:lang w:val="en-US"/>
          </w:rPr>
          <w:t xml:space="preserve">effects of a) energetic state (endogenous + exogenous), and b) microbiome state. </w:t>
        </w:r>
      </w:ins>
      <w:commentRangeStart w:id="40"/>
      <w:ins w:id="41" w:author="Justin Yeakel" w:date="2021-07-21T10:55:00Z">
        <w:r w:rsidR="00883299">
          <w:rPr>
            <w:rFonts w:ascii="Arial" w:hAnsi="Arial"/>
            <w:sz w:val="20"/>
            <w:szCs w:val="20"/>
            <w:lang w:val="en-US"/>
          </w:rPr>
          <w:t>While the former is fully explored in Yeakel et al. (2020)</w:t>
        </w:r>
        <w:r w:rsidR="0048692C">
          <w:rPr>
            <w:rFonts w:ascii="Arial" w:hAnsi="Arial"/>
            <w:sz w:val="20"/>
            <w:szCs w:val="20"/>
            <w:lang w:val="en-US"/>
          </w:rPr>
          <w:t xml:space="preserve">, </w:t>
        </w:r>
      </w:ins>
      <w:ins w:id="42" w:author="Justin Yeakel" w:date="2021-07-21T10:56:00Z">
        <w:r w:rsidR="00BE2DD1">
          <w:rPr>
            <w:rFonts w:ascii="Arial" w:hAnsi="Arial"/>
            <w:sz w:val="20"/>
            <w:szCs w:val="20"/>
            <w:lang w:val="en-US"/>
          </w:rPr>
          <w:t xml:space="preserve">whether and </w:t>
        </w:r>
      </w:ins>
      <w:ins w:id="43" w:author="Justin Yeakel" w:date="2021-07-21T10:55:00Z">
        <w:r w:rsidR="0048692C">
          <w:rPr>
            <w:rFonts w:ascii="Arial" w:hAnsi="Arial"/>
            <w:sz w:val="20"/>
            <w:szCs w:val="20"/>
            <w:lang w:val="en-US"/>
          </w:rPr>
          <w:t xml:space="preserve">to what extent a consumer’s microbiome </w:t>
        </w:r>
      </w:ins>
      <w:ins w:id="44" w:author="Justin Yeakel" w:date="2021-07-21T10:56:00Z">
        <w:r w:rsidR="00BE2DD1">
          <w:rPr>
            <w:rFonts w:ascii="Arial" w:hAnsi="Arial"/>
            <w:sz w:val="20"/>
            <w:szCs w:val="20"/>
            <w:lang w:val="en-US"/>
          </w:rPr>
          <w:t>impacts foraging behavior is not well understood</w:t>
        </w:r>
      </w:ins>
      <w:ins w:id="45" w:author="Justin Yeakel" w:date="2021-07-21T10:57:00Z">
        <w:r w:rsidR="00130E98">
          <w:rPr>
            <w:rFonts w:ascii="Arial" w:hAnsi="Arial"/>
            <w:sz w:val="20"/>
            <w:szCs w:val="20"/>
            <w:lang w:val="en-US"/>
          </w:rPr>
          <w:t>.</w:t>
        </w:r>
      </w:ins>
      <w:ins w:id="46" w:author="Justin Yeakel" w:date="2021-07-21T10:56:00Z">
        <w:r w:rsidR="00BE2DD1">
          <w:rPr>
            <w:rFonts w:ascii="Arial" w:hAnsi="Arial"/>
            <w:sz w:val="20"/>
            <w:szCs w:val="20"/>
            <w:lang w:val="en-US"/>
          </w:rPr>
          <w:t xml:space="preserve"> </w:t>
        </w:r>
      </w:ins>
      <w:ins w:id="47" w:author="Justin Yeakel" w:date="2021-07-21T10:58:00Z">
        <w:r w:rsidR="00B828E3">
          <w:rPr>
            <w:rFonts w:ascii="Arial" w:hAnsi="Arial"/>
            <w:sz w:val="20"/>
            <w:szCs w:val="20"/>
            <w:lang w:val="en-US"/>
          </w:rPr>
          <w:t>For example, while i</w:t>
        </w:r>
      </w:ins>
      <w:ins w:id="48" w:author="Justin Yeakel" w:date="2021-07-21T10:56:00Z">
        <w:r w:rsidR="00756664">
          <w:rPr>
            <w:rFonts w:ascii="Arial" w:hAnsi="Arial"/>
            <w:sz w:val="20"/>
            <w:szCs w:val="20"/>
            <w:lang w:val="en-US"/>
          </w:rPr>
          <w:t>t</w:t>
        </w:r>
        <w:r w:rsidR="00BE2DD1">
          <w:rPr>
            <w:rFonts w:ascii="Arial" w:hAnsi="Arial"/>
            <w:sz w:val="20"/>
            <w:szCs w:val="20"/>
            <w:lang w:val="en-US"/>
          </w:rPr>
          <w:t xml:space="preserve"> is </w:t>
        </w:r>
      </w:ins>
      <w:ins w:id="49" w:author="Justin Yeakel" w:date="2021-07-21T10:57:00Z">
        <w:r w:rsidR="00B1407D">
          <w:rPr>
            <w:rFonts w:ascii="Arial" w:hAnsi="Arial"/>
            <w:sz w:val="20"/>
            <w:szCs w:val="20"/>
            <w:lang w:val="en-US"/>
          </w:rPr>
          <w:t>typically</w:t>
        </w:r>
      </w:ins>
      <w:ins w:id="50" w:author="Justin Yeakel" w:date="2021-07-21T10:56:00Z">
        <w:r w:rsidR="00BE2DD1">
          <w:rPr>
            <w:rFonts w:ascii="Arial" w:hAnsi="Arial"/>
            <w:sz w:val="20"/>
            <w:szCs w:val="20"/>
            <w:lang w:val="en-US"/>
          </w:rPr>
          <w:t xml:space="preserve"> assumed </w:t>
        </w:r>
        <w:r w:rsidR="00756664">
          <w:rPr>
            <w:rFonts w:ascii="Arial" w:hAnsi="Arial"/>
            <w:sz w:val="20"/>
            <w:szCs w:val="20"/>
            <w:lang w:val="en-US"/>
          </w:rPr>
          <w:t>that behav</w:t>
        </w:r>
      </w:ins>
      <w:ins w:id="51" w:author="Justin Yeakel" w:date="2021-07-21T10:57:00Z">
        <w:r w:rsidR="00756664">
          <w:rPr>
            <w:rFonts w:ascii="Arial" w:hAnsi="Arial"/>
            <w:sz w:val="20"/>
            <w:szCs w:val="20"/>
            <w:lang w:val="en-US"/>
          </w:rPr>
          <w:t>ior dictates microbiome state</w:t>
        </w:r>
      </w:ins>
      <w:ins w:id="52" w:author="Justin Yeakel" w:date="2021-07-21T10:58:00Z">
        <w:r w:rsidR="00130E98">
          <w:rPr>
            <w:rFonts w:ascii="Arial" w:hAnsi="Arial"/>
            <w:sz w:val="20"/>
            <w:szCs w:val="20"/>
            <w:lang w:val="en-US"/>
          </w:rPr>
          <w:t xml:space="preserve"> (REFS)</w:t>
        </w:r>
        <w:r w:rsidR="00B828E3">
          <w:rPr>
            <w:rFonts w:ascii="Arial" w:hAnsi="Arial"/>
            <w:sz w:val="20"/>
            <w:szCs w:val="20"/>
            <w:lang w:val="en-US"/>
          </w:rPr>
          <w:t>,</w:t>
        </w:r>
      </w:ins>
      <w:ins w:id="53" w:author="Justin Yeakel" w:date="2021-07-21T11:18:00Z">
        <w:r w:rsidR="006E64CD">
          <w:rPr>
            <w:rFonts w:ascii="Arial" w:hAnsi="Arial"/>
            <w:sz w:val="20"/>
            <w:szCs w:val="20"/>
            <w:lang w:val="en-US"/>
          </w:rPr>
          <w:t xml:space="preserve"> but</w:t>
        </w:r>
      </w:ins>
      <w:ins w:id="54" w:author="Justin Yeakel" w:date="2021-07-21T10:58:00Z">
        <w:r w:rsidR="00B828E3">
          <w:rPr>
            <w:rFonts w:ascii="Arial" w:hAnsi="Arial"/>
            <w:sz w:val="20"/>
            <w:szCs w:val="20"/>
            <w:lang w:val="en-US"/>
          </w:rPr>
          <w:t xml:space="preserve"> there is good reason to expect</w:t>
        </w:r>
      </w:ins>
      <w:ins w:id="55" w:author="Justin Yeakel" w:date="2021-07-21T11:02:00Z">
        <w:r w:rsidR="008E1AA7">
          <w:rPr>
            <w:rFonts w:ascii="Arial" w:hAnsi="Arial"/>
            <w:sz w:val="20"/>
            <w:szCs w:val="20"/>
            <w:lang w:val="en-US"/>
          </w:rPr>
          <w:t xml:space="preserve"> the reverse to be true as well: that</w:t>
        </w:r>
      </w:ins>
      <w:ins w:id="56" w:author="Justin Yeakel" w:date="2021-07-21T10:58:00Z">
        <w:r w:rsidR="00B828E3">
          <w:rPr>
            <w:rFonts w:ascii="Arial" w:hAnsi="Arial"/>
            <w:sz w:val="20"/>
            <w:szCs w:val="20"/>
            <w:lang w:val="en-US"/>
          </w:rPr>
          <w:t xml:space="preserve"> microbiome </w:t>
        </w:r>
      </w:ins>
      <w:ins w:id="57" w:author="Justin Yeakel" w:date="2021-07-21T11:09:00Z">
        <w:r w:rsidR="00C81E4E">
          <w:rPr>
            <w:rFonts w:ascii="Arial" w:hAnsi="Arial"/>
            <w:sz w:val="20"/>
            <w:szCs w:val="20"/>
            <w:lang w:val="en-US"/>
          </w:rPr>
          <w:t>state</w:t>
        </w:r>
      </w:ins>
      <w:ins w:id="58" w:author="Justin Yeakel" w:date="2021-07-21T10:58:00Z">
        <w:r w:rsidR="00B828E3">
          <w:rPr>
            <w:rFonts w:ascii="Arial" w:hAnsi="Arial"/>
            <w:sz w:val="20"/>
            <w:szCs w:val="20"/>
            <w:lang w:val="en-US"/>
          </w:rPr>
          <w:t xml:space="preserve"> </w:t>
        </w:r>
      </w:ins>
      <w:ins w:id="59" w:author="Justin Yeakel" w:date="2021-07-21T10:59:00Z">
        <w:r w:rsidR="00B828E3">
          <w:rPr>
            <w:rFonts w:ascii="Arial" w:hAnsi="Arial"/>
            <w:sz w:val="20"/>
            <w:szCs w:val="20"/>
            <w:lang w:val="en-US"/>
          </w:rPr>
          <w:t>-</w:t>
        </w:r>
      </w:ins>
      <w:ins w:id="60" w:author="Justin Yeakel" w:date="2021-07-21T10:58:00Z">
        <w:r w:rsidR="00B828E3">
          <w:rPr>
            <w:rFonts w:ascii="Arial" w:hAnsi="Arial"/>
            <w:sz w:val="20"/>
            <w:szCs w:val="20"/>
            <w:lang w:val="en-US"/>
          </w:rPr>
          <w:t xml:space="preserve"> directly facilitating </w:t>
        </w:r>
      </w:ins>
      <w:ins w:id="61" w:author="Justin Yeakel" w:date="2021-07-21T10:59:00Z">
        <w:r w:rsidR="00B828E3">
          <w:rPr>
            <w:rFonts w:ascii="Arial" w:hAnsi="Arial"/>
            <w:sz w:val="20"/>
            <w:szCs w:val="20"/>
            <w:lang w:val="en-US"/>
          </w:rPr>
          <w:t xml:space="preserve">enzymatic </w:t>
        </w:r>
        <w:r w:rsidR="00EF5410">
          <w:rPr>
            <w:rFonts w:ascii="Arial" w:hAnsi="Arial"/>
            <w:sz w:val="20"/>
            <w:szCs w:val="20"/>
            <w:lang w:val="en-US"/>
          </w:rPr>
          <w:t xml:space="preserve">conditions </w:t>
        </w:r>
      </w:ins>
      <w:ins w:id="62" w:author="Justin Yeakel" w:date="2021-07-21T11:10:00Z">
        <w:r w:rsidR="00DF3FC0">
          <w:rPr>
            <w:rFonts w:ascii="Arial" w:hAnsi="Arial"/>
            <w:sz w:val="20"/>
            <w:szCs w:val="20"/>
            <w:lang w:val="en-US"/>
          </w:rPr>
          <w:t>within</w:t>
        </w:r>
      </w:ins>
      <w:ins w:id="63" w:author="Justin Yeakel" w:date="2021-07-21T10:59:00Z">
        <w:r w:rsidR="00EF5410">
          <w:rPr>
            <w:rFonts w:ascii="Arial" w:hAnsi="Arial"/>
            <w:sz w:val="20"/>
            <w:szCs w:val="20"/>
            <w:lang w:val="en-US"/>
          </w:rPr>
          <w:t xml:space="preserve"> the consumer’s gut – </w:t>
        </w:r>
      </w:ins>
      <w:ins w:id="64" w:author="Justin Yeakel" w:date="2021-07-21T11:02:00Z">
        <w:r w:rsidR="008E1AA7">
          <w:rPr>
            <w:rFonts w:ascii="Arial" w:hAnsi="Arial"/>
            <w:sz w:val="20"/>
            <w:szCs w:val="20"/>
            <w:lang w:val="en-US"/>
          </w:rPr>
          <w:t>is</w:t>
        </w:r>
      </w:ins>
      <w:ins w:id="65" w:author="Justin Yeakel" w:date="2021-07-21T10:59:00Z">
        <w:r w:rsidR="00EF5410">
          <w:rPr>
            <w:rFonts w:ascii="Arial" w:hAnsi="Arial"/>
            <w:sz w:val="20"/>
            <w:szCs w:val="20"/>
            <w:lang w:val="en-US"/>
          </w:rPr>
          <w:t xml:space="preserve"> mechanistically related to</w:t>
        </w:r>
        <w:r w:rsidR="006B2EE8">
          <w:rPr>
            <w:rFonts w:ascii="Arial" w:hAnsi="Arial"/>
            <w:sz w:val="20"/>
            <w:szCs w:val="20"/>
            <w:lang w:val="en-US"/>
          </w:rPr>
          <w:t xml:space="preserve"> the</w:t>
        </w:r>
        <w:r w:rsidR="00EF5410">
          <w:rPr>
            <w:rFonts w:ascii="Arial" w:hAnsi="Arial"/>
            <w:sz w:val="20"/>
            <w:szCs w:val="20"/>
            <w:lang w:val="en-US"/>
          </w:rPr>
          <w:t xml:space="preserve"> digestive efficienc</w:t>
        </w:r>
      </w:ins>
      <w:ins w:id="66" w:author="Justin Yeakel" w:date="2021-07-21T11:10:00Z">
        <w:r w:rsidR="000E0CEB">
          <w:rPr>
            <w:rFonts w:ascii="Arial" w:hAnsi="Arial"/>
            <w:sz w:val="20"/>
            <w:szCs w:val="20"/>
            <w:lang w:val="en-US"/>
          </w:rPr>
          <w:t>ies</w:t>
        </w:r>
      </w:ins>
      <w:ins w:id="67" w:author="Justin Yeakel" w:date="2021-07-21T10:59:00Z">
        <w:r w:rsidR="00EF5410">
          <w:rPr>
            <w:rFonts w:ascii="Arial" w:hAnsi="Arial"/>
            <w:sz w:val="20"/>
            <w:szCs w:val="20"/>
            <w:lang w:val="en-US"/>
          </w:rPr>
          <w:t xml:space="preserve"> </w:t>
        </w:r>
      </w:ins>
      <w:ins w:id="68" w:author="Justin Yeakel" w:date="2021-07-21T11:03:00Z">
        <w:r w:rsidR="008E1AA7">
          <w:rPr>
            <w:rFonts w:ascii="Arial" w:hAnsi="Arial"/>
            <w:sz w:val="20"/>
            <w:szCs w:val="20"/>
            <w:lang w:val="en-US"/>
          </w:rPr>
          <w:t>associated with</w:t>
        </w:r>
      </w:ins>
      <w:ins w:id="69" w:author="Justin Yeakel" w:date="2021-07-21T10:59:00Z">
        <w:r w:rsidR="006B2EE8">
          <w:rPr>
            <w:rFonts w:ascii="Arial" w:hAnsi="Arial"/>
            <w:sz w:val="20"/>
            <w:szCs w:val="20"/>
            <w:lang w:val="en-US"/>
          </w:rPr>
          <w:t xml:space="preserve"> different foods</w:t>
        </w:r>
      </w:ins>
      <w:ins w:id="70" w:author="Justin Yeakel" w:date="2021-07-21T11:03:00Z">
        <w:r w:rsidR="00E508A7">
          <w:rPr>
            <w:rFonts w:ascii="Arial" w:hAnsi="Arial"/>
            <w:sz w:val="20"/>
            <w:szCs w:val="20"/>
            <w:lang w:val="en-US"/>
          </w:rPr>
          <w:t>, potentially impacting behavior</w:t>
        </w:r>
      </w:ins>
      <w:commentRangeEnd w:id="40"/>
      <w:ins w:id="71" w:author="Justin Yeakel" w:date="2021-07-21T11:08:00Z">
        <w:r w:rsidR="0010213C">
          <w:rPr>
            <w:rStyle w:val="CommentReference"/>
            <w:rFonts w:eastAsia="Arial Unicode MS"/>
            <w:color w:val="auto"/>
            <w:lang w:val="en-US"/>
          </w:rPr>
          <w:commentReference w:id="40"/>
        </w:r>
      </w:ins>
      <w:ins w:id="73" w:author="Justin Yeakel" w:date="2021-07-21T10:59:00Z">
        <w:r w:rsidR="006B2EE8">
          <w:rPr>
            <w:rFonts w:ascii="Arial" w:hAnsi="Arial"/>
            <w:sz w:val="20"/>
            <w:szCs w:val="20"/>
            <w:lang w:val="en-US"/>
          </w:rPr>
          <w:t>.</w:t>
        </w:r>
      </w:ins>
      <w:ins w:id="74" w:author="Justin Yeakel" w:date="2021-07-21T11:04:00Z">
        <w:r w:rsidR="00390D5A">
          <w:rPr>
            <w:rFonts w:ascii="Arial" w:hAnsi="Arial"/>
            <w:sz w:val="20"/>
            <w:szCs w:val="20"/>
            <w:lang w:val="en-US"/>
          </w:rPr>
          <w:t xml:space="preserve"> L</w:t>
        </w:r>
      </w:ins>
      <w:ins w:id="75" w:author="Justin Yeakel" w:date="2021-07-21T11:00:00Z">
        <w:r w:rsidR="006B2EE8">
          <w:rPr>
            <w:rFonts w:ascii="Arial" w:hAnsi="Arial"/>
            <w:sz w:val="20"/>
            <w:szCs w:val="20"/>
            <w:lang w:val="en-US"/>
          </w:rPr>
          <w:t xml:space="preserve">inking a low-dimensional descriptor of microbiome state (such as </w:t>
        </w:r>
        <w:r w:rsidR="002E6FFB">
          <w:rPr>
            <w:rFonts w:ascii="Arial" w:hAnsi="Arial"/>
            <w:sz w:val="20"/>
            <w:szCs w:val="20"/>
            <w:lang w:val="en-US"/>
          </w:rPr>
          <w:t xml:space="preserve">alpha </w:t>
        </w:r>
        <w:r w:rsidR="006B2EE8">
          <w:rPr>
            <w:rFonts w:ascii="Arial" w:hAnsi="Arial"/>
            <w:sz w:val="20"/>
            <w:szCs w:val="20"/>
            <w:lang w:val="en-US"/>
          </w:rPr>
          <w:t>diversity</w:t>
        </w:r>
        <w:r w:rsidR="002E6FFB">
          <w:rPr>
            <w:rFonts w:ascii="Arial" w:hAnsi="Arial"/>
            <w:sz w:val="20"/>
            <w:szCs w:val="20"/>
            <w:lang w:val="en-US"/>
          </w:rPr>
          <w:t xml:space="preserve">, </w:t>
        </w:r>
      </w:ins>
      <w:ins w:id="76" w:author="Justin Yeakel" w:date="2021-07-21T11:03:00Z">
        <w:r w:rsidR="00E508A7">
          <w:rPr>
            <w:rFonts w:ascii="Arial" w:hAnsi="Arial"/>
            <w:sz w:val="20"/>
            <w:szCs w:val="20"/>
            <w:lang w:val="en-US"/>
          </w:rPr>
          <w:t>among other possibilities</w:t>
        </w:r>
      </w:ins>
      <w:ins w:id="77" w:author="Justin Yeakel" w:date="2021-07-21T11:00:00Z">
        <w:r w:rsidR="002E6FFB">
          <w:rPr>
            <w:rFonts w:ascii="Arial" w:hAnsi="Arial"/>
            <w:sz w:val="20"/>
            <w:szCs w:val="20"/>
            <w:lang w:val="en-US"/>
          </w:rPr>
          <w:t>)</w:t>
        </w:r>
      </w:ins>
      <w:ins w:id="78" w:author="Justin Yeakel" w:date="2021-07-21T11:01:00Z">
        <w:r w:rsidR="00FB6137">
          <w:rPr>
            <w:rFonts w:ascii="Arial" w:hAnsi="Arial"/>
            <w:sz w:val="20"/>
            <w:szCs w:val="20"/>
            <w:lang w:val="en-US"/>
          </w:rPr>
          <w:t xml:space="preserve"> to the physiological condition of the consumer in a </w:t>
        </w:r>
        <w:r w:rsidR="00452C50">
          <w:rPr>
            <w:rFonts w:ascii="Arial" w:hAnsi="Arial"/>
            <w:sz w:val="20"/>
            <w:szCs w:val="20"/>
            <w:lang w:val="en-US"/>
          </w:rPr>
          <w:t>dynamic model operating under the assumptions of fitness-maximization</w:t>
        </w:r>
      </w:ins>
      <w:ins w:id="79" w:author="Justin Yeakel" w:date="2021-07-21T11:12:00Z">
        <w:r w:rsidR="0071475F">
          <w:rPr>
            <w:rFonts w:ascii="Arial" w:hAnsi="Arial"/>
            <w:sz w:val="20"/>
            <w:szCs w:val="20"/>
            <w:lang w:val="en-US"/>
          </w:rPr>
          <w:t xml:space="preserve"> (Clark &amp; Mangel 1996)</w:t>
        </w:r>
      </w:ins>
      <w:ins w:id="80" w:author="Justin Yeakel" w:date="2021-07-21T11:01:00Z">
        <w:r w:rsidR="00452C50">
          <w:rPr>
            <w:rFonts w:ascii="Arial" w:hAnsi="Arial"/>
            <w:sz w:val="20"/>
            <w:szCs w:val="20"/>
            <w:lang w:val="en-US"/>
          </w:rPr>
          <w:t xml:space="preserve">, </w:t>
        </w:r>
      </w:ins>
      <w:ins w:id="81" w:author="Justin Yeakel" w:date="2021-07-21T11:03:00Z">
        <w:r w:rsidR="00390D5A">
          <w:rPr>
            <w:rFonts w:ascii="Arial" w:hAnsi="Arial"/>
            <w:sz w:val="20"/>
            <w:szCs w:val="20"/>
            <w:lang w:val="en-US"/>
          </w:rPr>
          <w:t>will enable us</w:t>
        </w:r>
      </w:ins>
      <w:ins w:id="82" w:author="Justin Yeakel" w:date="2021-07-21T11:02:00Z">
        <w:r w:rsidR="00452C50">
          <w:rPr>
            <w:rFonts w:ascii="Arial" w:hAnsi="Arial"/>
            <w:sz w:val="20"/>
            <w:szCs w:val="20"/>
            <w:lang w:val="en-US"/>
          </w:rPr>
          <w:t xml:space="preserve"> to </w:t>
        </w:r>
        <w:r w:rsidR="00977935">
          <w:rPr>
            <w:rFonts w:ascii="Arial" w:hAnsi="Arial"/>
            <w:sz w:val="20"/>
            <w:szCs w:val="20"/>
            <w:lang w:val="en-US"/>
          </w:rPr>
          <w:t>derive specific predictions regarding consumer foraging strategies</w:t>
        </w:r>
      </w:ins>
      <w:ins w:id="83" w:author="Justin Yeakel" w:date="2021-07-21T11:04:00Z">
        <w:r w:rsidR="009E3D08">
          <w:rPr>
            <w:rFonts w:ascii="Arial" w:hAnsi="Arial"/>
            <w:sz w:val="20"/>
            <w:szCs w:val="20"/>
            <w:lang w:val="en-US"/>
          </w:rPr>
          <w:t>.</w:t>
        </w:r>
      </w:ins>
      <w:ins w:id="84" w:author="Justin Yeakel" w:date="2021-07-21T11:05:00Z">
        <w:r w:rsidR="004639A6">
          <w:rPr>
            <w:rFonts w:ascii="Arial" w:hAnsi="Arial"/>
            <w:sz w:val="20"/>
            <w:szCs w:val="20"/>
            <w:lang w:val="en-US"/>
          </w:rPr>
          <w:t xml:space="preserve"> </w:t>
        </w:r>
      </w:ins>
      <w:ins w:id="85" w:author="Justin Yeakel" w:date="2021-07-21T11:12:00Z">
        <w:r w:rsidR="00D5265B">
          <w:rPr>
            <w:rFonts w:ascii="Arial" w:hAnsi="Arial"/>
            <w:sz w:val="20"/>
            <w:szCs w:val="20"/>
            <w:lang w:val="en-US"/>
          </w:rPr>
          <w:t>Collected</w:t>
        </w:r>
      </w:ins>
      <w:ins w:id="86" w:author="Justin Yeakel" w:date="2021-07-21T11:04:00Z">
        <w:r w:rsidR="009E3D08">
          <w:rPr>
            <w:rFonts w:ascii="Arial" w:hAnsi="Arial"/>
            <w:sz w:val="20"/>
            <w:szCs w:val="20"/>
            <w:lang w:val="en-US"/>
          </w:rPr>
          <w:t xml:space="preserve"> empirical data on</w:t>
        </w:r>
      </w:ins>
      <w:ins w:id="87" w:author="Justin Yeakel" w:date="2021-07-21T11:19:00Z">
        <w:r w:rsidR="003F7DCE">
          <w:rPr>
            <w:rFonts w:ascii="Arial" w:hAnsi="Arial"/>
            <w:sz w:val="20"/>
            <w:szCs w:val="20"/>
            <w:lang w:val="en-US"/>
          </w:rPr>
          <w:t xml:space="preserve"> the</w:t>
        </w:r>
      </w:ins>
      <w:ins w:id="88" w:author="Justin Yeakel" w:date="2021-07-21T11:04:00Z">
        <w:r w:rsidR="009E3D08">
          <w:rPr>
            <w:rFonts w:ascii="Arial" w:hAnsi="Arial"/>
            <w:sz w:val="20"/>
            <w:szCs w:val="20"/>
            <w:lang w:val="en-US"/>
          </w:rPr>
          <w:t xml:space="preserve"> foraging strategy outcomes, microbiome</w:t>
        </w:r>
      </w:ins>
      <w:ins w:id="89" w:author="Justin Yeakel" w:date="2021-07-21T11:19:00Z">
        <w:r w:rsidR="001A250A">
          <w:rPr>
            <w:rFonts w:ascii="Arial" w:hAnsi="Arial"/>
            <w:sz w:val="20"/>
            <w:szCs w:val="20"/>
            <w:lang w:val="en-US"/>
          </w:rPr>
          <w:t xml:space="preserve"> condition</w:t>
        </w:r>
        <w:r w:rsidR="003F7DCE">
          <w:rPr>
            <w:rFonts w:ascii="Arial" w:hAnsi="Arial"/>
            <w:sz w:val="20"/>
            <w:szCs w:val="20"/>
            <w:lang w:val="en-US"/>
          </w:rPr>
          <w:t>s</w:t>
        </w:r>
      </w:ins>
      <w:ins w:id="90" w:author="Justin Yeakel" w:date="2021-07-21T11:04:00Z">
        <w:r w:rsidR="009E3D08">
          <w:rPr>
            <w:rFonts w:ascii="Arial" w:hAnsi="Arial"/>
            <w:sz w:val="20"/>
            <w:szCs w:val="20"/>
            <w:lang w:val="en-US"/>
          </w:rPr>
          <w:t>, and survival</w:t>
        </w:r>
        <w:r w:rsidR="0045436C">
          <w:rPr>
            <w:rFonts w:ascii="Arial" w:hAnsi="Arial"/>
            <w:sz w:val="20"/>
            <w:szCs w:val="20"/>
            <w:lang w:val="en-US"/>
          </w:rPr>
          <w:t xml:space="preserve"> rates</w:t>
        </w:r>
      </w:ins>
      <w:ins w:id="91" w:author="Justin Yeakel" w:date="2021-07-21T11:05:00Z">
        <w:r w:rsidR="004639A6">
          <w:rPr>
            <w:rFonts w:ascii="Arial" w:hAnsi="Arial"/>
            <w:sz w:val="20"/>
            <w:szCs w:val="20"/>
            <w:lang w:val="en-US"/>
          </w:rPr>
          <w:t xml:space="preserve"> described above will then be used to both verify and </w:t>
        </w:r>
      </w:ins>
      <w:ins w:id="92" w:author="Justin Yeakel" w:date="2021-07-21T11:06:00Z">
        <w:r w:rsidR="004639A6">
          <w:rPr>
            <w:rFonts w:ascii="Arial" w:hAnsi="Arial"/>
            <w:sz w:val="20"/>
            <w:szCs w:val="20"/>
            <w:lang w:val="en-US"/>
          </w:rPr>
          <w:t xml:space="preserve">update </w:t>
        </w:r>
        <w:r w:rsidR="006A1A96">
          <w:rPr>
            <w:rFonts w:ascii="Arial" w:hAnsi="Arial"/>
            <w:sz w:val="20"/>
            <w:szCs w:val="20"/>
            <w:lang w:val="en-US"/>
          </w:rPr>
          <w:t>model construction</w:t>
        </w:r>
        <w:r w:rsidR="00413553">
          <w:rPr>
            <w:rFonts w:ascii="Arial" w:hAnsi="Arial"/>
            <w:sz w:val="20"/>
            <w:szCs w:val="20"/>
            <w:lang w:val="en-US"/>
          </w:rPr>
          <w:t xml:space="preserve">, </w:t>
        </w:r>
      </w:ins>
      <w:ins w:id="93" w:author="Justin Yeakel" w:date="2021-07-21T11:07:00Z">
        <w:r w:rsidR="00770D7B">
          <w:rPr>
            <w:rFonts w:ascii="Arial" w:hAnsi="Arial"/>
            <w:sz w:val="20"/>
            <w:szCs w:val="20"/>
            <w:lang w:val="en-US"/>
          </w:rPr>
          <w:t>allowing us to both understand the root</w:t>
        </w:r>
        <w:r w:rsidR="00413553">
          <w:rPr>
            <w:rFonts w:ascii="Arial" w:hAnsi="Arial"/>
            <w:sz w:val="20"/>
            <w:szCs w:val="20"/>
            <w:lang w:val="en-US"/>
          </w:rPr>
          <w:t xml:space="preserve"> mechanism</w:t>
        </w:r>
        <w:r w:rsidR="00770D7B">
          <w:rPr>
            <w:rFonts w:ascii="Arial" w:hAnsi="Arial"/>
            <w:sz w:val="20"/>
            <w:szCs w:val="20"/>
            <w:lang w:val="en-US"/>
          </w:rPr>
          <w:t xml:space="preserve">s driving foragers at the </w:t>
        </w:r>
        <w:proofErr w:type="spellStart"/>
        <w:r w:rsidR="00770D7B">
          <w:rPr>
            <w:rFonts w:ascii="Arial" w:hAnsi="Arial"/>
            <w:sz w:val="20"/>
            <w:szCs w:val="20"/>
            <w:lang w:val="en-US"/>
          </w:rPr>
          <w:t>Sevilleta</w:t>
        </w:r>
        <w:proofErr w:type="spellEnd"/>
        <w:r w:rsidR="00770D7B">
          <w:rPr>
            <w:rFonts w:ascii="Arial" w:hAnsi="Arial"/>
            <w:sz w:val="20"/>
            <w:szCs w:val="20"/>
            <w:lang w:val="en-US"/>
          </w:rPr>
          <w:t>,</w:t>
        </w:r>
      </w:ins>
      <w:ins w:id="94" w:author="Justin Yeakel" w:date="2021-07-21T11:20:00Z">
        <w:r w:rsidR="00041C23">
          <w:rPr>
            <w:rFonts w:ascii="Arial" w:hAnsi="Arial"/>
            <w:sz w:val="20"/>
            <w:szCs w:val="20"/>
            <w:lang w:val="en-US"/>
          </w:rPr>
          <w:t xml:space="preserve"> explore dynamic </w:t>
        </w:r>
      </w:ins>
      <w:ins w:id="95" w:author="Justin Yeakel" w:date="2021-07-21T11:21:00Z">
        <w:r w:rsidR="009F4D85">
          <w:rPr>
            <w:rFonts w:ascii="Arial" w:hAnsi="Arial"/>
            <w:sz w:val="20"/>
            <w:szCs w:val="20"/>
            <w:lang w:val="en-US"/>
          </w:rPr>
          <w:t>feedback</w:t>
        </w:r>
      </w:ins>
      <w:ins w:id="96" w:author="Justin Yeakel" w:date="2021-07-21T11:20:00Z">
        <w:r w:rsidR="00041C23">
          <w:rPr>
            <w:rFonts w:ascii="Arial" w:hAnsi="Arial"/>
            <w:sz w:val="20"/>
            <w:szCs w:val="20"/>
            <w:lang w:val="en-US"/>
          </w:rPr>
          <w:t xml:space="preserve"> between consumer microbiome</w:t>
        </w:r>
        <w:r w:rsidR="009F4D85">
          <w:rPr>
            <w:rFonts w:ascii="Arial" w:hAnsi="Arial"/>
            <w:sz w:val="20"/>
            <w:szCs w:val="20"/>
            <w:lang w:val="en-US"/>
          </w:rPr>
          <w:t xml:space="preserve"> state</w:t>
        </w:r>
        <w:r w:rsidR="00041C23">
          <w:rPr>
            <w:rFonts w:ascii="Arial" w:hAnsi="Arial"/>
            <w:sz w:val="20"/>
            <w:szCs w:val="20"/>
            <w:lang w:val="en-US"/>
          </w:rPr>
          <w:t xml:space="preserve"> and behavior,</w:t>
        </w:r>
      </w:ins>
      <w:ins w:id="97" w:author="Justin Yeakel" w:date="2021-07-21T11:07:00Z">
        <w:r w:rsidR="00770D7B">
          <w:rPr>
            <w:rFonts w:ascii="Arial" w:hAnsi="Arial"/>
            <w:sz w:val="20"/>
            <w:szCs w:val="20"/>
            <w:lang w:val="en-US"/>
          </w:rPr>
          <w:t xml:space="preserve"> as well as to establish predictions</w:t>
        </w:r>
      </w:ins>
      <w:ins w:id="98" w:author="Justin Yeakel" w:date="2021-07-21T11:13:00Z">
        <w:r w:rsidR="00CF1623">
          <w:rPr>
            <w:rFonts w:ascii="Arial" w:hAnsi="Arial"/>
            <w:sz w:val="20"/>
            <w:szCs w:val="20"/>
            <w:lang w:val="en-US"/>
          </w:rPr>
          <w:t xml:space="preserve"> of consumer fitness </w:t>
        </w:r>
      </w:ins>
      <w:ins w:id="99" w:author="Justin Yeakel" w:date="2021-07-21T11:14:00Z">
        <w:r w:rsidR="00B421FE">
          <w:rPr>
            <w:rFonts w:ascii="Arial" w:hAnsi="Arial"/>
            <w:sz w:val="20"/>
            <w:szCs w:val="20"/>
            <w:lang w:val="en-US"/>
          </w:rPr>
          <w:t>alongside changing climatic conditions</w:t>
        </w:r>
        <w:r w:rsidR="0061685C">
          <w:rPr>
            <w:rFonts w:ascii="Arial" w:hAnsi="Arial"/>
            <w:sz w:val="20"/>
            <w:szCs w:val="20"/>
            <w:lang w:val="en-US"/>
          </w:rPr>
          <w:t>.</w:t>
        </w:r>
      </w:ins>
    </w:p>
    <w:p w14:paraId="2BCA9BA2" w14:textId="4A0E3FB0" w:rsidR="00EC31C6" w:rsidRDefault="00EC31C6" w:rsidP="00B828E3">
      <w:pPr>
        <w:pStyle w:val="BodyAAA"/>
        <w:tabs>
          <w:tab w:val="left" w:pos="2070"/>
        </w:tabs>
        <w:pPrChange w:id="100" w:author="Justin Yeakel" w:date="2021-07-21T10:58:00Z">
          <w:pPr>
            <w:pStyle w:val="Body"/>
          </w:pPr>
        </w:pPrChange>
      </w:pPr>
    </w:p>
    <w:p w14:paraId="1FAE0EFE" w14:textId="50BDCE70" w:rsidR="002F7C5D" w:rsidRDefault="002F7C5D">
      <w:pPr>
        <w:pStyle w:val="Body"/>
        <w:rPr>
          <w:rFonts w:ascii="Arial" w:hAnsi="Arial"/>
          <w:b/>
          <w:bCs/>
          <w:i/>
          <w:iCs/>
          <w:sz w:val="20"/>
          <w:szCs w:val="20"/>
          <w:lang w:val="en-US"/>
        </w:rPr>
      </w:pPr>
    </w:p>
    <w:p w14:paraId="1CA56E30" w14:textId="77777777" w:rsidR="00871B03" w:rsidRDefault="00871B03">
      <w:pPr>
        <w:pStyle w:val="Body"/>
        <w:rPr>
          <w:rFonts w:ascii="Arial" w:hAnsi="Arial"/>
          <w:b/>
          <w:bCs/>
          <w:i/>
          <w:iCs/>
          <w:sz w:val="20"/>
          <w:szCs w:val="20"/>
          <w:lang w:val="en-US"/>
        </w:rPr>
      </w:pPr>
    </w:p>
    <w:p w14:paraId="50892001" w14:textId="2E7A7AED" w:rsidR="00E47925" w:rsidRDefault="00621B11">
      <w:pPr>
        <w:pStyle w:val="Body"/>
        <w:rPr>
          <w:rFonts w:ascii="Arial" w:eastAsia="Arial" w:hAnsi="Arial" w:cs="Arial"/>
          <w:b/>
          <w:bCs/>
          <w:i/>
          <w:iCs/>
          <w:sz w:val="20"/>
          <w:szCs w:val="20"/>
        </w:rPr>
      </w:pPr>
      <w:r>
        <w:rPr>
          <w:rFonts w:ascii="Arial" w:hAnsi="Arial"/>
          <w:b/>
          <w:bCs/>
          <w:i/>
          <w:iCs/>
          <w:sz w:val="20"/>
          <w:szCs w:val="20"/>
          <w:lang w:val="en-US"/>
        </w:rPr>
        <w:t>Methods</w:t>
      </w:r>
    </w:p>
    <w:p w14:paraId="5B345EFA" w14:textId="1139A6A7" w:rsidR="00E47925" w:rsidRDefault="00E47925">
      <w:pPr>
        <w:pStyle w:val="Body"/>
        <w:rPr>
          <w:rFonts w:ascii="Arial" w:eastAsia="Arial" w:hAnsi="Arial" w:cs="Arial"/>
          <w:b/>
          <w:bCs/>
          <w:i/>
          <w:iCs/>
          <w:sz w:val="20"/>
          <w:szCs w:val="20"/>
        </w:rPr>
      </w:pPr>
    </w:p>
    <w:p w14:paraId="032C7C95" w14:textId="107A53C5" w:rsidR="00E47925" w:rsidRDefault="00621B11">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shrubland-grassland ecosystem and we will use ANPP estimates routinely collected by the </w:t>
      </w:r>
      <w:proofErr w:type="spellStart"/>
      <w:r>
        <w:rPr>
          <w:rFonts w:ascii="Arial" w:hAnsi="Arial"/>
          <w:sz w:val="20"/>
          <w:szCs w:val="20"/>
          <w:lang w:val="en-US"/>
        </w:rPr>
        <w:t>Sevilleta</w:t>
      </w:r>
      <w:proofErr w:type="spellEnd"/>
      <w:r>
        <w:rPr>
          <w:rFonts w:ascii="Arial" w:hAnsi="Arial"/>
          <w:sz w:val="20"/>
          <w:szCs w:val="20"/>
          <w:lang w:val="en-US"/>
        </w:rPr>
        <w:t xml:space="preserve"> LTER program in Apr-May and Sep-Oct to estimate seasonal production of 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biomass. We will live-trap and tag small mammals nine times per year with monthly trapping bouts occurring from Mar to Nov. Two webs of 145 traps each (Parmenter et al. 2003) will be set for three consecutive nights and individual animals will be marked with a pit-tag, identified to species, weighed, and reproductive condition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bleeding. Scats will be opportunistically collected while handling animals and stored in cryovials immersed in liquid nitrogen. Using mark-recapture methods, we will estimate occupancy, abundance, survival probabilities, and population growth (λ) of each species with robust design models in the R-based MARK package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MacKenzie et al. 2006).</w:t>
      </w:r>
    </w:p>
    <w:p w14:paraId="5CB418D9" w14:textId="77777777" w:rsidR="00E47925" w:rsidRDefault="00E47925">
      <w:pPr>
        <w:pStyle w:val="BodyA"/>
        <w:tabs>
          <w:tab w:val="left" w:pos="2070"/>
        </w:tabs>
        <w:rPr>
          <w:rFonts w:ascii="Arial" w:eastAsia="Arial" w:hAnsi="Arial" w:cs="Arial"/>
          <w:sz w:val="20"/>
          <w:szCs w:val="20"/>
          <w:lang w:val="en-US"/>
        </w:rPr>
      </w:pPr>
    </w:p>
    <w:p w14:paraId="042A29EF" w14:textId="5F5384A3" w:rsidR="00E47925" w:rsidRDefault="00621B1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w:t>
      </w:r>
      <w:r w:rsidR="00EC31C6">
        <w:rPr>
          <w:rFonts w:ascii="Arial" w:hAnsi="Arial"/>
          <w:sz w:val="20"/>
          <w:szCs w:val="20"/>
          <w:lang w:val="en-US"/>
        </w:rPr>
        <w:t xml:space="preserve">Using well-established methods </w:t>
      </w:r>
      <w:r w:rsidR="00EC31C6">
        <w:rPr>
          <w:rFonts w:ascii="Arial" w:eastAsia="Arial" w:hAnsi="Arial" w:cs="Arial"/>
          <w:sz w:val="20"/>
          <w:szCs w:val="20"/>
        </w:rPr>
        <w:fldChar w:fldCharType="begin"/>
      </w:r>
      <w:r w:rsidR="00EC31C6">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sidR="00EC31C6">
        <w:rPr>
          <w:rFonts w:ascii="Arial" w:eastAsia="Arial" w:hAnsi="Arial" w:cs="Arial"/>
          <w:sz w:val="20"/>
          <w:szCs w:val="20"/>
        </w:rPr>
        <w:fldChar w:fldCharType="separate"/>
      </w:r>
      <w:r w:rsidR="00EC31C6">
        <w:rPr>
          <w:rFonts w:ascii="Arial" w:hAnsi="Arial"/>
          <w:sz w:val="20"/>
          <w:szCs w:val="20"/>
        </w:rPr>
        <w:t>(e.g., Gill et al. 2019)</w:t>
      </w:r>
      <w:r w:rsidR="00EC31C6">
        <w:rPr>
          <w:rFonts w:ascii="Arial" w:eastAsia="Arial" w:hAnsi="Arial" w:cs="Arial"/>
          <w:sz w:val="20"/>
          <w:szCs w:val="20"/>
        </w:rPr>
        <w:fldChar w:fldCharType="end"/>
      </w:r>
      <w:r w:rsidR="00EC31C6">
        <w:rPr>
          <w:rFonts w:ascii="Arial" w:hAnsi="Arial"/>
          <w:sz w:val="20"/>
          <w:szCs w:val="20"/>
          <w:lang w:val="en-US"/>
        </w:rPr>
        <w:t xml:space="preserve">, we will collect duplicate vouchers of all plant species occurring in and around our study site. We anticipate collecting up to four replicate vouchers per species; within the first year we will collect and process the 25 predominant perennials (shrubs, grasses, and forbs) and 15 predominant annuals (forbs and grasses), which collectively represent &gt;99% of the annual aboveground net primary production (ANPP) at our site over the past 20 years. Fertile herbarium vouchers will be archived at the UNM Museum of Southwestern Biology (MSB) and Brown University Herbarium (BRU). Specimens will be identified by LTER botanists and DNA-barcoded to refine taxonomic identifications and facilitate dietary analysis; we will sequence both the </w:t>
      </w:r>
      <w:proofErr w:type="spellStart"/>
      <w:r w:rsidR="00EC31C6">
        <w:rPr>
          <w:rFonts w:ascii="Arial" w:hAnsi="Arial"/>
          <w:i/>
          <w:iCs/>
          <w:sz w:val="20"/>
          <w:szCs w:val="20"/>
        </w:rPr>
        <w:t>trn</w:t>
      </w:r>
      <w:proofErr w:type="spellEnd"/>
      <w:r w:rsidR="00EC31C6">
        <w:rPr>
          <w:rFonts w:ascii="Arial" w:hAnsi="Arial"/>
          <w:sz w:val="20"/>
          <w:szCs w:val="20"/>
          <w:lang w:val="en-US"/>
        </w:rPr>
        <w:t xml:space="preserve">L sequence and the standard 3-region plant DNA barcode: chloroplast </w:t>
      </w:r>
      <w:proofErr w:type="spellStart"/>
      <w:r w:rsidR="00EC31C6">
        <w:rPr>
          <w:rFonts w:ascii="Arial" w:hAnsi="Arial"/>
          <w:i/>
          <w:iCs/>
          <w:sz w:val="20"/>
          <w:szCs w:val="20"/>
        </w:rPr>
        <w:t>rbc</w:t>
      </w:r>
      <w:r w:rsidR="00EC31C6">
        <w:rPr>
          <w:rFonts w:ascii="Arial" w:hAnsi="Arial"/>
          <w:sz w:val="20"/>
          <w:szCs w:val="20"/>
        </w:rPr>
        <w:t>L</w:t>
      </w:r>
      <w:proofErr w:type="spellEnd"/>
      <w:r w:rsidR="00EC31C6">
        <w:rPr>
          <w:rFonts w:ascii="Arial" w:hAnsi="Arial"/>
          <w:sz w:val="20"/>
          <w:szCs w:val="20"/>
        </w:rPr>
        <w:t xml:space="preserve">, </w:t>
      </w:r>
      <w:proofErr w:type="spellStart"/>
      <w:r w:rsidR="00EC31C6">
        <w:rPr>
          <w:rFonts w:ascii="Arial" w:hAnsi="Arial"/>
          <w:i/>
          <w:iCs/>
          <w:sz w:val="20"/>
          <w:szCs w:val="20"/>
        </w:rPr>
        <w:t>mat</w:t>
      </w:r>
      <w:proofErr w:type="spellEnd"/>
      <w:r w:rsidR="00EC31C6">
        <w:rPr>
          <w:rFonts w:ascii="Arial" w:hAnsi="Arial"/>
          <w:sz w:val="20"/>
          <w:szCs w:val="20"/>
          <w:lang w:val="en-US"/>
        </w:rPr>
        <w:t xml:space="preserve">K, and </w:t>
      </w:r>
      <w:proofErr w:type="spellStart"/>
      <w:r w:rsidR="00EC31C6">
        <w:rPr>
          <w:rFonts w:ascii="Arial" w:hAnsi="Arial"/>
          <w:i/>
          <w:iCs/>
          <w:sz w:val="20"/>
          <w:szCs w:val="20"/>
        </w:rPr>
        <w:t>psb</w:t>
      </w:r>
      <w:r w:rsidR="00EC31C6">
        <w:rPr>
          <w:rFonts w:ascii="Arial" w:hAnsi="Arial"/>
          <w:sz w:val="20"/>
          <w:szCs w:val="20"/>
        </w:rPr>
        <w:t>A-</w:t>
      </w:r>
      <w:r w:rsidR="00EC31C6">
        <w:rPr>
          <w:rFonts w:ascii="Arial" w:hAnsi="Arial"/>
          <w:i/>
          <w:iCs/>
          <w:sz w:val="20"/>
          <w:szCs w:val="20"/>
        </w:rPr>
        <w:t>trn</w:t>
      </w:r>
      <w:r w:rsidR="00EC31C6">
        <w:rPr>
          <w:rFonts w:ascii="Arial" w:hAnsi="Arial"/>
          <w:sz w:val="20"/>
          <w:szCs w:val="20"/>
        </w:rPr>
        <w:t>H</w:t>
      </w:r>
      <w:proofErr w:type="spellEnd"/>
      <w:r w:rsidR="00EC31C6">
        <w:rPr>
          <w:rFonts w:ascii="Arial" w:hAnsi="Arial"/>
          <w:sz w:val="20"/>
          <w:szCs w:val="20"/>
        </w:rPr>
        <w:t xml:space="preserve"> </w:t>
      </w:r>
      <w:r w:rsidR="00EC31C6">
        <w:rPr>
          <w:rFonts w:ascii="Arial" w:eastAsia="Arial" w:hAnsi="Arial" w:cs="Arial"/>
          <w:sz w:val="20"/>
          <w:szCs w:val="20"/>
        </w:rPr>
        <w:fldChar w:fldCharType="begin"/>
      </w:r>
      <w:r w:rsidR="00EC31C6">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sidR="00EC31C6">
        <w:rPr>
          <w:rFonts w:ascii="Arial" w:eastAsia="Arial" w:hAnsi="Arial" w:cs="Arial"/>
          <w:sz w:val="20"/>
          <w:szCs w:val="20"/>
        </w:rPr>
        <w:fldChar w:fldCharType="separate"/>
      </w:r>
      <w:r w:rsidR="00EC31C6">
        <w:rPr>
          <w:rFonts w:ascii="Arial" w:hAnsi="Arial"/>
          <w:sz w:val="20"/>
          <w:szCs w:val="20"/>
        </w:rPr>
        <w:t>(</w:t>
      </w:r>
      <w:proofErr w:type="spellStart"/>
      <w:r w:rsidR="00EC31C6">
        <w:rPr>
          <w:rFonts w:ascii="Arial" w:hAnsi="Arial"/>
          <w:sz w:val="20"/>
          <w:szCs w:val="20"/>
        </w:rPr>
        <w:t>Kress</w:t>
      </w:r>
      <w:proofErr w:type="spellEnd"/>
      <w:r w:rsidR="00EC31C6">
        <w:rPr>
          <w:rFonts w:ascii="Arial" w:hAnsi="Arial"/>
          <w:sz w:val="20"/>
          <w:szCs w:val="20"/>
        </w:rPr>
        <w:t xml:space="preserve"> &amp; </w:t>
      </w:r>
      <w:proofErr w:type="spellStart"/>
      <w:r w:rsidR="00EC31C6">
        <w:rPr>
          <w:rFonts w:ascii="Arial" w:hAnsi="Arial"/>
          <w:sz w:val="20"/>
          <w:szCs w:val="20"/>
        </w:rPr>
        <w:t>Erickson</w:t>
      </w:r>
      <w:proofErr w:type="spellEnd"/>
      <w:r w:rsidR="00EC31C6">
        <w:rPr>
          <w:rFonts w:ascii="Arial" w:hAnsi="Arial"/>
          <w:sz w:val="20"/>
          <w:szCs w:val="20"/>
        </w:rPr>
        <w:t xml:space="preserve"> 2012, Gill et al. 2019)</w:t>
      </w:r>
      <w:r w:rsidR="00EC31C6">
        <w:rPr>
          <w:rFonts w:ascii="Arial" w:eastAsia="Arial" w:hAnsi="Arial" w:cs="Arial"/>
          <w:sz w:val="20"/>
          <w:szCs w:val="20"/>
        </w:rPr>
        <w:fldChar w:fldCharType="end"/>
      </w:r>
      <w:r w:rsidR="00EC31C6">
        <w:rPr>
          <w:rFonts w:ascii="Arial" w:hAnsi="Arial"/>
          <w:sz w:val="20"/>
          <w:szCs w:val="20"/>
          <w:lang w:val="en-US"/>
        </w:rPr>
        <w:t xml:space="preserve">. A similar approach will be used to develop a reference library for arthropod species collected using pitfall traps (Kartzinel and Pringle 2015, Pringle et al 2019). </w:t>
      </w:r>
      <w:r w:rsidRPr="00EC31C6">
        <w:rPr>
          <w:rFonts w:ascii="Arial" w:hAnsi="Arial"/>
          <w:sz w:val="20"/>
          <w:szCs w:val="20"/>
          <w:highlight w:val="yellow"/>
          <w:lang w:val="en-US"/>
        </w:rPr>
        <w:t>Replicate specimens of each species will be taxonomically identified and archived by specialists at the UNM Museum of Southwestern Biology. We will sequence COI and 16S barcodes to aid taxonomic identifications and provide reference sequences for dietary analysis.</w:t>
      </w:r>
    </w:p>
    <w:p w14:paraId="60976BEC" w14:textId="77777777" w:rsidR="00E47925" w:rsidRDefault="00E47925">
      <w:pPr>
        <w:pStyle w:val="BodyA"/>
        <w:tabs>
          <w:tab w:val="left" w:pos="2070"/>
        </w:tabs>
        <w:rPr>
          <w:rFonts w:ascii="Arial" w:eastAsia="Arial" w:hAnsi="Arial" w:cs="Arial"/>
          <w:b/>
          <w:bCs/>
          <w:i/>
          <w:iCs/>
          <w:sz w:val="20"/>
          <w:szCs w:val="20"/>
          <w:lang w:val="en-US"/>
        </w:rPr>
      </w:pPr>
    </w:p>
    <w:p w14:paraId="70ACED39" w14:textId="26F4885E" w:rsidR="00096A47" w:rsidRDefault="00096A47" w:rsidP="00096A47">
      <w:pPr>
        <w:pStyle w:val="ListParagraph"/>
        <w:tabs>
          <w:tab w:val="left" w:pos="432"/>
        </w:tabs>
        <w:ind w:left="0"/>
        <w:rPr>
          <w:rFonts w:ascii="Arial" w:hAnsi="Arial"/>
        </w:rPr>
      </w:pPr>
      <w:r w:rsidRPr="00E86274">
        <w:rPr>
          <w:rFonts w:ascii="Arial" w:hAnsi="Arial"/>
          <w:i/>
          <w:iCs/>
          <w:highlight w:val="yellow"/>
          <w:lang w:val="es-ES_tradnl"/>
        </w:rPr>
        <w:t xml:space="preserve">Fecal DNA </w:t>
      </w:r>
      <w:proofErr w:type="spellStart"/>
      <w:r w:rsidRPr="00E86274">
        <w:rPr>
          <w:rFonts w:ascii="Arial" w:hAnsi="Arial"/>
          <w:i/>
          <w:iCs/>
          <w:highlight w:val="yellow"/>
          <w:lang w:val="es-ES_tradnl"/>
        </w:rPr>
        <w:t>Metabarcoding</w:t>
      </w:r>
      <w:proofErr w:type="spellEnd"/>
      <w:r w:rsidR="00E86274" w:rsidRPr="00E86274">
        <w:rPr>
          <w:rFonts w:ascii="Arial" w:hAnsi="Arial"/>
          <w:i/>
          <w:iCs/>
          <w:highlight w:val="yellow"/>
          <w:lang w:val="es-ES_tradnl"/>
        </w:rPr>
        <w:t xml:space="preserve"> and </w:t>
      </w:r>
      <w:proofErr w:type="spellStart"/>
      <w:r w:rsidR="00E86274" w:rsidRPr="00E86274">
        <w:rPr>
          <w:rFonts w:ascii="Arial" w:hAnsi="Arial"/>
          <w:i/>
          <w:iCs/>
          <w:highlight w:val="yellow"/>
          <w:lang w:val="es-ES_tradnl"/>
        </w:rPr>
        <w:t>Gut</w:t>
      </w:r>
      <w:proofErr w:type="spellEnd"/>
      <w:r w:rsidR="00E86274" w:rsidRPr="00E86274">
        <w:rPr>
          <w:rFonts w:ascii="Arial" w:hAnsi="Arial"/>
          <w:i/>
          <w:iCs/>
          <w:highlight w:val="yellow"/>
          <w:lang w:val="es-ES_tradnl"/>
        </w:rPr>
        <w:t xml:space="preserve"> </w:t>
      </w:r>
      <w:proofErr w:type="spellStart"/>
      <w:r w:rsidR="00E86274" w:rsidRPr="008A4EB3">
        <w:rPr>
          <w:rFonts w:ascii="Arial" w:hAnsi="Arial"/>
          <w:i/>
          <w:iCs/>
          <w:highlight w:val="yellow"/>
          <w:lang w:val="es-ES_tradnl"/>
        </w:rPr>
        <w:t>Microbiome</w:t>
      </w:r>
      <w:proofErr w:type="spellEnd"/>
      <w:r w:rsidR="008A4EB3" w:rsidRPr="008A4EB3">
        <w:rPr>
          <w:rFonts w:ascii="Arial" w:hAnsi="Arial"/>
          <w:i/>
          <w:iCs/>
          <w:highlight w:val="yellow"/>
          <w:lang w:val="es-ES_tradnl"/>
        </w:rPr>
        <w:t xml:space="preserve"> </w:t>
      </w:r>
      <w:proofErr w:type="spellStart"/>
      <w:r w:rsidR="008A4EB3" w:rsidRPr="008A4EB3">
        <w:rPr>
          <w:rFonts w:ascii="Arial" w:hAnsi="Arial"/>
          <w:i/>
          <w:iCs/>
          <w:highlight w:val="yellow"/>
          <w:lang w:val="es-ES_tradnl"/>
        </w:rPr>
        <w:t>Diversity</w:t>
      </w:r>
      <w:proofErr w:type="spellEnd"/>
      <w:r>
        <w:rPr>
          <w:rFonts w:ascii="Arial" w:hAnsi="Arial"/>
        </w:rPr>
        <w:t xml:space="preserve">. We plan to use methods that we have successfully employed to study herbivore and insectivore diets in multiple ecosystems </w:t>
      </w:r>
      <w:r>
        <w:rPr>
          <w:rFonts w:ascii="Arial" w:eastAsia="Arial" w:hAnsi="Arial" w:cs="Arial"/>
        </w:rPr>
        <w:fldChar w:fldCharType="begin"/>
      </w:r>
      <w:r>
        <w:rPr>
          <w:rFonts w:ascii="Arial" w:eastAsia="Arial" w:hAnsi="Arial" w:cs="Arial"/>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Pr>
          <w:rFonts w:ascii="Arial" w:eastAsia="Arial" w:hAnsi="Arial" w:cs="Arial"/>
        </w:rPr>
        <w:fldChar w:fldCharType="separate"/>
      </w:r>
      <w:r>
        <w:rPr>
          <w:rFonts w:ascii="Arial" w:hAnsi="Arial"/>
          <w:lang w:val="fr-FR"/>
        </w:rPr>
        <w:t>(e.g., Kartzinel et al. 2015, 2019, Pansu et al. 2019)</w:t>
      </w:r>
      <w:r>
        <w:rPr>
          <w:rFonts w:ascii="Arial" w:eastAsia="Arial" w:hAnsi="Arial" w:cs="Arial"/>
        </w:rPr>
        <w:fldChar w:fldCharType="end"/>
      </w:r>
      <w:r>
        <w:rPr>
          <w:rFonts w:ascii="Arial" w:hAnsi="Arial"/>
        </w:rPr>
        <w:t xml:space="preserve">. We anticipate collecting 100 small mammal fecal samples from 50 captured or recaptured individuals per trapping bout. The DNA of food plants, food arthropods, and gut </w:t>
      </w:r>
      <w:r>
        <w:rPr>
          <w:rFonts w:ascii="Arial" w:hAnsi="Arial"/>
        </w:rPr>
        <w:lastRenderedPageBreak/>
        <w:t xml:space="preserve">bacteria will be preserved in the field using </w:t>
      </w:r>
      <w:proofErr w:type="spellStart"/>
      <w:r>
        <w:rPr>
          <w:rFonts w:ascii="Arial" w:hAnsi="Arial"/>
        </w:rPr>
        <w:t>Zymo</w:t>
      </w:r>
      <w:proofErr w:type="spellEnd"/>
      <w:r>
        <w:rPr>
          <w:rFonts w:ascii="Arial" w:hAnsi="Arial"/>
        </w:rPr>
        <w:t xml:space="preserve"> Soil/Fecal kits and then transported to a specially designed laboratory for extraction. For plant determination, the </w:t>
      </w:r>
      <w:r>
        <w:rPr>
          <w:rFonts w:ascii="Arial" w:hAnsi="Arial"/>
          <w:i/>
          <w:iCs/>
        </w:rPr>
        <w:t>trn</w:t>
      </w:r>
      <w:r>
        <w:rPr>
          <w:rFonts w:ascii="Arial" w:hAnsi="Arial"/>
        </w:rPr>
        <w:t xml:space="preserve">L-P6 chloroplast DNA marker will be amplified by PCR </w:t>
      </w:r>
      <w:r>
        <w:rPr>
          <w:rFonts w:ascii="Arial" w:eastAsia="Arial" w:hAnsi="Arial" w:cs="Arial"/>
        </w:rPr>
        <w:fldChar w:fldCharType="begin"/>
      </w:r>
      <w:r>
        <w:rPr>
          <w:rFonts w:ascii="Arial" w:eastAsia="Arial" w:hAnsi="Arial" w:cs="Arial"/>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Pr>
          <w:rFonts w:ascii="Arial" w:eastAsia="Arial" w:hAnsi="Arial" w:cs="Arial"/>
        </w:rPr>
        <w:fldChar w:fldCharType="separate"/>
      </w:r>
      <w:r>
        <w:rPr>
          <w:rFonts w:ascii="Arial" w:hAnsi="Arial"/>
        </w:rPr>
        <w:t>(Taberlet et al. 2007)</w:t>
      </w:r>
      <w:r>
        <w:rPr>
          <w:rFonts w:ascii="Arial" w:eastAsia="Arial" w:hAnsi="Arial" w:cs="Arial"/>
        </w:rPr>
        <w:fldChar w:fldCharType="end"/>
      </w:r>
      <w:r>
        <w:rPr>
          <w:rFonts w:ascii="Arial" w:hAnsi="Arial"/>
        </w:rPr>
        <w:t>. For arthropods, we will amplify a section of mitochondrial 16S rRNA that we specifically designed to enable sequencing of invertebrate DNA from vertebrate dietary samples (Kartzinel and Pringle 2015; Pringle et al 2019, Silva et al 2019). For bacterial, we will amplify the V4 hypervariable region of 16S rRNA using well-established for characterizing vertebrate microbiomes (Walters et al. 2016). Additional loci will be considered if taxonomic coverage or resolution is insufficient based on these markers alone (</w:t>
      </w:r>
      <w:proofErr w:type="spellStart"/>
      <w:r>
        <w:rPr>
          <w:rFonts w:ascii="Arial" w:hAnsi="Arial"/>
        </w:rPr>
        <w:t>Marquina</w:t>
      </w:r>
      <w:proofErr w:type="spellEnd"/>
      <w:r>
        <w:rPr>
          <w:rFonts w:ascii="Arial" w:hAnsi="Arial"/>
        </w:rPr>
        <w:t xml:space="preserve"> et al. 2019). Sequences will be obtained using an </w:t>
      </w:r>
      <w:proofErr w:type="spellStart"/>
      <w:r>
        <w:rPr>
          <w:rFonts w:ascii="Arial" w:hAnsi="Arial"/>
        </w:rPr>
        <w:t>Illumina</w:t>
      </w:r>
      <w:proofErr w:type="spellEnd"/>
      <w:r>
        <w:rPr>
          <w:rFonts w:ascii="Arial" w:hAnsi="Arial"/>
        </w:rPr>
        <w:t xml:space="preserve"> </w:t>
      </w:r>
      <w:proofErr w:type="spellStart"/>
      <w:r>
        <w:rPr>
          <w:rFonts w:ascii="Arial" w:hAnsi="Arial"/>
        </w:rPr>
        <w:t>MiSeq</w:t>
      </w:r>
      <w:proofErr w:type="spellEnd"/>
      <w:r>
        <w:rPr>
          <w:rFonts w:ascii="Arial" w:hAnsi="Arial"/>
        </w:rPr>
        <w:t xml:space="preserve">, running each marker separately in batches of ~300 samples. Data will be processed using appropriate bioinformatic pipelines: dietary data will be analyzed using OBITools software </w:t>
      </w:r>
      <w:r>
        <w:rPr>
          <w:rFonts w:ascii="Arial" w:eastAsia="Arial" w:hAnsi="Arial" w:cs="Arial"/>
        </w:rPr>
        <w:fldChar w:fldCharType="begin"/>
      </w:r>
      <w:r>
        <w:rPr>
          <w:rFonts w:ascii="Arial" w:eastAsia="Arial" w:hAnsi="Arial" w:cs="Arial"/>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Pr>
          <w:rFonts w:ascii="Arial" w:eastAsia="Arial" w:hAnsi="Arial" w:cs="Arial"/>
        </w:rPr>
        <w:fldChar w:fldCharType="separate"/>
      </w:r>
      <w:r>
        <w:rPr>
          <w:rFonts w:ascii="Arial" w:hAnsi="Arial"/>
          <w:lang w:val="fr-FR"/>
        </w:rPr>
        <w:t>(Boyer et al. 2016)</w:t>
      </w:r>
      <w:r>
        <w:rPr>
          <w:rFonts w:ascii="Arial" w:eastAsia="Arial" w:hAnsi="Arial" w:cs="Arial"/>
        </w:rPr>
        <w:fldChar w:fldCharType="end"/>
      </w:r>
      <w:r>
        <w:rPr>
          <w:rFonts w:ascii="Arial" w:hAnsi="Arial"/>
        </w:rPr>
        <w:t xml:space="preserve"> and identified based on extensive local plant and arthropod DNA reference libraries; microbiome data will be analyzed using the </w:t>
      </w:r>
      <w:r w:rsidRPr="00EF7A5A">
        <w:rPr>
          <w:rFonts w:ascii="Arial" w:hAnsi="Arial" w:cs="Arial"/>
        </w:rPr>
        <w:t>DADA2 (</w:t>
      </w:r>
      <w:r w:rsidRPr="00C75854">
        <w:rPr>
          <w:rFonts w:ascii="Arial" w:hAnsi="Arial" w:cs="Arial"/>
          <w:noProof/>
        </w:rPr>
        <w:t>Callahan et al. 2016</w:t>
      </w:r>
      <w:r w:rsidRPr="00EF7A5A">
        <w:rPr>
          <w:rFonts w:ascii="Arial" w:hAnsi="Arial" w:cs="Arial"/>
        </w:rPr>
        <w:t xml:space="preserve">) and QIIME2 pipelines together with the </w:t>
      </w:r>
      <w:r>
        <w:rPr>
          <w:rFonts w:ascii="Arial" w:hAnsi="Arial" w:cs="Arial"/>
        </w:rPr>
        <w:t>SILVA</w:t>
      </w:r>
      <w:r w:rsidRPr="00EF7A5A">
        <w:rPr>
          <w:rFonts w:ascii="Arial" w:hAnsi="Arial" w:cs="Arial"/>
        </w:rPr>
        <w:t xml:space="preserve"> database (</w:t>
      </w:r>
      <w:r w:rsidRPr="00C75854">
        <w:rPr>
          <w:rFonts w:ascii="Arial" w:hAnsi="Arial" w:cs="Arial"/>
          <w:noProof/>
        </w:rPr>
        <w:t>Thompson et al. 2017, Bokulich et al. 2018</w:t>
      </w:r>
      <w:r w:rsidRPr="00EF7A5A">
        <w:rPr>
          <w:rFonts w:ascii="Arial" w:hAnsi="Arial" w:cs="Arial"/>
        </w:rPr>
        <w:t>). Laboratory analyses will include crucial quality controls: extraction blanks to monitor for cross-contamination</w:t>
      </w:r>
      <w:r>
        <w:rPr>
          <w:rFonts w:ascii="Arial" w:hAnsi="Arial"/>
        </w:rPr>
        <w:t xml:space="preserve">, repeat-sequencing a subset of samples, sequencing of positive and negative controls </w:t>
      </w:r>
      <w:r>
        <w:rPr>
          <w:rFonts w:ascii="Arial" w:eastAsia="Arial" w:hAnsi="Arial" w:cs="Arial"/>
        </w:rPr>
        <w:fldChar w:fldCharType="begin"/>
      </w:r>
      <w:r>
        <w:rPr>
          <w:rFonts w:ascii="Arial" w:eastAsia="Arial" w:hAnsi="Arial" w:cs="Arial"/>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Pr>
          <w:rFonts w:ascii="Arial" w:eastAsia="Arial" w:hAnsi="Arial" w:cs="Arial"/>
        </w:rPr>
        <w:fldChar w:fldCharType="separate"/>
      </w:r>
      <w:r>
        <w:rPr>
          <w:rFonts w:ascii="Arial" w:hAnsi="Arial"/>
          <w:lang w:val="fr-FR"/>
        </w:rPr>
        <w:t>(Pompanon et al. 2012, Kartzinel et al. 2015, Deagle et al. 2019)</w:t>
      </w:r>
      <w:r>
        <w:rPr>
          <w:rFonts w:ascii="Arial" w:eastAsia="Arial" w:hAnsi="Arial" w:cs="Arial"/>
        </w:rPr>
        <w:fldChar w:fldCharType="end"/>
      </w:r>
      <w:r>
        <w:rPr>
          <w:rFonts w:ascii="Arial" w:hAnsi="Arial"/>
        </w:rPr>
        <w:t xml:space="preserve">. As food passage times in mice are brief </w:t>
      </w:r>
      <w:r>
        <w:rPr>
          <w:rFonts w:ascii="Arial" w:eastAsia="Arial" w:hAnsi="Arial" w:cs="Arial"/>
        </w:rPr>
        <w:fldChar w:fldCharType="begin"/>
      </w:r>
      <w:r>
        <w:rPr>
          <w:rFonts w:ascii="Arial" w:eastAsia="Arial" w:hAnsi="Arial" w:cs="Arial"/>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Pr>
          <w:rFonts w:ascii="Arial" w:eastAsia="Arial" w:hAnsi="Arial" w:cs="Arial"/>
        </w:rPr>
        <w:fldChar w:fldCharType="separate"/>
      </w:r>
      <w:r>
        <w:rPr>
          <w:rFonts w:ascii="Arial" w:hAnsi="Arial"/>
        </w:rPr>
        <w:t>(~6-8 h—Padmanabhan et al. 2013)</w:t>
      </w:r>
      <w:r>
        <w:rPr>
          <w:rFonts w:ascii="Arial" w:eastAsia="Arial" w:hAnsi="Arial" w:cs="Arial"/>
        </w:rPr>
        <w:fldChar w:fldCharType="end"/>
      </w:r>
      <w:r>
        <w:rPr>
          <w:rFonts w:ascii="Arial" w:hAnsi="Arial"/>
        </w:rPr>
        <w:t xml:space="preserve">, dietary and microbiome DNA should reflect resource use over the previous day, and is sufficiently rapid to allow accurate assessments of diet variation during the course of daily recaptures. Prior and ongoing analyses of small mammal diets using this approach have shown that bait from traps does not adversely influence dietary and microbiome profiles (Kohl et al. 2015; </w:t>
      </w:r>
      <w:proofErr w:type="spellStart"/>
      <w:r>
        <w:rPr>
          <w:rFonts w:ascii="Arial" w:hAnsi="Arial"/>
        </w:rPr>
        <w:t>Budischak</w:t>
      </w:r>
      <w:proofErr w:type="spellEnd"/>
      <w:r>
        <w:rPr>
          <w:rFonts w:ascii="Arial" w:hAnsi="Arial"/>
        </w:rPr>
        <w:t xml:space="preserve"> et al. 2018), although sampling schedules will be adjusted if bait is detected after the first sequencing bout. </w:t>
      </w:r>
    </w:p>
    <w:p w14:paraId="65861C89" w14:textId="6501A908" w:rsidR="007870FD" w:rsidRDefault="007870FD" w:rsidP="008F3655">
      <w:pPr>
        <w:pStyle w:val="ListParagraph"/>
        <w:tabs>
          <w:tab w:val="left" w:pos="432"/>
        </w:tabs>
        <w:ind w:left="0"/>
        <w:rPr>
          <w:rFonts w:ascii="Arial" w:hAnsi="Arial"/>
        </w:rPr>
      </w:pPr>
    </w:p>
    <w:p w14:paraId="2F919C0E" w14:textId="5FDA52AF" w:rsidR="005151BE" w:rsidRDefault="007870FD" w:rsidP="008F3655">
      <w:pPr>
        <w:pStyle w:val="ListParagraph"/>
        <w:tabs>
          <w:tab w:val="left" w:pos="432"/>
        </w:tabs>
        <w:ind w:left="0"/>
        <w:rPr>
          <w:rFonts w:ascii="Arial" w:hAnsi="Arial"/>
        </w:rPr>
      </w:pPr>
      <w:r w:rsidRPr="00F071BA">
        <w:rPr>
          <w:rFonts w:ascii="Arial" w:eastAsia="Arial" w:hAnsi="Arial" w:cs="Arial"/>
          <w:highlight w:val="yellow"/>
        </w:rPr>
        <w:t>By re-sampling individuals on different days within a trapping bout, we will evaluate short-term, intra-individual dietary flexibility. For example, with two fecal samples collected within a trapping bout, a plant taxon can be present in 0/2, 1/2, or 2/2 samples. Thus, process variance representing the day-to-day range of plant taxa that individuals consume can be distinguished from sample variance, or random changes in diet profiles due to sample acquisition and processing.</w:t>
      </w:r>
    </w:p>
    <w:p w14:paraId="262F368A" w14:textId="77777777" w:rsidR="008C0202" w:rsidRDefault="008C0202" w:rsidP="008F3655">
      <w:pPr>
        <w:pBdr>
          <w:top w:val="none" w:sz="0" w:space="0" w:color="auto"/>
          <w:left w:val="none" w:sz="0" w:space="0" w:color="auto"/>
          <w:bottom w:val="none" w:sz="0" w:space="0" w:color="auto"/>
          <w:right w:val="none" w:sz="0" w:space="0" w:color="auto"/>
          <w:between w:val="none" w:sz="0" w:space="0" w:color="auto"/>
          <w:bar w:val="none" w:sz="0" w:color="auto"/>
        </w:pBdr>
        <w:tabs>
          <w:tab w:val="left" w:pos="432"/>
        </w:tabs>
        <w:contextualSpacing/>
        <w:rPr>
          <w:rFonts w:ascii="Arial" w:hAnsi="Arial" w:cs="Arial"/>
          <w:i/>
          <w:iCs/>
          <w:sz w:val="20"/>
          <w:szCs w:val="20"/>
        </w:rPr>
      </w:pPr>
    </w:p>
    <w:p w14:paraId="1A878D82" w14:textId="423FD730" w:rsidR="00E47925" w:rsidRPr="008F3655" w:rsidRDefault="000E35FB" w:rsidP="008F3655">
      <w:pPr>
        <w:pBdr>
          <w:top w:val="none" w:sz="0" w:space="0" w:color="auto"/>
          <w:left w:val="none" w:sz="0" w:space="0" w:color="auto"/>
          <w:bottom w:val="none" w:sz="0" w:space="0" w:color="auto"/>
          <w:right w:val="none" w:sz="0" w:space="0" w:color="auto"/>
          <w:between w:val="none" w:sz="0" w:space="0" w:color="auto"/>
          <w:bar w:val="none" w:sz="0" w:color="auto"/>
        </w:pBdr>
        <w:tabs>
          <w:tab w:val="left" w:pos="432"/>
        </w:tabs>
        <w:contextualSpacing/>
        <w:rPr>
          <w:rFonts w:ascii="Arial" w:hAnsi="Arial" w:cs="Arial"/>
          <w:sz w:val="20"/>
          <w:szCs w:val="20"/>
        </w:rPr>
      </w:pPr>
      <w:r w:rsidRPr="008F3655">
        <w:rPr>
          <w:rFonts w:ascii="Arial" w:hAnsi="Arial" w:cs="Arial"/>
          <w:i/>
          <w:iCs/>
          <w:sz w:val="20"/>
          <w:szCs w:val="20"/>
        </w:rPr>
        <w:t>Plant and Arthropod DNA Reference Libraries</w:t>
      </w:r>
      <w:r w:rsidRPr="008F3655">
        <w:rPr>
          <w:rFonts w:ascii="Arial" w:hAnsi="Arial" w:cs="Arial"/>
          <w:sz w:val="20"/>
          <w:szCs w:val="20"/>
        </w:rPr>
        <w:t xml:space="preserve">: Using well-established methods </w:t>
      </w:r>
      <w:r w:rsidRPr="008F3655">
        <w:rPr>
          <w:rFonts w:ascii="Arial" w:hAnsi="Arial" w:cs="Arial"/>
          <w:sz w:val="20"/>
          <w:szCs w:val="20"/>
        </w:rPr>
        <w:fldChar w:fldCharType="begin"/>
      </w:r>
      <w:r w:rsidRPr="008F3655">
        <w:rPr>
          <w:rFonts w:ascii="Arial" w:hAnsi="Arial" w:cs="Arial"/>
          <w:sz w:val="20"/>
          <w:szCs w:val="20"/>
        </w:rPr>
        <w:instrText xml:space="preserve"> ADDIN EN.CITE &lt;EndNote&gt;&lt;Cite&gt;&lt;Author&gt;Gill&lt;/Author&gt;&lt;Year&gt;2019&lt;/Year&gt;&lt;RecNum&gt;14417&lt;/RecNum&gt;&lt;Prefix&gt;e.g.`, &lt;/Prefix&gt;&lt;DisplayText&gt;(e.g.,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sidRPr="008F3655">
        <w:rPr>
          <w:rFonts w:ascii="Arial" w:hAnsi="Arial" w:cs="Arial"/>
          <w:sz w:val="20"/>
          <w:szCs w:val="20"/>
        </w:rPr>
        <w:fldChar w:fldCharType="separate"/>
      </w:r>
      <w:r w:rsidRPr="008F3655">
        <w:rPr>
          <w:rFonts w:ascii="Arial" w:hAnsi="Arial" w:cs="Arial"/>
          <w:noProof/>
          <w:sz w:val="20"/>
          <w:szCs w:val="20"/>
        </w:rPr>
        <w:t>(e.g., Gill et al. 2019)</w:t>
      </w:r>
      <w:r w:rsidRPr="008F3655">
        <w:rPr>
          <w:rFonts w:ascii="Arial" w:hAnsi="Arial" w:cs="Arial"/>
          <w:sz w:val="20"/>
          <w:szCs w:val="20"/>
        </w:rPr>
        <w:fldChar w:fldCharType="end"/>
      </w:r>
      <w:r w:rsidRPr="008F3655">
        <w:rPr>
          <w:rFonts w:ascii="Arial" w:hAnsi="Arial" w:cs="Arial"/>
          <w:sz w:val="20"/>
          <w:szCs w:val="20"/>
        </w:rPr>
        <w:t xml:space="preserve">, we will collect duplicate vouchers of all plant species occurring in and around our study site. We anticipate collecting up to four replicate vouchers per species; within the first year we will collect and process the ~40 predominant shrubs and ephemeral species at the site based on long-term ANPP data. Fertile herbarium vouchers will be deposited at the Brown University Herbarium (BRU). Specimens will be identified by expert botanists and DNA-barcoded to refine taxonomic identifications and facilitate dietary analysis; we will sequence both the </w:t>
      </w:r>
      <w:proofErr w:type="spellStart"/>
      <w:r w:rsidRPr="008F3655">
        <w:rPr>
          <w:rFonts w:ascii="Arial" w:hAnsi="Arial" w:cs="Arial"/>
          <w:i/>
          <w:sz w:val="20"/>
          <w:szCs w:val="20"/>
        </w:rPr>
        <w:t>trn</w:t>
      </w:r>
      <w:r w:rsidRPr="008F3655">
        <w:rPr>
          <w:rFonts w:ascii="Arial" w:hAnsi="Arial" w:cs="Arial"/>
          <w:sz w:val="20"/>
          <w:szCs w:val="20"/>
        </w:rPr>
        <w:t>L</w:t>
      </w:r>
      <w:proofErr w:type="spellEnd"/>
      <w:r w:rsidRPr="008F3655">
        <w:rPr>
          <w:rFonts w:ascii="Arial" w:hAnsi="Arial" w:cs="Arial"/>
          <w:sz w:val="20"/>
          <w:szCs w:val="20"/>
        </w:rPr>
        <w:t xml:space="preserve"> sequence and the standard 3-region plant DNA barcode: chloroplast </w:t>
      </w:r>
      <w:proofErr w:type="spellStart"/>
      <w:r w:rsidRPr="008F3655">
        <w:rPr>
          <w:rFonts w:ascii="Arial" w:hAnsi="Arial" w:cs="Arial"/>
          <w:i/>
          <w:sz w:val="20"/>
          <w:szCs w:val="20"/>
        </w:rPr>
        <w:t>rbc</w:t>
      </w:r>
      <w:r w:rsidRPr="008F3655">
        <w:rPr>
          <w:rFonts w:ascii="Arial" w:hAnsi="Arial" w:cs="Arial"/>
          <w:sz w:val="20"/>
          <w:szCs w:val="20"/>
        </w:rPr>
        <w:t>L</w:t>
      </w:r>
      <w:proofErr w:type="spellEnd"/>
      <w:r w:rsidRPr="008F3655">
        <w:rPr>
          <w:rFonts w:ascii="Arial" w:hAnsi="Arial" w:cs="Arial"/>
          <w:sz w:val="20"/>
          <w:szCs w:val="20"/>
        </w:rPr>
        <w:t xml:space="preserve">, </w:t>
      </w:r>
      <w:r w:rsidRPr="008F3655">
        <w:rPr>
          <w:rFonts w:ascii="Arial" w:hAnsi="Arial" w:cs="Arial"/>
          <w:i/>
          <w:sz w:val="20"/>
          <w:szCs w:val="20"/>
        </w:rPr>
        <w:t>mat</w:t>
      </w:r>
      <w:r w:rsidRPr="008F3655">
        <w:rPr>
          <w:rFonts w:ascii="Arial" w:hAnsi="Arial" w:cs="Arial"/>
          <w:sz w:val="20"/>
          <w:szCs w:val="20"/>
        </w:rPr>
        <w:t xml:space="preserve">K, and </w:t>
      </w:r>
      <w:proofErr w:type="spellStart"/>
      <w:r w:rsidRPr="008F3655">
        <w:rPr>
          <w:rFonts w:ascii="Arial" w:hAnsi="Arial" w:cs="Arial"/>
          <w:i/>
          <w:sz w:val="20"/>
          <w:szCs w:val="20"/>
        </w:rPr>
        <w:t>psb</w:t>
      </w:r>
      <w:r w:rsidRPr="008F3655">
        <w:rPr>
          <w:rFonts w:ascii="Arial" w:hAnsi="Arial" w:cs="Arial"/>
          <w:sz w:val="20"/>
          <w:szCs w:val="20"/>
        </w:rPr>
        <w:t>A-</w:t>
      </w:r>
      <w:r w:rsidRPr="008F3655">
        <w:rPr>
          <w:rFonts w:ascii="Arial" w:hAnsi="Arial" w:cs="Arial"/>
          <w:i/>
          <w:sz w:val="20"/>
          <w:szCs w:val="20"/>
        </w:rPr>
        <w:t>trn</w:t>
      </w:r>
      <w:r w:rsidRPr="008F3655">
        <w:rPr>
          <w:rFonts w:ascii="Arial" w:hAnsi="Arial" w:cs="Arial"/>
          <w:sz w:val="20"/>
          <w:szCs w:val="20"/>
        </w:rPr>
        <w:t>H</w:t>
      </w:r>
      <w:proofErr w:type="spellEnd"/>
      <w:r w:rsidRPr="008F3655">
        <w:rPr>
          <w:rFonts w:ascii="Arial" w:hAnsi="Arial" w:cs="Arial"/>
          <w:sz w:val="20"/>
          <w:szCs w:val="20"/>
        </w:rPr>
        <w:t xml:space="preserve"> </w:t>
      </w:r>
      <w:r w:rsidRPr="008F3655">
        <w:rPr>
          <w:rFonts w:ascii="Arial" w:hAnsi="Arial" w:cs="Arial"/>
          <w:sz w:val="20"/>
          <w:szCs w:val="20"/>
        </w:rPr>
        <w:fldChar w:fldCharType="begin">
          <w:fldData xml:space="preserve">PEVuZE5vdGU+PENpdGU+PEF1dGhvcj5LcmVzczwvQXV0aG9yPjxZZWFyPjIwMTI8L1llYXI+PFJl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</w:fldData>
        </w:fldChar>
      </w:r>
      <w:r w:rsidRPr="008F3655">
        <w:rPr>
          <w:rFonts w:ascii="Arial" w:hAnsi="Arial" w:cs="Arial"/>
          <w:sz w:val="20"/>
          <w:szCs w:val="20"/>
        </w:rPr>
        <w:instrText xml:space="preserve"> ADDIN EN.CITE </w:instrText>
      </w:r>
      <w:r w:rsidRPr="008F3655">
        <w:rPr>
          <w:rFonts w:ascii="Arial" w:hAnsi="Arial" w:cs="Arial"/>
          <w:sz w:val="20"/>
          <w:szCs w:val="20"/>
        </w:rPr>
        <w:fldChar w:fldCharType="begin">
          <w:fldData xml:space="preserve">PEVuZE5vdGU+PENpdGU+PEF1dGhvcj5LcmVzczwvQXV0aG9yPjxZZWFyPjIwMTI8L1llYXI+PFJl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</w:fldData>
        </w:fldChar>
      </w:r>
      <w:r w:rsidRPr="008F3655">
        <w:rPr>
          <w:rFonts w:ascii="Arial" w:hAnsi="Arial" w:cs="Arial"/>
          <w:sz w:val="20"/>
          <w:szCs w:val="20"/>
        </w:rPr>
        <w:instrText xml:space="preserve"> ADDIN EN.CITE.DATA </w:instrText>
      </w:r>
      <w:r w:rsidRPr="008F3655">
        <w:rPr>
          <w:rFonts w:ascii="Arial" w:hAnsi="Arial" w:cs="Arial"/>
          <w:sz w:val="20"/>
          <w:szCs w:val="20"/>
        </w:rPr>
      </w:r>
      <w:r w:rsidRPr="008F3655">
        <w:rPr>
          <w:rFonts w:ascii="Arial" w:hAnsi="Arial" w:cs="Arial"/>
          <w:sz w:val="20"/>
          <w:szCs w:val="20"/>
        </w:rPr>
        <w:fldChar w:fldCharType="end"/>
      </w:r>
      <w:r w:rsidRPr="008F3655">
        <w:rPr>
          <w:rFonts w:ascii="Arial" w:hAnsi="Arial" w:cs="Arial"/>
          <w:sz w:val="20"/>
          <w:szCs w:val="20"/>
        </w:rPr>
      </w:r>
      <w:r w:rsidRPr="008F3655">
        <w:rPr>
          <w:rFonts w:ascii="Arial" w:hAnsi="Arial" w:cs="Arial"/>
          <w:sz w:val="20"/>
          <w:szCs w:val="20"/>
        </w:rPr>
        <w:fldChar w:fldCharType="separate"/>
      </w:r>
      <w:r w:rsidRPr="008F3655">
        <w:rPr>
          <w:rFonts w:ascii="Arial" w:hAnsi="Arial" w:cs="Arial"/>
          <w:noProof/>
          <w:sz w:val="20"/>
          <w:szCs w:val="20"/>
        </w:rPr>
        <w:t>(Kress &amp; Erickson 2012, Gill et al. 2019)</w:t>
      </w:r>
      <w:r w:rsidRPr="008F3655">
        <w:rPr>
          <w:rFonts w:ascii="Arial" w:hAnsi="Arial" w:cs="Arial"/>
          <w:sz w:val="20"/>
          <w:szCs w:val="20"/>
        </w:rPr>
        <w:fldChar w:fldCharType="end"/>
      </w:r>
      <w:r w:rsidRPr="008F3655">
        <w:rPr>
          <w:rFonts w:ascii="Arial" w:hAnsi="Arial" w:cs="Arial"/>
          <w:sz w:val="20"/>
          <w:szCs w:val="20"/>
        </w:rPr>
        <w:t>. A similar approach will be used to develop a reference library for arthropod species collected using pitfall traps (Kartzinel and Pringle 2015, Pringle et al 2019). Replicate specimens of each species will be taxonomically identified and archived by specialists at the University of New Mexico Museum of Southwest Biology. We will sequence COI and 16S barcodes to aid taxonomic identifications and provide reference sequences for dietary analysis.</w:t>
      </w:r>
    </w:p>
    <w:p w14:paraId="3AC59758" w14:textId="77777777" w:rsidR="008F3655" w:rsidRDefault="008F3655" w:rsidP="008F3655">
      <w:pPr>
        <w:pStyle w:val="BodyA"/>
        <w:tabs>
          <w:tab w:val="left" w:pos="2070"/>
        </w:tabs>
        <w:rPr>
          <w:rFonts w:ascii="Arial" w:hAnsi="Arial"/>
          <w:i/>
          <w:iCs/>
          <w:sz w:val="20"/>
          <w:szCs w:val="20"/>
          <w:lang w:val="en-US"/>
        </w:rPr>
      </w:pPr>
    </w:p>
    <w:p w14:paraId="78DF9E44" w14:textId="4D9A6F4E"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We will analyze small mammal blood plasma because it provides a short-term integrated record of dietary inputs consumed during the ~2–3-week period prior to capture (</w:t>
      </w:r>
      <w:proofErr w:type="spellStart"/>
      <w:r>
        <w:rPr>
          <w:rFonts w:ascii="Arial" w:hAnsi="Arial"/>
          <w:sz w:val="20"/>
          <w:szCs w:val="20"/>
          <w:lang w:val="en-US"/>
        </w:rPr>
        <w:t>Tsahar</w:t>
      </w:r>
      <w:proofErr w:type="spellEnd"/>
      <w:r>
        <w:rPr>
          <w:rFonts w:ascii="Arial" w:hAnsi="Arial"/>
          <w:sz w:val="20"/>
          <w:szCs w:val="20"/>
          <w:lang w:val="en-US"/>
        </w:rPr>
        <w:t xml:space="preserve"> et al. 2007, Martinez del Rio et al. 2009, </w:t>
      </w:r>
      <w:proofErr w:type="spellStart"/>
      <w:r>
        <w:rPr>
          <w:rFonts w:ascii="Arial" w:hAnsi="Arial"/>
          <w:sz w:val="20"/>
          <w:szCs w:val="20"/>
          <w:lang w:val="en-US"/>
        </w:rPr>
        <w:t>Klaasen</w:t>
      </w:r>
      <w:proofErr w:type="spellEnd"/>
      <w:r>
        <w:rPr>
          <w:rFonts w:ascii="Arial" w:hAnsi="Arial"/>
          <w:sz w:val="20"/>
          <w:szCs w:val="20"/>
          <w:lang w:val="en-US"/>
        </w:rPr>
        <w:t xml:space="preserve"> et al. 2010).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6C1E376D" w:rsidR="00E47925" w:rsidRDefault="00621B11" w:rsidP="008F3655">
      <w:pPr>
        <w:pStyle w:val="Body"/>
        <w:rPr>
          <w:rFonts w:ascii="Arial" w:eastAsia="Arial" w:hAnsi="Arial" w:cs="Arial"/>
          <w:sz w:val="20"/>
          <w:szCs w:val="20"/>
        </w:rPr>
      </w:pPr>
      <w:r>
        <w:rPr>
          <w:rFonts w:ascii="Arial" w:hAnsi="Arial"/>
          <w:i/>
          <w:iCs/>
          <w:sz w:val="20"/>
          <w:szCs w:val="20"/>
          <w:lang w:val="en-US"/>
        </w:rPr>
        <w:t xml:space="preserve">Plant Forage Quality Analysis. </w:t>
      </w:r>
      <w:r>
        <w:rPr>
          <w:rFonts w:ascii="Arial" w:hAnsi="Arial"/>
          <w:sz w:val="20"/>
          <w:szCs w:val="20"/>
          <w:lang w:val="en-US"/>
        </w:rPr>
        <w:t>For soluble carbohydrates, concentrations of monosaccharides (e.g., glucose and fructose) and disaccharides (sucrose and lactose) will be measured via gas chromatography mass spectrometry (</w:t>
      </w:r>
      <w:proofErr w:type="spellStart"/>
      <w:r>
        <w:rPr>
          <w:rFonts w:ascii="Arial" w:hAnsi="Arial"/>
          <w:sz w:val="20"/>
          <w:szCs w:val="20"/>
          <w:lang w:val="en-US"/>
        </w:rPr>
        <w:t>Churms</w:t>
      </w:r>
      <w:proofErr w:type="spellEnd"/>
      <w:r>
        <w:rPr>
          <w:rFonts w:ascii="Arial" w:hAnsi="Arial"/>
          <w:sz w:val="20"/>
          <w:szCs w:val="20"/>
          <w:lang w:val="en-US"/>
        </w:rPr>
        <w:t xml:space="preserve"> 1982) at the University of Missouri </w:t>
      </w:r>
      <w:proofErr w:type="spellStart"/>
      <w:r>
        <w:rPr>
          <w:rFonts w:ascii="Arial" w:hAnsi="Arial"/>
          <w:sz w:val="20"/>
          <w:szCs w:val="20"/>
          <w:lang w:val="en-US"/>
        </w:rPr>
        <w:t>Agicultural</w:t>
      </w:r>
      <w:proofErr w:type="spellEnd"/>
      <w:r>
        <w:rPr>
          <w:rFonts w:ascii="Arial" w:hAnsi="Arial"/>
          <w:sz w:val="20"/>
          <w:szCs w:val="20"/>
          <w:lang w:val="en-US"/>
        </w:rPr>
        <w:t xml:space="preserve"> Experiment Station Chemical Laboratories. Seed mass will be measured to the nearest 0.1mg with a Sartorius microbalance.</w:t>
      </w:r>
    </w:p>
    <w:p w14:paraId="0502262D" w14:textId="77777777" w:rsidR="00E47925" w:rsidRDefault="00E47925" w:rsidP="008F3655">
      <w:pPr>
        <w:pStyle w:val="BodyA"/>
        <w:rPr>
          <w:rFonts w:ascii="Arial" w:eastAsia="Arial" w:hAnsi="Arial" w:cs="Arial"/>
          <w:sz w:val="20"/>
          <w:szCs w:val="20"/>
          <w:lang w:val="en-US"/>
        </w:rPr>
      </w:pPr>
    </w:p>
    <w:p w14:paraId="193BE4BD" w14:textId="2B4F6175" w:rsidR="009D3E91" w:rsidRDefault="00621B11" w:rsidP="008F3655">
      <w:pPr>
        <w:pStyle w:val="BodyA"/>
        <w:tabs>
          <w:tab w:val="left" w:pos="2070"/>
        </w:tabs>
        <w:rPr>
          <w:rFonts w:ascii="Arial" w:hAnsi="Arial"/>
          <w:sz w:val="20"/>
          <w:szCs w:val="20"/>
          <w:lang w:val="en-US"/>
        </w:rPr>
      </w:pPr>
      <w:r>
        <w:rPr>
          <w:rFonts w:ascii="Arial" w:hAnsi="Arial"/>
          <w:i/>
          <w:iCs/>
          <w:sz w:val="20"/>
          <w:szCs w:val="20"/>
          <w:lang w:val="en-US"/>
        </w:rPr>
        <w:lastRenderedPageBreak/>
        <w:t>Body Condition via Quantitative Magnetic Resonance (QMR).</w:t>
      </w:r>
      <w:r>
        <w:rPr>
          <w:rFonts w:ascii="Arial" w:hAnsi="Arial"/>
          <w:b/>
          <w:bCs/>
          <w:i/>
          <w:iCs/>
          <w:sz w:val="20"/>
          <w:szCs w:val="20"/>
          <w:lang w:val="en-US"/>
        </w:rPr>
        <w:t xml:space="preserve"> </w:t>
      </w:r>
      <w:r>
        <w:rPr>
          <w:rFonts w:ascii="Arial" w:hAnsi="Arial"/>
          <w:sz w:val="20"/>
          <w:szCs w:val="20"/>
          <w:lang w:val="en-US"/>
        </w:rPr>
        <w:t xml:space="preserve">After initial processing and blood collection, each individual will be placed into a Plexiglas tube that is inserted into our </w:t>
      </w:r>
      <w:r w:rsidR="000E6E40">
        <w:rPr>
          <w:rFonts w:ascii="Arial" w:hAnsi="Arial"/>
          <w:sz w:val="20"/>
          <w:szCs w:val="20"/>
          <w:lang w:val="en-US"/>
        </w:rPr>
        <w:t xml:space="preserve">field-based </w:t>
      </w:r>
      <w:r>
        <w:rPr>
          <w:rFonts w:ascii="Arial" w:hAnsi="Arial"/>
          <w:sz w:val="20"/>
          <w:szCs w:val="20"/>
          <w:lang w:val="en-US"/>
        </w:rPr>
        <w:t xml:space="preserve">QMR </w:t>
      </w:r>
      <w:r w:rsidR="000E6E40">
        <w:rPr>
          <w:rFonts w:ascii="Arial" w:hAnsi="Arial"/>
          <w:sz w:val="20"/>
          <w:szCs w:val="20"/>
          <w:lang w:val="en-US"/>
        </w:rPr>
        <w:t xml:space="preserve">system </w:t>
      </w:r>
      <w:r>
        <w:rPr>
          <w:rFonts w:ascii="Arial" w:hAnsi="Arial"/>
          <w:sz w:val="20"/>
          <w:szCs w:val="20"/>
          <w:lang w:val="en-US"/>
        </w:rPr>
        <w:t xml:space="preserve">to obtain a measurement of total lipid, lean muscle mass, and total body water accurate to better than ±0.1g for each substrate. After analysis, animals are returned to the exact location of capture. QMR </w:t>
      </w:r>
      <w:r w:rsidR="000E6E40">
        <w:rPr>
          <w:rFonts w:ascii="Arial" w:hAnsi="Arial"/>
          <w:sz w:val="20"/>
          <w:szCs w:val="20"/>
          <w:lang w:val="en-US"/>
        </w:rPr>
        <w:t xml:space="preserve">systems like ours </w:t>
      </w:r>
      <w:r>
        <w:rPr>
          <w:rFonts w:ascii="Arial" w:hAnsi="Arial"/>
          <w:sz w:val="20"/>
          <w:szCs w:val="20"/>
          <w:lang w:val="en-US"/>
        </w:rPr>
        <w:t>have been used in the laboratory for over a decade (</w:t>
      </w:r>
      <w:proofErr w:type="spellStart"/>
      <w:r>
        <w:rPr>
          <w:rFonts w:ascii="Arial" w:hAnsi="Arial"/>
          <w:sz w:val="20"/>
          <w:szCs w:val="20"/>
          <w:lang w:val="en-US"/>
        </w:rPr>
        <w:t>Taicher</w:t>
      </w:r>
      <w:proofErr w:type="spellEnd"/>
      <w:r>
        <w:rPr>
          <w:rFonts w:ascii="Arial" w:hAnsi="Arial"/>
          <w:sz w:val="20"/>
          <w:szCs w:val="20"/>
          <w:lang w:val="en-US"/>
        </w:rPr>
        <w:t xml:space="preserve"> et al. 2003) and are based on the same principles employed by any magnetic resonance system (Guglielmo et al. 2011). Our field-portable QMR system is manufactured by EchoMRI™</w:t>
      </w:r>
      <w:r>
        <w:rPr>
          <w:sz w:val="20"/>
          <w:szCs w:val="20"/>
          <w:lang w:val="en-US"/>
        </w:rPr>
        <w:t xml:space="preserve"> </w:t>
      </w:r>
      <w:r>
        <w:rPr>
          <w:rFonts w:ascii="Arial" w:hAnsi="Arial"/>
          <w:sz w:val="20"/>
          <w:szCs w:val="20"/>
          <w:lang w:val="en-US"/>
        </w:rPr>
        <w:t>(Houston, TX) and has been previously validated on passerine birds, bats, and small terrestrial mammals (Tinsley et al. 2004, McGuire and Guglielmo 2010, Guglielmo et al. 2011).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w:t>
      </w:r>
      <w:r w:rsidR="000E6E40">
        <w:rPr>
          <w:rFonts w:ascii="Arial" w:hAnsi="Arial"/>
          <w:sz w:val="20"/>
          <w:szCs w:val="20"/>
          <w:lang w:val="en-US"/>
        </w:rPr>
        <w:t xml:space="preserve">; our data show </w:t>
      </w:r>
      <w:r>
        <w:rPr>
          <w:rFonts w:ascii="Arial" w:hAnsi="Arial"/>
          <w:sz w:val="20"/>
          <w:szCs w:val="20"/>
          <w:lang w:val="en-US"/>
        </w:rPr>
        <w:t>metal ear tags and internal electronic pit tags do not affect measurement accuracy.</w:t>
      </w:r>
    </w:p>
    <w:p w14:paraId="3553AA13" w14:textId="77777777" w:rsidR="009D3E91" w:rsidRDefault="009D3E91" w:rsidP="008F3655">
      <w:pPr>
        <w:pStyle w:val="BodyA"/>
        <w:tabs>
          <w:tab w:val="left" w:pos="2070"/>
        </w:tabs>
        <w:rPr>
          <w:rFonts w:ascii="Arial" w:hAnsi="Arial"/>
          <w:sz w:val="20"/>
          <w:szCs w:val="20"/>
          <w:lang w:val="en-US"/>
        </w:rPr>
      </w:pPr>
    </w:p>
    <w:p w14:paraId="3E7F3808" w14:textId="127667FA" w:rsidR="00E47925" w:rsidRPr="009D3E91" w:rsidRDefault="009D3E91" w:rsidP="008F3655">
      <w:pPr>
        <w:pStyle w:val="BodyA"/>
        <w:tabs>
          <w:tab w:val="left" w:pos="2070"/>
        </w:tabs>
        <w:rPr>
          <w:rFonts w:ascii="Arial" w:eastAsia="Arial" w:hAnsi="Arial" w:cs="Arial"/>
          <w:i/>
          <w:iCs/>
          <w:sz w:val="20"/>
          <w:szCs w:val="20"/>
          <w:lang w:val="en-US"/>
        </w:rPr>
      </w:pPr>
      <w:r w:rsidRPr="009D3E91">
        <w:rPr>
          <w:rFonts w:ascii="Arial" w:hAnsi="Arial"/>
          <w:i/>
          <w:iCs/>
          <w:sz w:val="20"/>
          <w:szCs w:val="20"/>
          <w:highlight w:val="yellow"/>
          <w:lang w:val="en-US"/>
        </w:rPr>
        <w:t>Mark-Recapture Models</w:t>
      </w:r>
      <w:r w:rsidR="00F45DEF">
        <w:rPr>
          <w:rFonts w:ascii="Arial" w:hAnsi="Arial"/>
          <w:i/>
          <w:iCs/>
          <w:sz w:val="20"/>
          <w:szCs w:val="20"/>
          <w:highlight w:val="yellow"/>
          <w:lang w:val="en-US"/>
        </w:rPr>
        <w:t>: Survival and Population Size</w:t>
      </w:r>
      <w:r>
        <w:rPr>
          <w:rFonts w:ascii="Arial" w:hAnsi="Arial"/>
          <w:i/>
          <w:iCs/>
          <w:sz w:val="20"/>
          <w:szCs w:val="20"/>
          <w:highlight w:val="yellow"/>
          <w:lang w:val="en-US"/>
        </w:rPr>
        <w:t xml:space="preserve"> (Manlick)</w:t>
      </w:r>
      <w:r w:rsidRPr="009D3E91">
        <w:rPr>
          <w:rFonts w:ascii="Arial" w:hAnsi="Arial"/>
          <w:i/>
          <w:iCs/>
          <w:sz w:val="20"/>
          <w:szCs w:val="20"/>
          <w:highlight w:val="yellow"/>
          <w:lang w:val="en-US"/>
        </w:rPr>
        <w:t>.</w:t>
      </w:r>
      <w:r w:rsidR="00621B11" w:rsidRPr="009D3E91">
        <w:rPr>
          <w:rFonts w:ascii="Arial" w:hAnsi="Arial"/>
          <w:i/>
          <w:iCs/>
          <w:sz w:val="20"/>
          <w:szCs w:val="20"/>
          <w:lang w:val="en-US"/>
        </w:rPr>
        <w:t xml:space="preserve"> </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4D11F654" w14:textId="4485F6EE" w:rsidR="006901D2" w:rsidRPr="004F14D0" w:rsidRDefault="004F14D0" w:rsidP="008F3655">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Foraging Model (Diffusion Mapping)</w:t>
      </w:r>
      <w:r>
        <w:rPr>
          <w:rFonts w:ascii="Arial" w:hAnsi="Arial"/>
          <w:sz w:val="20"/>
          <w:szCs w:val="20"/>
          <w:lang w:val="en-US"/>
        </w:rPr>
        <w:t>. After</w:t>
      </w:r>
      <w:r w:rsidR="006901D2" w:rsidRPr="004F14D0">
        <w:rPr>
          <w:rFonts w:ascii="Arial" w:hAnsi="Arial"/>
          <w:sz w:val="20"/>
          <w:szCs w:val="20"/>
          <w:lang w:val="en-US"/>
        </w:rPr>
        <w:t xml:space="preserve"> averaging biweekly dietary vectors of each targeting strategy across n=500 replicate foraging simulations, and following the principles of diffusion mapping, we first establish a similarity matrix across targeting strategy pairs. A given targeting strategy can be represented by a matrix of biweekly proportional contribution averages (with rows being resource groups, and columns being biweekly averages), and we calculate pairwise similarity between each matrix pair using Jaccard distance. The similarity matrix can be treated as an Adjacency matrix </w:t>
      </w:r>
      <w:r w:rsidR="006901D2" w:rsidRPr="004F14D0">
        <w:rPr>
          <w:rFonts w:ascii="Arial" w:hAnsi="Arial"/>
          <w:b/>
          <w:bCs/>
          <w:sz w:val="20"/>
          <w:szCs w:val="20"/>
          <w:lang w:val="en-US"/>
        </w:rPr>
        <w:t>A</w:t>
      </w:r>
      <w:r w:rsidR="006901D2" w:rsidRPr="004F14D0">
        <w:rPr>
          <w:rFonts w:ascii="Arial" w:hAnsi="Arial"/>
          <w:sz w:val="20"/>
          <w:szCs w:val="20"/>
          <w:lang w:val="en-US"/>
        </w:rPr>
        <w:t xml:space="preserve"> - defining how nodes in a network are linked - where strategies (nodes) are linked together if they have a similarity greater than a particular value, and are not linked if they fall below that value. In this case, each targeting strategy is linked to the k=10 most similar targeting strategies, and we note that our results are not particularly sensitive to the choice of k. We then imagine a diffusive process taking place on this `strategy network’, where the diffusive modes can be used to construct a consumer strategy space where alternative strategies can be directly compared to one another. To obtain these diffusive modes, we transform the strategy matrix into a Laplacian matrix, such that </w:t>
      </w:r>
      <w:r w:rsidR="006901D2" w:rsidRPr="004F14D0">
        <w:rPr>
          <w:rFonts w:ascii="Arial" w:hAnsi="Arial"/>
          <w:b/>
          <w:bCs/>
          <w:sz w:val="20"/>
          <w:szCs w:val="20"/>
          <w:lang w:val="en-US"/>
        </w:rPr>
        <w:t>L</w:t>
      </w:r>
      <w:r w:rsidR="006901D2" w:rsidRPr="004F14D0">
        <w:rPr>
          <w:rFonts w:ascii="Arial" w:hAnsi="Arial"/>
          <w:sz w:val="20"/>
          <w:szCs w:val="20"/>
          <w:lang w:val="en-US"/>
        </w:rPr>
        <w:t xml:space="preserve"> = </w:t>
      </w:r>
      <w:r w:rsidR="006901D2" w:rsidRPr="004F14D0">
        <w:rPr>
          <w:rFonts w:ascii="Arial" w:hAnsi="Arial"/>
          <w:b/>
          <w:bCs/>
          <w:sz w:val="20"/>
          <w:szCs w:val="20"/>
          <w:lang w:val="en-US"/>
        </w:rPr>
        <w:t>A</w:t>
      </w:r>
      <w:r w:rsidR="006901D2" w:rsidRPr="004F14D0">
        <w:rPr>
          <w:rFonts w:ascii="Arial" w:hAnsi="Arial"/>
          <w:sz w:val="20"/>
          <w:szCs w:val="20"/>
          <w:lang w:val="en-US"/>
        </w:rPr>
        <w:t xml:space="preserve"> - </w:t>
      </w:r>
      <w:r w:rsidR="006901D2" w:rsidRPr="004F14D0">
        <w:rPr>
          <w:rFonts w:ascii="Arial" w:hAnsi="Arial"/>
          <w:b/>
          <w:bCs/>
          <w:sz w:val="20"/>
          <w:szCs w:val="20"/>
          <w:lang w:val="en-US"/>
        </w:rPr>
        <w:t>D</w:t>
      </w:r>
      <w:r w:rsidR="006901D2" w:rsidRPr="004F14D0">
        <w:rPr>
          <w:rFonts w:ascii="Arial" w:hAnsi="Arial"/>
          <w:sz w:val="20"/>
          <w:szCs w:val="20"/>
          <w:lang w:val="en-US"/>
        </w:rPr>
        <w:t xml:space="preserve">, where </w:t>
      </w:r>
      <w:r w:rsidR="006901D2" w:rsidRPr="004F14D0">
        <w:rPr>
          <w:rFonts w:ascii="Arial" w:hAnsi="Arial"/>
          <w:b/>
          <w:bCs/>
          <w:sz w:val="20"/>
          <w:szCs w:val="20"/>
          <w:lang w:val="en-US"/>
        </w:rPr>
        <w:t>D</w:t>
      </w:r>
      <w:r w:rsidR="006901D2" w:rsidRPr="004F14D0">
        <w:rPr>
          <w:rFonts w:ascii="Arial" w:hAnsi="Arial"/>
          <w:sz w:val="20"/>
          <w:szCs w:val="20"/>
          <w:lang w:val="en-US"/>
        </w:rPr>
        <w:t xml:space="preserve"> is the diagonal matrix of </w:t>
      </w:r>
      <w:r w:rsidR="006901D2" w:rsidRPr="004F14D0">
        <w:rPr>
          <w:rFonts w:ascii="Arial" w:hAnsi="Arial"/>
          <w:b/>
          <w:bCs/>
          <w:sz w:val="20"/>
          <w:szCs w:val="20"/>
          <w:lang w:val="en-US"/>
        </w:rPr>
        <w:t>A</w:t>
      </w:r>
      <w:r w:rsidR="006901D2" w:rsidRPr="004F14D0">
        <w:rPr>
          <w:rFonts w:ascii="Arial" w:hAnsi="Arial"/>
          <w:sz w:val="20"/>
          <w:szCs w:val="20"/>
          <w:lang w:val="en-US"/>
        </w:rPr>
        <w:t xml:space="preserve">. The eigenvectors of </w:t>
      </w:r>
      <w:r w:rsidR="006901D2" w:rsidRPr="004F14D0">
        <w:rPr>
          <w:rFonts w:ascii="Arial" w:hAnsi="Arial"/>
          <w:b/>
          <w:bCs/>
          <w:sz w:val="20"/>
          <w:szCs w:val="20"/>
          <w:lang w:val="en-US"/>
        </w:rPr>
        <w:t>L</w:t>
      </w:r>
      <w:r w:rsidR="006901D2" w:rsidRPr="004F14D0">
        <w:rPr>
          <w:rFonts w:ascii="Arial" w:hAnsi="Arial"/>
          <w:sz w:val="20"/>
          <w:szCs w:val="20"/>
          <w:lang w:val="en-US"/>
        </w:rPr>
        <w:t xml:space="preserve"> (v_0 to v_n) provide the modes of the diffusive process operating on the strategy space, which are scaled by the Laplacian eigenvalues (lambda_0 to lambda_n). From the the n-dimensional diffusion space and following Fahimipour et al. (2020), we finally construct a 2-dimensional embedding of the consumer strategy-niche manifold, to permit easier visualization. Strategies that share greater temporal similarity with each other will thus fall closer within the diffusion eigenspace, and form the basis by which alternative empirical strategies can then be assessed.</w:t>
      </w:r>
    </w:p>
    <w:p w14:paraId="2C363C2F" w14:textId="77777777" w:rsidR="00FA4904" w:rsidRDefault="00FA4904" w:rsidP="008F3655">
      <w:pPr>
        <w:pStyle w:val="BodyAAA"/>
        <w:tabs>
          <w:tab w:val="left" w:pos="2070"/>
        </w:tabs>
        <w:rPr>
          <w:rFonts w:ascii="Arial" w:hAnsi="Arial"/>
          <w:b/>
          <w:bCs/>
          <w:i/>
          <w:iCs/>
          <w:sz w:val="20"/>
          <w:szCs w:val="20"/>
          <w:lang w:val="en-US"/>
        </w:rPr>
      </w:pPr>
    </w:p>
    <w:p w14:paraId="5775B41A" w14:textId="77F92610" w:rsidR="00E47925" w:rsidRPr="004F14D0" w:rsidRDefault="00621B11" w:rsidP="008F3655">
      <w:pPr>
        <w:pStyle w:val="BodyAAA"/>
        <w:tabs>
          <w:tab w:val="left" w:pos="2070"/>
        </w:tabs>
        <w:rPr>
          <w:rFonts w:ascii="Arial" w:eastAsia="Arial" w:hAnsi="Arial" w:cs="Arial"/>
          <w:i/>
          <w:iCs/>
          <w:sz w:val="20"/>
          <w:szCs w:val="20"/>
          <w:lang w:val="en-US"/>
        </w:rPr>
      </w:pPr>
      <w:r>
        <w:rPr>
          <w:rFonts w:ascii="Arial" w:hAnsi="Arial"/>
          <w:b/>
          <w:bCs/>
          <w:i/>
          <w:iCs/>
          <w:sz w:val="20"/>
          <w:szCs w:val="20"/>
          <w:lang w:val="en-US"/>
        </w:rPr>
        <w:t>Summary of Intellectual Merits</w:t>
      </w:r>
    </w:p>
    <w:p w14:paraId="33BF1073" w14:textId="77777777" w:rsidR="00C37B75" w:rsidRDefault="00C37B75" w:rsidP="008F3655">
      <w:pPr>
        <w:pStyle w:val="Body"/>
        <w:rPr>
          <w:rFonts w:ascii="Arial" w:hAnsi="Arial"/>
          <w:b/>
          <w:bCs/>
          <w:i/>
          <w:iCs/>
          <w:sz w:val="20"/>
          <w:szCs w:val="20"/>
          <w:lang w:val="en-US"/>
        </w:rPr>
      </w:pPr>
    </w:p>
    <w:p w14:paraId="49797D54" w14:textId="0437158F" w:rsidR="00E47925" w:rsidRDefault="00621B11" w:rsidP="008F3655">
      <w:pPr>
        <w:pStyle w:val="Body"/>
        <w:rPr>
          <w:rFonts w:ascii="Arial" w:eastAsia="Arial" w:hAnsi="Arial" w:cs="Arial"/>
          <w:b/>
          <w:bCs/>
          <w:i/>
          <w:iCs/>
          <w:sz w:val="20"/>
          <w:szCs w:val="20"/>
        </w:rPr>
      </w:pPr>
      <w:r>
        <w:rPr>
          <w:rFonts w:ascii="Arial" w:hAnsi="Arial"/>
          <w:b/>
          <w:bCs/>
          <w:i/>
          <w:iCs/>
          <w:sz w:val="20"/>
          <w:szCs w:val="20"/>
          <w:lang w:val="en-US"/>
        </w:rPr>
        <w:t>Broader Impacts</w:t>
      </w:r>
    </w:p>
    <w:p w14:paraId="54C9E9B0" w14:textId="77777777" w:rsidR="00E47925" w:rsidRDefault="00E47925" w:rsidP="008F3655">
      <w:pPr>
        <w:pStyle w:val="Body"/>
        <w:rPr>
          <w:rFonts w:ascii="Arial" w:eastAsia="Arial" w:hAnsi="Arial" w:cs="Arial"/>
          <w:b/>
          <w:bCs/>
          <w:i/>
          <w:iCs/>
          <w:sz w:val="20"/>
          <w:szCs w:val="20"/>
        </w:rPr>
      </w:pPr>
    </w:p>
    <w:p w14:paraId="6116ED89" w14:textId="67F9A103" w:rsidR="00E47925" w:rsidRDefault="00BF7476" w:rsidP="008F3655">
      <w:pPr>
        <w:pStyle w:val="BodyA"/>
        <w:tabs>
          <w:tab w:val="left" w:pos="2070"/>
        </w:tabs>
        <w:rPr>
          <w:rFonts w:ascii="Arial" w:eastAsia="Arial" w:hAnsi="Arial" w:cs="Arial"/>
          <w:sz w:val="20"/>
          <w:szCs w:val="20"/>
          <w:lang w:val="en-US"/>
        </w:rPr>
      </w:pPr>
      <w:r>
        <w:rPr>
          <w:rFonts w:ascii="Arial" w:hAnsi="Arial"/>
          <w:b/>
          <w:bCs/>
          <w:i/>
          <w:iCs/>
          <w:sz w:val="20"/>
          <w:szCs w:val="20"/>
          <w:lang w:val="en-US"/>
        </w:rPr>
        <w:t xml:space="preserve">UNM. </w:t>
      </w:r>
      <w:r w:rsidR="00621B11">
        <w:rPr>
          <w:rFonts w:ascii="Arial" w:hAnsi="Arial"/>
          <w:sz w:val="20"/>
          <w:szCs w:val="20"/>
          <w:lang w:val="en-US"/>
        </w:rPr>
        <w:t xml:space="preserve">This project will provide an engaging platform for engaging and training undergraduates and under-represented groups in STEM disciplines. First, our field-based project lies at the interface between ecology and physiology and thus provides many opportunities for teaching undergraduate students integrative biology through hands-on research and classroom experiences. Our project will take place on the </w:t>
      </w:r>
      <w:proofErr w:type="spellStart"/>
      <w:r w:rsidR="00621B11">
        <w:rPr>
          <w:rFonts w:ascii="Arial" w:hAnsi="Arial"/>
          <w:sz w:val="20"/>
          <w:szCs w:val="20"/>
          <w:lang w:val="en-US"/>
        </w:rPr>
        <w:t>Sevilleta</w:t>
      </w:r>
      <w:proofErr w:type="spellEnd"/>
      <w:r w:rsidR="00621B11">
        <w:rPr>
          <w:rFonts w:ascii="Arial" w:hAnsi="Arial"/>
          <w:sz w:val="20"/>
          <w:szCs w:val="20"/>
          <w:lang w:val="en-US"/>
        </w:rPr>
        <w:t xml:space="preserve"> NWR just south of UNM, which grants undergraduate students immediate access to field-based ecological research. Both UNM and UC-Merced are minority-majority universities and certified Hispanic serving institutions, and UNM also has a large Native American population. First-generation undergraduate students often struggle to find relevance and purpose in their classroom curriculum; our project will engage a minimum of 6–8 undergraduates in research each year and teach them practical field skills such as handling and processing small mammals, as well as identifying and collecting plants. They will also learn how several cutting-edge technologies (QMR, </w:t>
      </w:r>
      <w:r w:rsidR="0059464C">
        <w:rPr>
          <w:rFonts w:ascii="Arial" w:hAnsi="Arial"/>
          <w:sz w:val="20"/>
          <w:szCs w:val="20"/>
          <w:lang w:val="en-US"/>
        </w:rPr>
        <w:t>metabarcoding,</w:t>
      </w:r>
      <w:r w:rsidR="00621B11">
        <w:rPr>
          <w:rFonts w:ascii="Arial" w:hAnsi="Arial"/>
          <w:sz w:val="20"/>
          <w:szCs w:val="20"/>
          <w:lang w:val="en-US"/>
        </w:rPr>
        <w:t xml:space="preserve"> stable isotopes) can be implemented to study ecology. We have found that these experiences tend to be transformative for undergraduates as they gain knowledge and confidence that helps them nurture an identity as an independent and creative scientist, and many pursue senior honors thesis projects as a result. </w:t>
      </w:r>
      <w:r w:rsidR="001138B8">
        <w:rPr>
          <w:rFonts w:ascii="Arial" w:hAnsi="Arial"/>
          <w:sz w:val="20"/>
          <w:szCs w:val="20"/>
          <w:lang w:val="en-US"/>
        </w:rPr>
        <w:t>In addition, t</w:t>
      </w:r>
      <w:r w:rsidR="00621B11">
        <w:rPr>
          <w:rFonts w:ascii="Arial" w:hAnsi="Arial"/>
          <w:sz w:val="20"/>
          <w:szCs w:val="20"/>
          <w:lang w:val="en-US"/>
        </w:rPr>
        <w:t xml:space="preserve">his project will directly support </w:t>
      </w:r>
      <w:r w:rsidR="001138B8">
        <w:rPr>
          <w:rFonts w:ascii="Arial" w:hAnsi="Arial"/>
          <w:sz w:val="20"/>
          <w:szCs w:val="20"/>
          <w:lang w:val="en-US"/>
        </w:rPr>
        <w:t xml:space="preserve">two </w:t>
      </w:r>
      <w:r w:rsidR="00621B11">
        <w:rPr>
          <w:rFonts w:ascii="Arial" w:hAnsi="Arial"/>
          <w:sz w:val="20"/>
          <w:szCs w:val="20"/>
          <w:lang w:val="en-US"/>
        </w:rPr>
        <w:t>graduate students</w:t>
      </w:r>
      <w:r w:rsidR="001138B8">
        <w:rPr>
          <w:rFonts w:ascii="Arial" w:hAnsi="Arial"/>
          <w:sz w:val="20"/>
          <w:szCs w:val="20"/>
          <w:lang w:val="en-US"/>
        </w:rPr>
        <w:t xml:space="preserve"> and one postdoctoral scientist</w:t>
      </w:r>
      <w:r w:rsidR="00621B11">
        <w:rPr>
          <w:rFonts w:ascii="Arial" w:hAnsi="Arial"/>
          <w:sz w:val="20"/>
          <w:szCs w:val="20"/>
          <w:lang w:val="en-US"/>
        </w:rPr>
        <w:t xml:space="preserve">, who in addition to acquiring the skills described above will help manage a large field- and lab-intensive project, and mentor the four part-time undergraduate students the project will also support. </w:t>
      </w:r>
    </w:p>
    <w:p w14:paraId="47A3907D" w14:textId="77777777" w:rsidR="00E47925" w:rsidRDefault="00E47925" w:rsidP="008F3655">
      <w:pPr>
        <w:pStyle w:val="BodyA"/>
        <w:tabs>
          <w:tab w:val="left" w:pos="2070"/>
        </w:tabs>
        <w:rPr>
          <w:rFonts w:ascii="Arial" w:eastAsia="Arial" w:hAnsi="Arial" w:cs="Arial"/>
          <w:sz w:val="20"/>
          <w:szCs w:val="20"/>
          <w:lang w:val="en-US"/>
        </w:rPr>
      </w:pPr>
    </w:p>
    <w:p w14:paraId="68EADE94" w14:textId="5997486C" w:rsidR="00E47925" w:rsidRDefault="00621B11" w:rsidP="008F3655">
      <w:pPr>
        <w:pStyle w:val="BodyA"/>
        <w:tabs>
          <w:tab w:val="left" w:pos="2070"/>
        </w:tabs>
        <w:ind w:firstLine="360"/>
        <w:rPr>
          <w:rFonts w:ascii="Arial" w:eastAsia="Arial" w:hAnsi="Arial" w:cs="Arial"/>
          <w:sz w:val="20"/>
          <w:szCs w:val="20"/>
          <w:lang w:val="en-US"/>
        </w:rPr>
      </w:pPr>
      <w:r>
        <w:rPr>
          <w:rFonts w:ascii="Arial" w:hAnsi="Arial"/>
          <w:sz w:val="20"/>
          <w:szCs w:val="20"/>
          <w:lang w:val="en-US"/>
        </w:rPr>
        <w:t xml:space="preserve">The PIs will also teach a new two-week intensive field course in mid-May of each year of the project, which will be designed to expose undergraduates to cutting-edge field and lab-based research. This course will be offered to any biology major at UNM and incoming </w:t>
      </w:r>
      <w:proofErr w:type="spellStart"/>
      <w:r>
        <w:rPr>
          <w:rFonts w:ascii="Arial" w:hAnsi="Arial"/>
          <w:sz w:val="20"/>
          <w:szCs w:val="20"/>
          <w:lang w:val="en-US"/>
        </w:rPr>
        <w:t>Sevilleta</w:t>
      </w:r>
      <w:proofErr w:type="spellEnd"/>
      <w:r>
        <w:rPr>
          <w:rFonts w:ascii="Arial" w:hAnsi="Arial"/>
          <w:sz w:val="20"/>
          <w:szCs w:val="20"/>
          <w:lang w:val="en-US"/>
        </w:rPr>
        <w:t xml:space="preserve"> Research Experiences for Undergraduates (REU) students; we expect that it will attract ~10–20 students per year. The course will be organized into three sessions. Mornings will be spent at our field sites at the </w:t>
      </w:r>
      <w:proofErr w:type="spellStart"/>
      <w:r>
        <w:rPr>
          <w:rFonts w:ascii="Arial" w:hAnsi="Arial"/>
          <w:sz w:val="20"/>
          <w:szCs w:val="20"/>
          <w:lang w:val="en-US"/>
        </w:rPr>
        <w:t>Sevilleta</w:t>
      </w:r>
      <w:proofErr w:type="spellEnd"/>
      <w:r>
        <w:rPr>
          <w:rFonts w:ascii="Arial" w:hAnsi="Arial"/>
          <w:sz w:val="20"/>
          <w:szCs w:val="20"/>
          <w:lang w:val="en-US"/>
        </w:rPr>
        <w:t xml:space="preserve">, where students will learn how to identify and process small mammals and plants, collect plant and consumer (small mammals, grasshoppers, ants) tissues for stable isotope analysis, operate the QMR and ultrasonography equipment, and quantify aboveground net primary production. After lunch, students will attend one lecture given by the PIs and their graduate students and then spend 2–3 hours in the laboratory learning data management and analysis skills as well as how to process plant and animal tissue samples for stable isotope analysis. With support from UNM and NSF (DBI-1429042), </w:t>
      </w:r>
      <w:r w:rsidR="008C0202">
        <w:rPr>
          <w:rFonts w:ascii="Arial" w:hAnsi="Arial"/>
          <w:sz w:val="20"/>
          <w:szCs w:val="20"/>
          <w:lang w:val="en-US"/>
        </w:rPr>
        <w:t xml:space="preserve">PI Newsome co-founded </w:t>
      </w:r>
      <w:r>
        <w:rPr>
          <w:rFonts w:ascii="Arial" w:hAnsi="Arial"/>
          <w:sz w:val="20"/>
          <w:szCs w:val="20"/>
          <w:lang w:val="en-US"/>
        </w:rPr>
        <w:t xml:space="preserve">the UNM Center for Stable Isotopes (CSI), an interdisciplinary facility dedicated to enhancing research and training in the application of stable isotope analysis in the biological, geological, anthropological, and medical sciences (http://csi.unm.edu). For the purposes of our short course, CSI will provide students with hands-on training on how to operate and maintain isotope ratio mass spectrometers. In doing so, students will produce isotope data for the samples they collect during the field portion of the course, which they will learn how to analyze and interpret using mixing models and spatial metrics to quantify variation in resource use within and among desert consumers. CSI also provides grants for undergraduate and graduate projects to cover analytical costs, thus encouraging students to take on field and laboratory projects that may result in peer-reviewed publications or presentations.  </w:t>
      </w:r>
    </w:p>
    <w:p w14:paraId="1569C56F" w14:textId="77777777" w:rsidR="00E47925" w:rsidRDefault="00621B11" w:rsidP="008F3655">
      <w:pPr>
        <w:pStyle w:val="BodyA"/>
        <w:tabs>
          <w:tab w:val="left" w:pos="2070"/>
        </w:tabs>
        <w:rPr>
          <w:rFonts w:ascii="Arial" w:eastAsia="Arial" w:hAnsi="Arial" w:cs="Arial"/>
          <w:sz w:val="20"/>
          <w:szCs w:val="20"/>
          <w:lang w:val="en-US"/>
        </w:rPr>
      </w:pPr>
      <w:r>
        <w:rPr>
          <w:sz w:val="22"/>
          <w:szCs w:val="22"/>
          <w:lang w:val="en-US"/>
        </w:rPr>
        <w:t xml:space="preserve"> </w:t>
      </w:r>
      <w:r>
        <w:rPr>
          <w:rFonts w:ascii="Arial" w:hAnsi="Arial"/>
          <w:sz w:val="20"/>
          <w:szCs w:val="20"/>
          <w:lang w:val="en-US"/>
        </w:rPr>
        <w:t xml:space="preserve"> </w:t>
      </w:r>
    </w:p>
    <w:p w14:paraId="15C7FBDC" w14:textId="63C6C7C8" w:rsidR="00E47925" w:rsidRDefault="00621B11" w:rsidP="008F3655">
      <w:pPr>
        <w:pStyle w:val="BodyA"/>
        <w:tabs>
          <w:tab w:val="left" w:pos="2070"/>
        </w:tabs>
        <w:ind w:firstLine="360"/>
        <w:rPr>
          <w:rFonts w:ascii="Arial" w:hAnsi="Arial"/>
          <w:sz w:val="20"/>
          <w:szCs w:val="20"/>
          <w:lang w:val="en-US"/>
        </w:rPr>
      </w:pPr>
      <w:r>
        <w:rPr>
          <w:rFonts w:ascii="Arial" w:hAnsi="Arial"/>
          <w:sz w:val="20"/>
          <w:szCs w:val="20"/>
          <w:lang w:val="en-US"/>
        </w:rPr>
        <w:t xml:space="preserve">Results of this study will be incorporated into ecology courses taught in the U.S. and abroad, including a one-week short course taught by the PIs on stable isotope ecology to graduate students and faculty at the Centro Austral de </w:t>
      </w:r>
      <w:proofErr w:type="spellStart"/>
      <w:r>
        <w:rPr>
          <w:rFonts w:ascii="Arial" w:hAnsi="Arial"/>
          <w:sz w:val="20"/>
          <w:szCs w:val="20"/>
          <w:lang w:val="en-US"/>
        </w:rPr>
        <w:t>Investigaciones</w:t>
      </w:r>
      <w:proofErr w:type="spellEnd"/>
      <w:r>
        <w:rPr>
          <w:rFonts w:ascii="Arial" w:hAnsi="Arial"/>
          <w:sz w:val="20"/>
          <w:szCs w:val="20"/>
          <w:lang w:val="en-US"/>
        </w:rPr>
        <w:t xml:space="preserve"> </w:t>
      </w:r>
      <w:proofErr w:type="spellStart"/>
      <w:r>
        <w:rPr>
          <w:rFonts w:ascii="Arial" w:hAnsi="Arial"/>
          <w:sz w:val="20"/>
          <w:szCs w:val="20"/>
          <w:lang w:val="en-US"/>
        </w:rPr>
        <w:t>Cientificas</w:t>
      </w:r>
      <w:proofErr w:type="spellEnd"/>
      <w:r>
        <w:rPr>
          <w:rFonts w:ascii="Arial" w:hAnsi="Arial"/>
          <w:sz w:val="20"/>
          <w:szCs w:val="20"/>
          <w:lang w:val="en-US"/>
        </w:rPr>
        <w:t xml:space="preserve"> in Ushuaia, Argentina in </w:t>
      </w:r>
      <w:commentRangeStart w:id="101"/>
      <w:r>
        <w:rPr>
          <w:rFonts w:ascii="Arial" w:hAnsi="Arial"/>
          <w:sz w:val="20"/>
          <w:szCs w:val="20"/>
          <w:lang w:val="en-US"/>
        </w:rPr>
        <w:t>2016</w:t>
      </w:r>
      <w:commentRangeEnd w:id="101"/>
      <w:r w:rsidR="00B9281D">
        <w:rPr>
          <w:rStyle w:val="CommentReference"/>
          <w:rFonts w:cs="Times New Roman"/>
          <w:color w:val="auto"/>
          <w:lang w:val="en-US"/>
        </w:rPr>
        <w:commentReference w:id="101"/>
      </w:r>
      <w:r>
        <w:rPr>
          <w:rFonts w:ascii="Arial" w:hAnsi="Arial"/>
          <w:sz w:val="20"/>
          <w:szCs w:val="20"/>
          <w:lang w:val="en-US"/>
        </w:rPr>
        <w:t xml:space="preserve">. Over the past five years, PI Newsome has taught six short courses in four Latin American countries that have attracted &gt;300 graduate students, postdoctoral researchers, and faculty. Relationships forged during these short courses have resulted in eight graduate students coming to the U.S. to train in laboratories Newsome has been associated with. These interactions have also produced ~10 publications in peer-reviewed journals, but more importantly they have led to the transfer of knowledge and technology between the U.S. and Latin America, where the use of and analytical capability for stable isotope analysis is rapidly growing. PI Newsome also contributes to IsoCamp, a two-week short course taught each summer at the University of Utah to an international group of graduate students and postdoctoral researchers. </w:t>
      </w:r>
    </w:p>
    <w:p w14:paraId="25BD2704" w14:textId="648E8A82" w:rsidR="00BF7476" w:rsidRDefault="00BF7476" w:rsidP="00BF7476">
      <w:pPr>
        <w:pStyle w:val="BodyA"/>
        <w:tabs>
          <w:tab w:val="left" w:pos="2070"/>
        </w:tabs>
        <w:rPr>
          <w:rFonts w:ascii="Arial" w:hAnsi="Arial"/>
          <w:sz w:val="20"/>
          <w:szCs w:val="20"/>
          <w:lang w:val="en-US"/>
        </w:rPr>
      </w:pPr>
    </w:p>
    <w:p w14:paraId="6D0401A0" w14:textId="038E176F" w:rsidR="00BF7476" w:rsidRDefault="00BF7476" w:rsidP="00BF7476">
      <w:pPr>
        <w:pStyle w:val="Body"/>
        <w:rPr>
          <w:ins w:id="102" w:author="Justin Yeakel" w:date="2021-07-20T16:53:00Z"/>
          <w:rFonts w:ascii="Arial" w:eastAsia="Arial" w:hAnsi="Arial" w:cs="Arial"/>
          <w:sz w:val="20"/>
          <w:szCs w:val="20"/>
          <w:lang w:val="en-US"/>
        </w:rPr>
      </w:pPr>
      <w:r w:rsidRPr="00BF7476">
        <w:rPr>
          <w:rFonts w:ascii="Arial" w:eastAsia="Arial" w:hAnsi="Arial" w:cs="Arial"/>
          <w:b/>
          <w:bCs/>
          <w:i/>
          <w:iCs/>
          <w:sz w:val="20"/>
          <w:szCs w:val="20"/>
          <w:lang w:val="en-US"/>
        </w:rPr>
        <w:t>Brown Universit</w:t>
      </w:r>
      <w:r>
        <w:rPr>
          <w:rFonts w:ascii="Arial" w:eastAsia="Arial" w:hAnsi="Arial" w:cs="Arial"/>
          <w:b/>
          <w:bCs/>
          <w:i/>
          <w:iCs/>
          <w:sz w:val="20"/>
          <w:szCs w:val="20"/>
          <w:lang w:val="en-US"/>
        </w:rPr>
        <w:t>y.</w:t>
      </w:r>
      <w:r w:rsidRPr="00BF7476">
        <w:rPr>
          <w:rFonts w:ascii="Arial" w:eastAsia="Arial" w:hAnsi="Arial" w:cs="Arial"/>
          <w:sz w:val="20"/>
          <w:szCs w:val="20"/>
          <w:lang w:val="en-US"/>
        </w:rPr>
        <w:t xml:space="preserve"> The Education Plan at Brown University integrates trainees into meaningful research and professional networks that intersect all facets of the Research Plan Curriculum at Brown University. Principal among the Broader Impacts is a plan to foster course-based undergraduate research experiences (CURE) based on the collaborations supported by this award. A key learning objective will be for students to gain practical experience deploying rapid DNA tests and developing data-science literacy—timely skillsets for a modern biomedical workforce spanning the environmental sciences, healthcare, and epidemiology (e.g., Feng et al. 2020). Specifically, The split-level (undergrad/grad) course ‘Conservation in the Genomics Age’ (BIOL1515/2015) features an inquiry-based lab in which students collaborate with external collaborators to lead semester-long projects. The proposed CURE is scheduled for the first and third years of the award (Fall 2022 and 2024), when students will receive fecal samples and lead DNA metabarcoding analyses from sample preparation, to DNA sequencing, to bioinformatics, to reporting. The CURE pedagogy is an evidence-based strategy for enhancing access, inclusion, and diversity in STEM compared to more traditional (often unpaid) mentored research opportunities such as internships (</w:t>
      </w:r>
      <w:proofErr w:type="spellStart"/>
      <w:r w:rsidRPr="00BF7476">
        <w:rPr>
          <w:rFonts w:ascii="Arial" w:eastAsia="Arial" w:hAnsi="Arial" w:cs="Arial"/>
          <w:sz w:val="20"/>
          <w:szCs w:val="20"/>
          <w:lang w:val="en-US"/>
        </w:rPr>
        <w:t>Bangera</w:t>
      </w:r>
      <w:proofErr w:type="spellEnd"/>
      <w:r w:rsidRPr="00BF7476">
        <w:rPr>
          <w:rFonts w:ascii="Arial" w:eastAsia="Arial" w:hAnsi="Arial" w:cs="Arial"/>
          <w:sz w:val="20"/>
          <w:szCs w:val="20"/>
          <w:lang w:val="en-US"/>
        </w:rPr>
        <w:t xml:space="preserve"> and </w:t>
      </w:r>
      <w:proofErr w:type="spellStart"/>
      <w:r w:rsidRPr="00BF7476">
        <w:rPr>
          <w:rFonts w:ascii="Arial" w:eastAsia="Arial" w:hAnsi="Arial" w:cs="Arial"/>
          <w:sz w:val="20"/>
          <w:szCs w:val="20"/>
          <w:lang w:val="en-US"/>
        </w:rPr>
        <w:t>Brownell</w:t>
      </w:r>
      <w:proofErr w:type="spellEnd"/>
      <w:r w:rsidRPr="00BF7476">
        <w:rPr>
          <w:rFonts w:ascii="Arial" w:eastAsia="Arial" w:hAnsi="Arial" w:cs="Arial"/>
          <w:sz w:val="20"/>
          <w:szCs w:val="20"/>
          <w:lang w:val="en-US"/>
        </w:rPr>
        <w:t xml:space="preserve"> 2014). These plans are designed to overcome barriers and to evaluate outcomes effectively. A principal strategy is to enhance the visibility of multiple career pathways in STEM, based on evidence that students benefit from access to community spaces and role models that intersect a wide breadth of professional backgrounds (</w:t>
      </w:r>
      <w:proofErr w:type="spellStart"/>
      <w:r w:rsidRPr="00BF7476">
        <w:rPr>
          <w:rFonts w:ascii="Arial" w:eastAsia="Arial" w:hAnsi="Arial" w:cs="Arial"/>
          <w:sz w:val="20"/>
          <w:szCs w:val="20"/>
          <w:lang w:val="en-US"/>
        </w:rPr>
        <w:t>Zavaleta</w:t>
      </w:r>
      <w:proofErr w:type="spellEnd"/>
      <w:r w:rsidRPr="00BF7476">
        <w:rPr>
          <w:rFonts w:ascii="Arial" w:eastAsia="Arial" w:hAnsi="Arial" w:cs="Arial"/>
          <w:sz w:val="20"/>
          <w:szCs w:val="20"/>
          <w:lang w:val="en-US"/>
        </w:rPr>
        <w:t xml:space="preserve"> et al. 2018) and personal identities (Latu et al. 2013). By teleconferencing with Collaborators to learn about how their work contributes to long-term ecological research at an LTER as well as developments in theoretical ecology, students will also gain role models in biology outside of their home institution in order to enhance the visibility of multiple career pathways in STEM. The course thus advances 5 pillars of CURE pedagogy (Ross et al. 2018): relevance (engaged learning with external partners), collaboration (at the bench and </w:t>
      </w:r>
      <w:r w:rsidRPr="00BF7476">
        <w:rPr>
          <w:rFonts w:ascii="Arial" w:eastAsia="Arial" w:hAnsi="Arial" w:cs="Arial"/>
          <w:sz w:val="20"/>
          <w:szCs w:val="20"/>
          <w:lang w:val="en-US"/>
        </w:rPr>
        <w:lastRenderedPageBreak/>
        <w:t>as co-authors), discovery (research results that cannot be known in advance), disciplinary practice (lab-based, computational, and writing skills), and iteration (via peer review and response). The graduate student supported by this award will first enroll in the course (Fall 2022) and later serve as Teaching Assistant (Fall 2024). The grad TA will lead the publication of a paper on diet-microbiome linkages as proposed above, in collaboration with students from the course. This plan to mentor students and aspiring educators to do collaborate on publishing course-based research builds on my strong track-record of publishing prior course-based research, including my own first paper which I published as a graduate student and which provides significant source of motivation for me to succeed in offering similarly transformative opportunities through this course (Kartzinel et al. 2012, Kartzinel et al. 2015b). The effectiveness of this activity will be evaluated through university course evaluations. Kartzinel has demonstrated potential for success in sustaining this CURE program, since the students of a 2018 trial of this program generated all preliminary data presented in Kartzinel's CAREER award (DEB-XXXXX) and all rated their experience in the course ‘effective’ or ‘very effective.’ This proposal will contribute to support of two early career researchers at Brown (PI and a graduate student). Both the PI and postdoc will present research results and co-author resulting publications, thereby enhancing their professional networks and visibility while contributing to the growth of data and understanding of process at an LTER.</w:t>
      </w:r>
    </w:p>
    <w:p w14:paraId="7D25B524" w14:textId="2AA332A5" w:rsidR="004979C3" w:rsidRDefault="004979C3" w:rsidP="00BF7476">
      <w:pPr>
        <w:pStyle w:val="Body"/>
        <w:rPr>
          <w:ins w:id="103" w:author="Justin Yeakel" w:date="2021-07-20T16:53:00Z"/>
          <w:rFonts w:ascii="Arial" w:eastAsia="Arial" w:hAnsi="Arial" w:cs="Arial"/>
          <w:sz w:val="20"/>
          <w:szCs w:val="20"/>
          <w:lang w:val="en-US"/>
        </w:rPr>
      </w:pPr>
    </w:p>
    <w:p w14:paraId="51DAB47D" w14:textId="503516F2" w:rsidR="004979C3" w:rsidRDefault="004979C3" w:rsidP="00BF7476">
      <w:pPr>
        <w:pStyle w:val="Body"/>
        <w:rPr>
          <w:ins w:id="104" w:author="Justin Yeakel" w:date="2021-07-21T11:15:00Z"/>
          <w:rFonts w:ascii="Arial" w:eastAsia="Arial" w:hAnsi="Arial" w:cs="Arial"/>
          <w:sz w:val="20"/>
          <w:szCs w:val="20"/>
          <w:lang w:val="en-US"/>
        </w:rPr>
      </w:pPr>
      <w:ins w:id="105" w:author="Justin Yeakel" w:date="2021-07-20T16:53:00Z">
        <w:r w:rsidRPr="006440BE">
          <w:rPr>
            <w:rFonts w:ascii="Arial" w:eastAsia="Arial" w:hAnsi="Arial" w:cs="Arial"/>
            <w:b/>
            <w:bCs/>
            <w:i/>
            <w:iCs/>
            <w:sz w:val="20"/>
            <w:szCs w:val="20"/>
            <w:lang w:val="en-US"/>
            <w:rPrChange w:id="106" w:author="Justin Yeakel" w:date="2021-07-20T16:53:00Z">
              <w:rPr>
                <w:rFonts w:ascii="Arial" w:eastAsia="Arial" w:hAnsi="Arial" w:cs="Arial"/>
                <w:sz w:val="20"/>
                <w:szCs w:val="20"/>
                <w:lang w:val="en-US"/>
              </w:rPr>
            </w:rPrChange>
          </w:rPr>
          <w:t>UC Merced</w:t>
        </w:r>
        <w:r w:rsidR="006440BE" w:rsidRPr="006440BE">
          <w:rPr>
            <w:rFonts w:ascii="Arial" w:eastAsia="Arial" w:hAnsi="Arial" w:cs="Arial"/>
            <w:b/>
            <w:bCs/>
            <w:i/>
            <w:iCs/>
            <w:sz w:val="20"/>
            <w:szCs w:val="20"/>
            <w:lang w:val="en-US"/>
            <w:rPrChange w:id="107" w:author="Justin Yeakel" w:date="2021-07-20T16:53:00Z">
              <w:rPr>
                <w:rFonts w:ascii="Arial" w:eastAsia="Arial" w:hAnsi="Arial" w:cs="Arial"/>
                <w:sz w:val="20"/>
                <w:szCs w:val="20"/>
                <w:lang w:val="en-US"/>
              </w:rPr>
            </w:rPrChange>
          </w:rPr>
          <w:t>.</w:t>
        </w:r>
      </w:ins>
    </w:p>
    <w:p w14:paraId="1FBE330F" w14:textId="1FBFC6E5" w:rsidR="00A042CC" w:rsidRDefault="00A042CC" w:rsidP="00A042CC">
      <w:pPr>
        <w:pStyle w:val="Body"/>
        <w:numPr>
          <w:ilvl w:val="0"/>
          <w:numId w:val="8"/>
        </w:numPr>
        <w:rPr>
          <w:ins w:id="108" w:author="Justin Yeakel" w:date="2021-07-20T17:03:00Z"/>
          <w:rFonts w:ascii="Arial" w:eastAsia="Arial" w:hAnsi="Arial" w:cs="Arial"/>
          <w:sz w:val="20"/>
          <w:szCs w:val="20"/>
          <w:lang w:val="en-US"/>
        </w:rPr>
        <w:pPrChange w:id="109" w:author="Justin Yeakel" w:date="2021-07-21T11:15:00Z">
          <w:pPr>
            <w:pStyle w:val="Body"/>
          </w:pPr>
        </w:pPrChange>
      </w:pPr>
      <w:ins w:id="110" w:author="Justin Yeakel" w:date="2021-07-21T11:15:00Z">
        <w:r>
          <w:rPr>
            <w:rFonts w:ascii="Arial" w:eastAsia="Arial" w:hAnsi="Arial" w:cs="Arial"/>
            <w:sz w:val="20"/>
            <w:szCs w:val="20"/>
            <w:lang w:val="en-US"/>
          </w:rPr>
          <w:t>[Just a list at this point – but wanted to get feedback before filling it out]</w:t>
        </w:r>
      </w:ins>
    </w:p>
    <w:p w14:paraId="1FB3D3F3" w14:textId="5E80CEFA" w:rsidR="005B1CF7" w:rsidRDefault="000012E8" w:rsidP="000012E8">
      <w:pPr>
        <w:pStyle w:val="Body"/>
        <w:numPr>
          <w:ilvl w:val="0"/>
          <w:numId w:val="8"/>
        </w:numPr>
        <w:rPr>
          <w:ins w:id="111" w:author="Justin Yeakel" w:date="2021-07-20T17:13:00Z"/>
          <w:rFonts w:ascii="Arial" w:eastAsia="Arial" w:hAnsi="Arial" w:cs="Arial"/>
          <w:sz w:val="20"/>
          <w:szCs w:val="20"/>
          <w:lang w:val="en-US"/>
        </w:rPr>
      </w:pPr>
      <w:ins w:id="112" w:author="Justin Yeakel" w:date="2021-07-20T17:03:00Z">
        <w:r>
          <w:rPr>
            <w:rFonts w:ascii="Arial" w:eastAsia="Arial" w:hAnsi="Arial" w:cs="Arial"/>
            <w:sz w:val="20"/>
            <w:szCs w:val="20"/>
            <w:lang w:val="en-US"/>
          </w:rPr>
          <w:t xml:space="preserve">Support a graduate student to build the </w:t>
        </w:r>
      </w:ins>
      <w:ins w:id="113" w:author="Justin Yeakel" w:date="2021-07-21T11:15:00Z">
        <w:r w:rsidR="00A042CC">
          <w:rPr>
            <w:rFonts w:ascii="Arial" w:eastAsia="Arial" w:hAnsi="Arial" w:cs="Arial"/>
            <w:sz w:val="20"/>
            <w:szCs w:val="20"/>
            <w:lang w:val="en-US"/>
          </w:rPr>
          <w:t>theoretical</w:t>
        </w:r>
      </w:ins>
      <w:ins w:id="114" w:author="Justin Yeakel" w:date="2021-07-20T17:03:00Z">
        <w:r>
          <w:rPr>
            <w:rFonts w:ascii="Arial" w:eastAsia="Arial" w:hAnsi="Arial" w:cs="Arial"/>
            <w:sz w:val="20"/>
            <w:szCs w:val="20"/>
            <w:lang w:val="en-US"/>
          </w:rPr>
          <w:t xml:space="preserve"> framework. Expected that the student will co</w:t>
        </w:r>
      </w:ins>
      <w:ins w:id="115" w:author="Justin Yeakel" w:date="2021-07-20T17:04:00Z">
        <w:r>
          <w:rPr>
            <w:rFonts w:ascii="Arial" w:eastAsia="Arial" w:hAnsi="Arial" w:cs="Arial"/>
            <w:sz w:val="20"/>
            <w:szCs w:val="20"/>
            <w:lang w:val="en-US"/>
          </w:rPr>
          <w:t>-lead at least one manuscript, and lead another</w:t>
        </w:r>
        <w:r w:rsidR="0072310C">
          <w:rPr>
            <w:rFonts w:ascii="Arial" w:eastAsia="Arial" w:hAnsi="Arial" w:cs="Arial"/>
            <w:sz w:val="20"/>
            <w:szCs w:val="20"/>
            <w:lang w:val="en-US"/>
          </w:rPr>
          <w:t xml:space="preserve"> 1 or 2 papers</w:t>
        </w:r>
      </w:ins>
    </w:p>
    <w:p w14:paraId="16713DAA" w14:textId="7CD7998C" w:rsidR="009939D4" w:rsidRDefault="004F5FCD" w:rsidP="000012E8">
      <w:pPr>
        <w:pStyle w:val="Body"/>
        <w:numPr>
          <w:ilvl w:val="0"/>
          <w:numId w:val="8"/>
        </w:numPr>
        <w:rPr>
          <w:ins w:id="116" w:author="Justin Yeakel" w:date="2021-07-20T17:04:00Z"/>
          <w:rFonts w:ascii="Arial" w:eastAsia="Arial" w:hAnsi="Arial" w:cs="Arial"/>
          <w:sz w:val="20"/>
          <w:szCs w:val="20"/>
          <w:lang w:val="en-US"/>
        </w:rPr>
      </w:pPr>
      <w:ins w:id="117" w:author="Justin Yeakel" w:date="2021-07-21T11:15:00Z">
        <w:r>
          <w:rPr>
            <w:rFonts w:ascii="Arial" w:eastAsia="Arial" w:hAnsi="Arial" w:cs="Arial"/>
            <w:sz w:val="20"/>
            <w:szCs w:val="20"/>
            <w:lang w:val="en-US"/>
          </w:rPr>
          <w:t>Supporting</w:t>
        </w:r>
      </w:ins>
      <w:ins w:id="118" w:author="Justin Yeakel" w:date="2021-07-20T17:13:00Z">
        <w:r w:rsidR="00675BA8">
          <w:rPr>
            <w:rFonts w:ascii="Arial" w:eastAsia="Arial" w:hAnsi="Arial" w:cs="Arial"/>
            <w:sz w:val="20"/>
            <w:szCs w:val="20"/>
            <w:lang w:val="en-US"/>
          </w:rPr>
          <w:t xml:space="preserve"> grad student to present results of their work at professional meetings</w:t>
        </w:r>
      </w:ins>
      <w:ins w:id="119" w:author="Justin Yeakel" w:date="2021-07-21T11:15:00Z">
        <w:r>
          <w:rPr>
            <w:rFonts w:ascii="Arial" w:eastAsia="Arial" w:hAnsi="Arial" w:cs="Arial"/>
            <w:sz w:val="20"/>
            <w:szCs w:val="20"/>
            <w:lang w:val="en-US"/>
          </w:rPr>
          <w:t>/ professional de</w:t>
        </w:r>
      </w:ins>
      <w:ins w:id="120" w:author="Justin Yeakel" w:date="2021-07-21T11:16:00Z">
        <w:r>
          <w:rPr>
            <w:rFonts w:ascii="Arial" w:eastAsia="Arial" w:hAnsi="Arial" w:cs="Arial"/>
            <w:sz w:val="20"/>
            <w:szCs w:val="20"/>
            <w:lang w:val="en-US"/>
          </w:rPr>
          <w:t>velopment</w:t>
        </w:r>
      </w:ins>
    </w:p>
    <w:p w14:paraId="1B1FDE09" w14:textId="3945826F" w:rsidR="0072310C" w:rsidRDefault="0072310C" w:rsidP="000012E8">
      <w:pPr>
        <w:pStyle w:val="Body"/>
        <w:numPr>
          <w:ilvl w:val="0"/>
          <w:numId w:val="8"/>
        </w:numPr>
        <w:rPr>
          <w:ins w:id="121" w:author="Justin Yeakel" w:date="2021-07-20T17:09:00Z"/>
          <w:rFonts w:ascii="Arial" w:eastAsia="Arial" w:hAnsi="Arial" w:cs="Arial"/>
          <w:sz w:val="20"/>
          <w:szCs w:val="20"/>
          <w:lang w:val="en-US"/>
        </w:rPr>
      </w:pPr>
      <w:ins w:id="122" w:author="Justin Yeakel" w:date="2021-07-20T17:04:00Z">
        <w:r>
          <w:rPr>
            <w:rFonts w:ascii="Arial" w:eastAsia="Arial" w:hAnsi="Arial" w:cs="Arial"/>
            <w:sz w:val="20"/>
            <w:szCs w:val="20"/>
            <w:lang w:val="en-US"/>
          </w:rPr>
          <w:t>We will integrate a modeling workshop</w:t>
        </w:r>
        <w:r w:rsidR="008664E5">
          <w:rPr>
            <w:rFonts w:ascii="Arial" w:eastAsia="Arial" w:hAnsi="Arial" w:cs="Arial"/>
            <w:sz w:val="20"/>
            <w:szCs w:val="20"/>
            <w:lang w:val="en-US"/>
          </w:rPr>
          <w:t xml:space="preserve"> into our annual meetings, where undergraduate </w:t>
        </w:r>
      </w:ins>
      <w:ins w:id="123" w:author="Justin Yeakel" w:date="2021-07-20T17:05:00Z">
        <w:r w:rsidR="002A72F1">
          <w:rPr>
            <w:rFonts w:ascii="Arial" w:eastAsia="Arial" w:hAnsi="Arial" w:cs="Arial"/>
            <w:sz w:val="20"/>
            <w:szCs w:val="20"/>
            <w:lang w:val="en-US"/>
          </w:rPr>
          <w:t xml:space="preserve">researchers involved in the field/laboratory work will be exposed to the modeling approaches </w:t>
        </w:r>
      </w:ins>
    </w:p>
    <w:p w14:paraId="3AA9A9A7" w14:textId="48A08F4F" w:rsidR="009F53DB" w:rsidRPr="00BF7476" w:rsidRDefault="00AB2FF5">
      <w:pPr>
        <w:pStyle w:val="Body"/>
        <w:numPr>
          <w:ilvl w:val="0"/>
          <w:numId w:val="8"/>
        </w:numPr>
        <w:rPr>
          <w:rFonts w:ascii="Arial" w:eastAsia="Arial" w:hAnsi="Arial" w:cs="Arial"/>
          <w:sz w:val="20"/>
          <w:szCs w:val="20"/>
          <w:lang w:val="en-US"/>
        </w:rPr>
        <w:pPrChange w:id="124" w:author="Justin Yeakel" w:date="2021-07-20T17:03:00Z">
          <w:pPr>
            <w:pStyle w:val="Body"/>
          </w:pPr>
        </w:pPrChange>
      </w:pPr>
      <w:ins w:id="125" w:author="Justin Yeakel" w:date="2021-07-21T11:16:00Z">
        <w:r>
          <w:rPr>
            <w:rFonts w:ascii="Arial" w:eastAsia="Arial" w:hAnsi="Arial" w:cs="Arial"/>
            <w:sz w:val="20"/>
            <w:szCs w:val="20"/>
            <w:lang w:val="en-US"/>
          </w:rPr>
          <w:t>My b</w:t>
        </w:r>
      </w:ins>
      <w:ins w:id="126" w:author="Justin Yeakel" w:date="2021-07-20T17:12:00Z">
        <w:r w:rsidR="00330F78">
          <w:rPr>
            <w:rFonts w:ascii="Arial" w:eastAsia="Arial" w:hAnsi="Arial" w:cs="Arial"/>
            <w:sz w:val="20"/>
            <w:szCs w:val="20"/>
            <w:lang w:val="en-US"/>
          </w:rPr>
          <w:t>ackground in</w:t>
        </w:r>
        <w:r w:rsidR="00B86ADF">
          <w:rPr>
            <w:rFonts w:ascii="Arial" w:eastAsia="Arial" w:hAnsi="Arial" w:cs="Arial"/>
            <w:sz w:val="20"/>
            <w:szCs w:val="20"/>
            <w:lang w:val="en-US"/>
          </w:rPr>
          <w:t xml:space="preserve"> exposing younger students to modeling: PopSci pieces,</w:t>
        </w:r>
      </w:ins>
      <w:ins w:id="127" w:author="Justin Yeakel" w:date="2021-07-21T11:16:00Z">
        <w:r>
          <w:rPr>
            <w:rFonts w:ascii="Arial" w:eastAsia="Arial" w:hAnsi="Arial" w:cs="Arial"/>
            <w:sz w:val="20"/>
            <w:szCs w:val="20"/>
            <w:lang w:val="en-US"/>
          </w:rPr>
          <w:t xml:space="preserve"> </w:t>
        </w:r>
        <w:r w:rsidR="00551340">
          <w:rPr>
            <w:rFonts w:ascii="Arial" w:eastAsia="Arial" w:hAnsi="Arial" w:cs="Arial"/>
            <w:sz w:val="20"/>
            <w:szCs w:val="20"/>
            <w:lang w:val="en-US"/>
          </w:rPr>
          <w:t>high school</w:t>
        </w:r>
        <w:r>
          <w:rPr>
            <w:rFonts w:ascii="Arial" w:eastAsia="Arial" w:hAnsi="Arial" w:cs="Arial"/>
            <w:sz w:val="20"/>
            <w:szCs w:val="20"/>
            <w:lang w:val="en-US"/>
          </w:rPr>
          <w:t xml:space="preserve"> lectures</w:t>
        </w:r>
      </w:ins>
      <w:ins w:id="128" w:author="Justin Yeakel" w:date="2021-07-20T17:12:00Z">
        <w:r w:rsidR="00B86ADF">
          <w:rPr>
            <w:rFonts w:ascii="Arial" w:eastAsia="Arial" w:hAnsi="Arial" w:cs="Arial"/>
            <w:sz w:val="20"/>
            <w:szCs w:val="20"/>
            <w:lang w:val="en-US"/>
          </w:rPr>
          <w:t xml:space="preserve">, </w:t>
        </w:r>
        <w:r w:rsidR="009939D4">
          <w:rPr>
            <w:rFonts w:ascii="Arial" w:eastAsia="Arial" w:hAnsi="Arial" w:cs="Arial"/>
            <w:sz w:val="20"/>
            <w:szCs w:val="20"/>
            <w:lang w:val="en-US"/>
          </w:rPr>
          <w:t>SFI lectures</w:t>
        </w:r>
      </w:ins>
    </w:p>
    <w:p w14:paraId="3415D3CE" w14:textId="77777777" w:rsidR="00E47925" w:rsidRDefault="00E47925" w:rsidP="008F3655">
      <w:pPr>
        <w:pStyle w:val="Body"/>
        <w:rPr>
          <w:rFonts w:ascii="Arial" w:eastAsia="Arial" w:hAnsi="Arial" w:cs="Arial"/>
          <w:sz w:val="20"/>
          <w:szCs w:val="20"/>
        </w:rPr>
      </w:pPr>
    </w:p>
    <w:p w14:paraId="446B581B" w14:textId="77777777" w:rsidR="00E47925" w:rsidRDefault="00621B11" w:rsidP="008F3655">
      <w:pPr>
        <w:pStyle w:val="Body"/>
        <w:rPr>
          <w:rFonts w:ascii="Arial" w:eastAsia="Arial" w:hAnsi="Arial" w:cs="Arial"/>
          <w:b/>
          <w:bCs/>
          <w:i/>
          <w:iCs/>
          <w:sz w:val="20"/>
          <w:szCs w:val="20"/>
        </w:rPr>
      </w:pPr>
      <w:r>
        <w:rPr>
          <w:rFonts w:ascii="Arial" w:hAnsi="Arial"/>
          <w:b/>
          <w:bCs/>
          <w:i/>
          <w:iCs/>
          <w:sz w:val="20"/>
          <w:szCs w:val="20"/>
          <w:lang w:val="nl-NL"/>
        </w:rPr>
        <w:t>Project Timeline</w:t>
      </w:r>
    </w:p>
    <w:p w14:paraId="651FEE94" w14:textId="77777777" w:rsidR="00E47925" w:rsidRDefault="00E47925" w:rsidP="008F3655">
      <w:pPr>
        <w:pStyle w:val="Body"/>
        <w:rPr>
          <w:rFonts w:ascii="Arial" w:eastAsia="Arial" w:hAnsi="Arial" w:cs="Arial"/>
          <w:b/>
          <w:bCs/>
          <w:i/>
          <w:iCs/>
          <w:sz w:val="20"/>
          <w:szCs w:val="20"/>
        </w:rPr>
      </w:pPr>
    </w:p>
    <w:p w14:paraId="194AA131" w14:textId="75433452" w:rsidR="003B21BC" w:rsidRDefault="003B21BC" w:rsidP="008F3655">
      <w:pPr>
        <w:pStyle w:val="Body"/>
        <w:rPr>
          <w:rFonts w:ascii="Arial" w:hAnsi="Arial"/>
          <w:b/>
          <w:bCs/>
          <w:i/>
          <w:iCs/>
          <w:sz w:val="20"/>
          <w:szCs w:val="20"/>
          <w:lang w:val="en-US"/>
        </w:rPr>
      </w:pPr>
    </w:p>
    <w:p w14:paraId="2E3B15A4" w14:textId="77777777" w:rsidR="00CC02B8" w:rsidRDefault="00CC02B8" w:rsidP="008F3655">
      <w:pPr>
        <w:pStyle w:val="Body"/>
        <w:rPr>
          <w:rFonts w:ascii="Arial" w:hAnsi="Arial"/>
          <w:b/>
          <w:bCs/>
          <w:i/>
          <w:iCs/>
          <w:sz w:val="20"/>
          <w:szCs w:val="20"/>
          <w:lang w:val="en-US"/>
        </w:rPr>
      </w:pPr>
    </w:p>
    <w:p w14:paraId="547D7EF3" w14:textId="77777777" w:rsidR="008C0202" w:rsidRDefault="008C0202" w:rsidP="008F3655">
      <w:pPr>
        <w:pStyle w:val="Body"/>
        <w:rPr>
          <w:rFonts w:ascii="Arial" w:hAnsi="Arial"/>
          <w:b/>
          <w:bCs/>
          <w:i/>
          <w:iCs/>
          <w:sz w:val="20"/>
          <w:szCs w:val="20"/>
          <w:lang w:val="en-US"/>
        </w:rPr>
      </w:pPr>
    </w:p>
    <w:p w14:paraId="15109DC0" w14:textId="42773669" w:rsidR="00E47925" w:rsidRDefault="00621B11" w:rsidP="008F3655">
      <w:pPr>
        <w:pStyle w:val="Body"/>
        <w:rPr>
          <w:rFonts w:ascii="Arial" w:eastAsia="Arial" w:hAnsi="Arial" w:cs="Arial"/>
          <w:b/>
          <w:bCs/>
          <w:i/>
          <w:iCs/>
          <w:sz w:val="20"/>
          <w:szCs w:val="20"/>
        </w:rPr>
      </w:pPr>
      <w:r>
        <w:rPr>
          <w:rFonts w:ascii="Arial" w:hAnsi="Arial"/>
          <w:b/>
          <w:bCs/>
          <w:i/>
          <w:iCs/>
          <w:sz w:val="20"/>
          <w:szCs w:val="20"/>
          <w:lang w:val="en-US"/>
        </w:rPr>
        <w:t>Results of Prior NSF Support</w:t>
      </w:r>
    </w:p>
    <w:p w14:paraId="39809D80" w14:textId="77777777" w:rsidR="00E47925" w:rsidRDefault="00E47925" w:rsidP="008F3655">
      <w:pPr>
        <w:pStyle w:val="Body"/>
        <w:rPr>
          <w:rFonts w:ascii="Arial" w:eastAsia="Arial" w:hAnsi="Arial" w:cs="Arial"/>
          <w:b/>
          <w:bCs/>
          <w:i/>
          <w:iCs/>
          <w:sz w:val="20"/>
          <w:szCs w:val="20"/>
        </w:rPr>
      </w:pPr>
    </w:p>
    <w:p w14:paraId="16270DAC" w14:textId="7BCDA4F0" w:rsidR="00E47925" w:rsidRDefault="00621B11" w:rsidP="008F3655">
      <w:pPr>
        <w:pStyle w:val="Body"/>
        <w:tabs>
          <w:tab w:val="left" w:pos="432"/>
        </w:tabs>
        <w:rPr>
          <w:rFonts w:ascii="Arial" w:hAnsi="Arial"/>
          <w:sz w:val="20"/>
          <w:szCs w:val="20"/>
          <w:lang w:val="en-US"/>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This project uncovered some of the fundamental underpinnings of using hydrogen isotopes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to study movement patterns, habitat use, and diet in vertebrates. We developed new methods to analyze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creating observed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patterns among animal tissues. We have published eleven papers (Newsome et al. 2014, 2015, 2017; Fogel et al. 2016; Villegas et al. 2016; </w:t>
      </w:r>
      <w:proofErr w:type="spellStart"/>
      <w:r>
        <w:rPr>
          <w:rFonts w:ascii="Arial" w:hAnsi="Arial"/>
          <w:sz w:val="20"/>
          <w:szCs w:val="20"/>
          <w:lang w:val="en-US"/>
        </w:rPr>
        <w:t>Gadek</w:t>
      </w:r>
      <w:proofErr w:type="spellEnd"/>
      <w:r>
        <w:rPr>
          <w:rFonts w:ascii="Arial" w:hAnsi="Arial"/>
          <w:sz w:val="20"/>
          <w:szCs w:val="20"/>
          <w:lang w:val="en-US"/>
        </w:rPr>
        <w:t xml:space="preserve"> et al. 2018; Graves et al. 2018; Rodriguez </w:t>
      </w:r>
      <w:proofErr w:type="spellStart"/>
      <w:r>
        <w:rPr>
          <w:rFonts w:ascii="Arial" w:hAnsi="Arial"/>
          <w:sz w:val="20"/>
          <w:szCs w:val="20"/>
          <w:lang w:val="en-US"/>
        </w:rPr>
        <w:t>Curras</w:t>
      </w:r>
      <w:proofErr w:type="spellEnd"/>
      <w:r>
        <w:rPr>
          <w:rFonts w:ascii="Arial" w:hAnsi="Arial"/>
          <w:sz w:val="20"/>
          <w:szCs w:val="20"/>
          <w:lang w:val="en-US"/>
        </w:rPr>
        <w:t xml:space="preserve"> et al. 2018, Poblete et al. 2018; Poblete et al. 2018; Newsome et al. </w:t>
      </w:r>
      <w:r w:rsidR="0026540F">
        <w:rPr>
          <w:rFonts w:ascii="Arial" w:hAnsi="Arial"/>
          <w:sz w:val="20"/>
          <w:szCs w:val="20"/>
          <w:lang w:val="en-US"/>
        </w:rPr>
        <w:t>2020</w:t>
      </w:r>
      <w:r>
        <w:rPr>
          <w:rFonts w:ascii="Arial" w:hAnsi="Arial"/>
          <w:sz w:val="20"/>
          <w:szCs w:val="20"/>
          <w:lang w:val="en-US"/>
        </w:rPr>
        <w:t xml:space="preserve">) and six more are in preparation. 60% of these published papers were led by undergraduate or graduate students.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Support for 2 postdoctoral scientists (1 woman), 4 graduate students (1 woman), and 8 undergraduate students (6 women). PIs taught 3 isotope ecology short courses in La Paz, Mexico (3/2012), Santiago, Chile (11/2012), and Ushuaia, Argentina (5/2013).</w:t>
      </w:r>
    </w:p>
    <w:p w14:paraId="73442E9D" w14:textId="77777777" w:rsidR="00E47925" w:rsidRDefault="00E47925" w:rsidP="008F3655">
      <w:pPr>
        <w:pStyle w:val="Body"/>
        <w:tabs>
          <w:tab w:val="left" w:pos="432"/>
        </w:tabs>
        <w:rPr>
          <w:rFonts w:ascii="Arial" w:eastAsia="Arial" w:hAnsi="Arial" w:cs="Arial"/>
          <w:sz w:val="20"/>
          <w:szCs w:val="20"/>
        </w:rPr>
      </w:pPr>
    </w:p>
    <w:p w14:paraId="472FC0F9" w14:textId="77777777" w:rsidR="00BF7476" w:rsidRDefault="00BF7476" w:rsidP="00BF7476">
      <w:pPr>
        <w:pStyle w:val="Body"/>
        <w:tabs>
          <w:tab w:val="left" w:pos="432"/>
        </w:tabs>
        <w:rPr>
          <w:rFonts w:ascii="Arial" w:eastAsia="Arial" w:hAnsi="Arial" w:cs="Arial"/>
          <w:sz w:val="20"/>
          <w:szCs w:val="20"/>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Collaborative Research: Testing predictions of the core-satellite and resource-breadth hypotheses in small mammal communities: field tests of a macroecological pattern</w:t>
      </w:r>
      <w:r>
        <w:rPr>
          <w:rFonts w:ascii="Arial" w:hAnsi="Arial"/>
          <w:sz w:val="20"/>
          <w:szCs w:val="20"/>
          <w:lang w:val="en-US"/>
        </w:rPr>
        <w:t xml:space="preserve"> ($150,000). This is Kartzinel’s first NSF award. It focuses on the foraging responses of rodents to a large-scale defaunation experiment in Kenya. Kartzinel began collaborating on this experiment as a postdoc in 2013 and has published 10 papers related to this work, including two data papers (Kartzinel et al. 2014 and Gill et al. 2019). </w:t>
      </w:r>
      <w:r w:rsidRPr="00C75854">
        <w:rPr>
          <w:rFonts w:ascii="Arial" w:hAnsi="Arial"/>
          <w:b/>
          <w:bCs/>
          <w:i/>
          <w:iCs/>
          <w:sz w:val="20"/>
          <w:szCs w:val="20"/>
          <w:lang w:val="en-US"/>
        </w:rPr>
        <w:t>Intellectual Merit</w:t>
      </w:r>
      <w:r>
        <w:rPr>
          <w:rFonts w:ascii="Arial" w:hAnsi="Arial"/>
          <w:sz w:val="20"/>
          <w:szCs w:val="20"/>
          <w:lang w:val="en-US"/>
        </w:rPr>
        <w:t xml:space="preserve">: After 1 year, and under the challenges of Covid-19, we have made significant progress on all objectives including diet metabarcoding,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supports </w:t>
      </w:r>
      <w:r>
        <w:rPr>
          <w:rFonts w:ascii="Arial" w:hAnsi="Arial"/>
          <w:sz w:val="20"/>
          <w:szCs w:val="20"/>
          <w:lang w:val="en-US"/>
        </w:rPr>
        <w:lastRenderedPageBreak/>
        <w:t xml:space="preserve">research by 3 current graduate students in both the US and Kenya, one of whom has just successfully completed all PhD requirements as an NSF GRF recipient at Brown and will become an NSF PRFB recipient at Yale, enhancing representation by members historically underrepresented groups at both institutions. </w:t>
      </w:r>
      <w:r w:rsidRPr="00C75854">
        <w:rPr>
          <w:rFonts w:ascii="Arial" w:hAnsi="Arial"/>
          <w:b/>
          <w:bCs/>
          <w:i/>
          <w:iCs/>
          <w:sz w:val="20"/>
          <w:szCs w:val="20"/>
          <w:lang w:val="en-US"/>
        </w:rPr>
        <w:t>Publications</w:t>
      </w:r>
      <w:r>
        <w:rPr>
          <w:rFonts w:ascii="Arial" w:hAnsi="Arial"/>
          <w:sz w:val="20"/>
          <w:szCs w:val="20"/>
          <w:lang w:val="en-US"/>
        </w:rPr>
        <w:t>: Work under this new award has already contributed to 3 papers (Kartzinel and Pringle, 2020; Wang et al., 2021; Wells et al. 2021), one completed PhD thesis (Brown 2021), and four student-led papers that are currently under review or revision</w:t>
      </w:r>
      <w:r>
        <w:rPr>
          <w:rFonts w:ascii="Arial" w:hAnsi="Arial"/>
          <w:sz w:val="20"/>
          <w:szCs w:val="20"/>
          <w:lang w:val="fr-FR"/>
        </w:rPr>
        <w:t xml:space="preserve">. The </w:t>
      </w:r>
      <w:proofErr w:type="spellStart"/>
      <w:r>
        <w:rPr>
          <w:rFonts w:ascii="Arial" w:hAnsi="Arial"/>
          <w:sz w:val="20"/>
          <w:szCs w:val="20"/>
          <w:lang w:val="fr-FR"/>
        </w:rPr>
        <w:t>bulk</w:t>
      </w:r>
      <w:proofErr w:type="spellEnd"/>
      <w:r>
        <w:rPr>
          <w:rFonts w:ascii="Arial" w:hAnsi="Arial"/>
          <w:sz w:val="20"/>
          <w:szCs w:val="20"/>
          <w:lang w:val="fr-FR"/>
        </w:rPr>
        <w:t xml:space="preserve"> of publications </w:t>
      </w:r>
      <w:proofErr w:type="spellStart"/>
      <w:r>
        <w:rPr>
          <w:rFonts w:ascii="Arial" w:hAnsi="Arial"/>
          <w:sz w:val="20"/>
          <w:szCs w:val="20"/>
          <w:lang w:val="fr-FR"/>
        </w:rPr>
        <w:t>resulting</w:t>
      </w:r>
      <w:proofErr w:type="spellEnd"/>
      <w:r>
        <w:rPr>
          <w:rFonts w:ascii="Arial" w:hAnsi="Arial"/>
          <w:sz w:val="20"/>
          <w:szCs w:val="20"/>
          <w:lang w:val="fr-FR"/>
        </w:rPr>
        <w:t xml:space="preserve"> from this </w:t>
      </w:r>
      <w:proofErr w:type="spellStart"/>
      <w:r>
        <w:rPr>
          <w:rFonts w:ascii="Arial" w:hAnsi="Arial"/>
          <w:sz w:val="20"/>
          <w:szCs w:val="20"/>
          <w:lang w:val="fr-FR"/>
        </w:rPr>
        <w:t>award</w:t>
      </w:r>
      <w:proofErr w:type="spellEnd"/>
      <w:r>
        <w:rPr>
          <w:rFonts w:ascii="Arial" w:hAnsi="Arial"/>
          <w:sz w:val="20"/>
          <w:szCs w:val="20"/>
          <w:lang w:val="fr-FR"/>
        </w:rPr>
        <w:t xml:space="preserve"> is </w:t>
      </w:r>
      <w:proofErr w:type="spellStart"/>
      <w:r>
        <w:rPr>
          <w:rFonts w:ascii="Arial" w:hAnsi="Arial"/>
          <w:sz w:val="20"/>
          <w:szCs w:val="20"/>
          <w:lang w:val="fr-FR"/>
        </w:rPr>
        <w:t>forthcoming</w:t>
      </w:r>
      <w:proofErr w:type="spellEnd"/>
      <w:r>
        <w:rPr>
          <w:rFonts w:ascii="Arial" w:hAnsi="Arial"/>
          <w:sz w:val="20"/>
          <w:szCs w:val="20"/>
          <w:lang w:val="fr-FR"/>
        </w:rPr>
        <w:t>.</w:t>
      </w:r>
    </w:p>
    <w:p w14:paraId="0796305E" w14:textId="77777777" w:rsidR="00E47925" w:rsidRDefault="00E47925" w:rsidP="008F3655">
      <w:pPr>
        <w:pStyle w:val="Body"/>
        <w:rPr>
          <w:rFonts w:ascii="Arial" w:eastAsia="Arial" w:hAnsi="Arial" w:cs="Arial"/>
          <w:b/>
          <w:bCs/>
          <w:sz w:val="20"/>
          <w:szCs w:val="20"/>
        </w:rPr>
      </w:pPr>
    </w:p>
    <w:p w14:paraId="27CA3EA5" w14:textId="4A15CE92" w:rsidR="00E47925" w:rsidRDefault="00621B11" w:rsidP="008F3655">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Pr>
          <w:rFonts w:ascii="Arial" w:hAnsi="Arial"/>
          <w:i/>
          <w:iCs/>
          <w:sz w:val="20"/>
          <w:szCs w:val="20"/>
          <w:lang w:val="en-US"/>
        </w:rPr>
        <w:t>Intellectual Merit</w:t>
      </w:r>
      <w:r>
        <w:rPr>
          <w:rFonts w:ascii="Arial" w:hAnsi="Arial"/>
          <w:sz w:val="20"/>
          <w:szCs w:val="20"/>
          <w:lang w:val="en-US"/>
        </w:rPr>
        <w:t>: The primary objective of this work is to integrate recently discovered small mammal fossil material into understandings of the La Brea ecosystem before the Last Glacial Maximum, and to reconstruct consumer-resource interactions among plant functional groups, herbivores, meso-, and apex carnivores. This project has not yet produced any publications.</w:t>
      </w:r>
      <w:r>
        <w:rPr>
          <w:rFonts w:ascii="Arial" w:hAnsi="Arial"/>
          <w:sz w:val="20"/>
          <w:szCs w:val="20"/>
        </w:rPr>
        <w:t> </w:t>
      </w:r>
      <w:r>
        <w:rPr>
          <w:rFonts w:ascii="Arial" w:hAnsi="Arial"/>
          <w:sz w:val="20"/>
          <w:szCs w:val="20"/>
          <w:lang w:val="en-US"/>
        </w:rPr>
        <w:t>This is Yeakel's first NSF award as PI.</w:t>
      </w:r>
      <w:r>
        <w:rPr>
          <w:rFonts w:ascii="Arial" w:hAnsi="Arial"/>
          <w:i/>
          <w:iCs/>
          <w:sz w:val="20"/>
          <w:szCs w:val="20"/>
          <w:lang w:val="en-US"/>
        </w:rPr>
        <w:t xml:space="preserve"> Broader Impacts</w:t>
      </w:r>
      <w:r>
        <w:rPr>
          <w:rFonts w:ascii="Arial" w:hAnsi="Arial"/>
          <w:sz w:val="20"/>
          <w:szCs w:val="20"/>
          <w:lang w:val="en-US"/>
        </w:rPr>
        <w:t>: co-PIs on the award stablished a</w:t>
      </w:r>
      <w:r>
        <w:rPr>
          <w:rFonts w:ascii="Arial" w:hAnsi="Arial"/>
          <w:sz w:val="20"/>
          <w:szCs w:val="20"/>
        </w:rPr>
        <w:t> </w:t>
      </w:r>
      <w:r>
        <w:rPr>
          <w:rFonts w:ascii="Arial" w:hAnsi="Arial"/>
          <w:sz w:val="20"/>
          <w:szCs w:val="20"/>
          <w:lang w:val="en-US"/>
        </w:rPr>
        <w:t>Teachers</w:t>
      </w:r>
      <w:r w:rsidR="0040717A">
        <w:rPr>
          <w:rFonts w:ascii="Arial" w:hAnsi="Arial" w:hint="cs"/>
          <w:sz w:val="20"/>
          <w:szCs w:val="20"/>
          <w:rtl/>
        </w:rPr>
        <w:t xml:space="preserve"> </w:t>
      </w:r>
      <w:r>
        <w:rPr>
          <w:rFonts w:ascii="Arial" w:hAnsi="Arial"/>
          <w:sz w:val="20"/>
          <w:szCs w:val="20"/>
          <w:lang w:val="en-US"/>
        </w:rPr>
        <w:t>Workshop at the La Brea Tar Pits and Museum to introduce the Community Science microfossil sorting initiative.</w:t>
      </w:r>
    </w:p>
    <w:p w14:paraId="6F54C025" w14:textId="77777777" w:rsidR="005E5BF8" w:rsidRDefault="005E5BF8" w:rsidP="008F3655">
      <w:pPr>
        <w:pStyle w:val="Body"/>
        <w:rPr>
          <w:rFonts w:ascii="Arial" w:hAnsi="Arial"/>
          <w:sz w:val="20"/>
          <w:szCs w:val="20"/>
          <w:lang w:val="en-US"/>
        </w:rPr>
      </w:pPr>
    </w:p>
    <w:p w14:paraId="5444ACDD" w14:textId="2A7243E3" w:rsidR="00337E60" w:rsidRDefault="00337E60" w:rsidP="008F3655">
      <w:pPr>
        <w:pStyle w:val="Body"/>
      </w:pPr>
    </w:p>
    <w:sectPr w:rsidR="00337E60">
      <w:footerReference w:type="default" r:id="rId2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ustin Yeakel" w:date="2021-07-09T17:49:00Z" w:initials="JY">
    <w:p w14:paraId="1B2FA477" w14:textId="77777777" w:rsidR="00E430C8" w:rsidRDefault="00E430C8" w:rsidP="00E430C8">
      <w:r>
        <w:rPr>
          <w:rStyle w:val="CommentReference"/>
        </w:rPr>
        <w:annotationRef/>
      </w:r>
      <w:r>
        <w:rPr>
          <w:sz w:val="20"/>
          <w:szCs w:val="20"/>
        </w:rPr>
        <w:t>Something we could potentially capitalize on (but haven’t chatted about) is having independent means by which to estimate fitness… one through mark/recapture data/models, and one by comparison of strategies with our mechanistic models and associated fitness… one could be used to verify the other… self referential etc. to make sure we are capturing the right dynamics with the mechanistic models</w:t>
      </w:r>
    </w:p>
    <w:p w14:paraId="0DC534E9" w14:textId="77777777" w:rsidR="00E430C8" w:rsidRDefault="00E430C8" w:rsidP="00E430C8">
      <w:pPr>
        <w:pStyle w:val="CommentText"/>
      </w:pPr>
    </w:p>
  </w:comment>
  <w:comment w:id="1" w:author="Seth Newsome" w:date="2021-07-12T23:47:00Z" w:initials="SN">
    <w:p w14:paraId="4200D31E" w14:textId="2FEA8E50" w:rsidR="002B3A06" w:rsidRDefault="002B3A06">
      <w:pPr>
        <w:pStyle w:val="CommentText"/>
      </w:pPr>
      <w:r>
        <w:rPr>
          <w:rStyle w:val="CommentReference"/>
        </w:rPr>
        <w:annotationRef/>
      </w:r>
      <w:r>
        <w:t>We need to make a decision as to whether these kinds of sampling details stay in the question sections or they are instead moved to the detailed Methods section below starting on Page 13.</w:t>
      </w:r>
    </w:p>
  </w:comment>
  <w:comment w:id="2" w:author="Seth Newsome" w:date="2021-07-12T23:44:00Z" w:initials="SN">
    <w:p w14:paraId="3C17A167" w14:textId="658F0272" w:rsidR="002B3A06" w:rsidRDefault="002B3A06">
      <w:pPr>
        <w:pStyle w:val="CommentText"/>
      </w:pPr>
      <w:r>
        <w:rPr>
          <w:rStyle w:val="CommentReference"/>
        </w:rPr>
        <w:annotationRef/>
      </w:r>
      <w:r>
        <w:t>Chatted with Phil and I’m not sure we will keep this so please comment on whether it should stay or go?</w:t>
      </w:r>
    </w:p>
  </w:comment>
  <w:comment w:id="3" w:author="Seth Newsome" w:date="2021-07-09T18:59:00Z" w:initials="SN">
    <w:p w14:paraId="0B8FF0E8" w14:textId="51BA5B08" w:rsidR="00CC02B8" w:rsidRDefault="00CC02B8">
      <w:pPr>
        <w:pStyle w:val="CommentText"/>
      </w:pPr>
      <w:r>
        <w:rPr>
          <w:rStyle w:val="CommentReference"/>
        </w:rPr>
        <w:annotationRef/>
      </w:r>
      <w:r>
        <w:t>Could be reduced a bit and moved to the Methods.</w:t>
      </w:r>
    </w:p>
  </w:comment>
  <w:comment w:id="4" w:author="Kartzinel, Tyler" w:date="2021-07-07T13:17:00Z" w:initials="KT">
    <w:p w14:paraId="12E60D41" w14:textId="77777777" w:rsidR="00EB73B1" w:rsidRDefault="00EB73B1" w:rsidP="00EB73B1">
      <w:pPr>
        <w:pStyle w:val="CommentText"/>
      </w:pPr>
      <w:r>
        <w:rPr>
          <w:rStyle w:val="CommentReference"/>
        </w:rPr>
        <w:annotationRef/>
      </w:r>
      <w:r>
        <w:t>A bit wordy, but I’m including it here for subsequent polish. If the Individual Specialization theme is going to feature more prominently in other sections, it might be better to relocate some of this language to the introduction and use it to help glue the sections together.</w:t>
      </w:r>
    </w:p>
  </w:comment>
  <w:comment w:id="5" w:author="Kartzinel, Tyler" w:date="2021-07-07T13:20:00Z" w:initials="KT">
    <w:p w14:paraId="1E973B7A" w14:textId="77777777" w:rsidR="00EB73B1" w:rsidRDefault="00EB73B1" w:rsidP="00EB73B1">
      <w:pPr>
        <w:pStyle w:val="CommentText"/>
      </w:pPr>
      <w:r>
        <w:rPr>
          <w:rStyle w:val="CommentReference"/>
        </w:rPr>
        <w:annotationRef/>
      </w:r>
      <w:r>
        <w:t xml:space="preserve">I’ll share some graphs and values in an excel file. For GERO and SAME, the plots show trends overall for the north and south populations as well as trends broken out by location. In each set of plots GERO is on the top and SAME on the bottom. I’ve used the log of the total population size across all three replicate blocks in each location as the predictor variable here. The left plots show the ratio of WIC/TNW, per Bolnick, using bacterial species richness as the measure of ‘diversity’ in this case. The right plots show for each bout the within-individual richness as well as the total population niche width (using rarefaction/extrapolation to account for differences in capture number across sampling bouts). </w:t>
      </w:r>
    </w:p>
  </w:comment>
  <w:comment w:id="40" w:author="Justin Yeakel" w:date="2021-07-21T11:08:00Z" w:initials="JY">
    <w:p w14:paraId="42663747" w14:textId="3934028C" w:rsidR="0010213C" w:rsidRDefault="0010213C" w:rsidP="0010213C">
      <w:pPr>
        <w:pStyle w:val="CommentText"/>
      </w:pPr>
      <w:ins w:id="72" w:author="Justin Yeakel" w:date="2021-07-21T11:08:00Z">
        <w:r>
          <w:rPr>
            <w:rStyle w:val="CommentReference"/>
          </w:rPr>
          <w:annotationRef/>
        </w:r>
      </w:ins>
      <w:r>
        <w:t>Tyler - I could use some help with the microbiome science here :D</w:t>
      </w:r>
    </w:p>
  </w:comment>
  <w:comment w:id="101" w:author="Justin Yeakel" w:date="2021-07-20T17:01:00Z" w:initials="JY">
    <w:p w14:paraId="204B871E" w14:textId="3776DE49" w:rsidR="00B9281D" w:rsidRDefault="00B9281D" w:rsidP="00B9281D">
      <w:pPr>
        <w:pStyle w:val="CommentText"/>
      </w:pPr>
      <w:r>
        <w:rPr>
          <w:rStyle w:val="CommentReference"/>
        </w:rPr>
        <w:annotationRef/>
      </w:r>
      <w:r>
        <w:t>Is this a reference to a past course or a future course? (it reads like our results will be introduced into a future course, so wasn’t 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C534E9" w15:done="0"/>
  <w15:commentEx w15:paraId="4200D31E" w15:done="0"/>
  <w15:commentEx w15:paraId="3C17A167" w15:done="0"/>
  <w15:commentEx w15:paraId="0B8FF0E8" w15:done="0"/>
  <w15:commentEx w15:paraId="12E60D41" w15:done="0"/>
  <w15:commentEx w15:paraId="1E973B7A" w15:done="0"/>
  <w15:commentEx w15:paraId="42663747" w15:done="0"/>
  <w15:commentEx w15:paraId="204B87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30AB8" w16cex:dateUtc="2021-07-10T00:49:00Z"/>
  <w16cex:commentExtensible w16cex:durableId="24975314" w16cex:dateUtc="2021-07-13T05:47:00Z"/>
  <w16cex:commentExtensible w16cex:durableId="2497524C" w16cex:dateUtc="2021-07-13T05:44:00Z"/>
  <w16cex:commentExtensible w16cex:durableId="24931AFF" w16cex:dateUtc="2021-07-10T00:59:00Z"/>
  <w16cex:commentExtensible w16cex:durableId="249027EC" w16cex:dateUtc="2021-07-07T17:17:00Z"/>
  <w16cex:commentExtensible w16cex:durableId="24902888" w16cex:dateUtc="2021-07-07T17:20:00Z"/>
  <w16cex:commentExtensible w16cex:durableId="24A27ECB" w16cex:dateUtc="2021-07-21T18:08:00Z"/>
  <w16cex:commentExtensible w16cex:durableId="24A17FDC" w16cex:dateUtc="2021-07-21T0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C534E9" w16cid:durableId="24930AB8"/>
  <w16cid:commentId w16cid:paraId="4200D31E" w16cid:durableId="24975314"/>
  <w16cid:commentId w16cid:paraId="3C17A167" w16cid:durableId="2497524C"/>
  <w16cid:commentId w16cid:paraId="0B8FF0E8" w16cid:durableId="24931AFF"/>
  <w16cid:commentId w16cid:paraId="12E60D41" w16cid:durableId="249027EC"/>
  <w16cid:commentId w16cid:paraId="1E973B7A" w16cid:durableId="24902888"/>
  <w16cid:commentId w16cid:paraId="42663747" w16cid:durableId="24A27ECB"/>
  <w16cid:commentId w16cid:paraId="204B871E" w16cid:durableId="24A17F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35366" w14:textId="77777777" w:rsidR="00902E0C" w:rsidRDefault="00902E0C">
      <w:r>
        <w:separator/>
      </w:r>
    </w:p>
  </w:endnote>
  <w:endnote w:type="continuationSeparator" w:id="0">
    <w:p w14:paraId="421D87EB" w14:textId="77777777" w:rsidR="00902E0C" w:rsidRDefault="00902E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FC7FF" w14:textId="77777777" w:rsidR="00902E0C" w:rsidRDefault="00902E0C">
      <w:r>
        <w:separator/>
      </w:r>
    </w:p>
  </w:footnote>
  <w:footnote w:type="continuationSeparator" w:id="0">
    <w:p w14:paraId="54595598" w14:textId="77777777" w:rsidR="00902E0C" w:rsidRDefault="00902E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1E2659"/>
    <w:multiLevelType w:val="hybridMultilevel"/>
    <w:tmpl w:val="B2AE5A9E"/>
    <w:lvl w:ilvl="0" w:tplc="FFFFFFFF">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57F92700"/>
    <w:multiLevelType w:val="hybridMultilevel"/>
    <w:tmpl w:val="FFFFFFFF"/>
    <w:numStyleLink w:val="ImportedStyle2"/>
  </w:abstractNum>
  <w:num w:numId="1">
    <w:abstractNumId w:val="5"/>
  </w:num>
  <w:num w:numId="2">
    <w:abstractNumId w:val="1"/>
  </w:num>
  <w:num w:numId="3">
    <w:abstractNumId w:val="1"/>
    <w:lvlOverride w:ilvl="0">
      <w:lvl w:ilvl="0" w:tplc="4AC4A02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8A8478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50C3A3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23B2BD7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17E48F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FCAE98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07684A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FB2BA2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4D88A4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6"/>
  </w:num>
  <w:num w:numId="6">
    <w:abstractNumId w:val="3"/>
  </w:num>
  <w:num w:numId="7">
    <w:abstractNumId w:val="2"/>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rson w15:author="Seth Newsome">
    <w15:presenceInfo w15:providerId="AD" w15:userId="S::newsome@unm.edu::616d3cd7-e470-4e10-95fd-9243b6fe20ed"/>
  </w15:person>
  <w15:person w15:author="Kartzinel, Tyler">
    <w15:presenceInfo w15:providerId="AD" w15:userId="S::tkartzin@ad.brown.edu::b02f2d29-71ed-447f-b5b3-5bd1bffcf4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12E8"/>
    <w:rsid w:val="0000458D"/>
    <w:rsid w:val="00005E98"/>
    <w:rsid w:val="0000741A"/>
    <w:rsid w:val="0001164C"/>
    <w:rsid w:val="00013238"/>
    <w:rsid w:val="00021A7E"/>
    <w:rsid w:val="0002221B"/>
    <w:rsid w:val="0002338A"/>
    <w:rsid w:val="00023DE2"/>
    <w:rsid w:val="00027776"/>
    <w:rsid w:val="00036A6C"/>
    <w:rsid w:val="00041C23"/>
    <w:rsid w:val="00044EE5"/>
    <w:rsid w:val="000526EB"/>
    <w:rsid w:val="00063D7F"/>
    <w:rsid w:val="00065D40"/>
    <w:rsid w:val="00080AD4"/>
    <w:rsid w:val="00086FB1"/>
    <w:rsid w:val="00096063"/>
    <w:rsid w:val="00096A47"/>
    <w:rsid w:val="000A3172"/>
    <w:rsid w:val="000A5101"/>
    <w:rsid w:val="000A70CD"/>
    <w:rsid w:val="000B1927"/>
    <w:rsid w:val="000C017A"/>
    <w:rsid w:val="000C0962"/>
    <w:rsid w:val="000C492D"/>
    <w:rsid w:val="000C621E"/>
    <w:rsid w:val="000C7D7C"/>
    <w:rsid w:val="000D08E0"/>
    <w:rsid w:val="000E0CEB"/>
    <w:rsid w:val="000E35FB"/>
    <w:rsid w:val="000E46A3"/>
    <w:rsid w:val="000E6E40"/>
    <w:rsid w:val="000F1529"/>
    <w:rsid w:val="000F5869"/>
    <w:rsid w:val="0010213C"/>
    <w:rsid w:val="001031E4"/>
    <w:rsid w:val="001062BB"/>
    <w:rsid w:val="001075B4"/>
    <w:rsid w:val="00111883"/>
    <w:rsid w:val="001138B8"/>
    <w:rsid w:val="00114CBE"/>
    <w:rsid w:val="001150CE"/>
    <w:rsid w:val="001204EA"/>
    <w:rsid w:val="00130E98"/>
    <w:rsid w:val="001345A7"/>
    <w:rsid w:val="001454A6"/>
    <w:rsid w:val="001535A5"/>
    <w:rsid w:val="00164BF0"/>
    <w:rsid w:val="001710DD"/>
    <w:rsid w:val="00175650"/>
    <w:rsid w:val="001853B7"/>
    <w:rsid w:val="00190CE0"/>
    <w:rsid w:val="001938AE"/>
    <w:rsid w:val="001A1AC7"/>
    <w:rsid w:val="001A250A"/>
    <w:rsid w:val="001A309E"/>
    <w:rsid w:val="001B0142"/>
    <w:rsid w:val="001B0FB0"/>
    <w:rsid w:val="001B122A"/>
    <w:rsid w:val="001B5DDC"/>
    <w:rsid w:val="001B73EE"/>
    <w:rsid w:val="001C3453"/>
    <w:rsid w:val="001D20CC"/>
    <w:rsid w:val="001D4AD9"/>
    <w:rsid w:val="001D5925"/>
    <w:rsid w:val="001D599A"/>
    <w:rsid w:val="001D5D95"/>
    <w:rsid w:val="001E686E"/>
    <w:rsid w:val="001F6B6C"/>
    <w:rsid w:val="002041E6"/>
    <w:rsid w:val="002128ED"/>
    <w:rsid w:val="00214F50"/>
    <w:rsid w:val="002173CD"/>
    <w:rsid w:val="00220547"/>
    <w:rsid w:val="002278C7"/>
    <w:rsid w:val="00231C0B"/>
    <w:rsid w:val="002346C7"/>
    <w:rsid w:val="00237C90"/>
    <w:rsid w:val="00244E39"/>
    <w:rsid w:val="00245315"/>
    <w:rsid w:val="0025388D"/>
    <w:rsid w:val="00254564"/>
    <w:rsid w:val="002574DA"/>
    <w:rsid w:val="0026540F"/>
    <w:rsid w:val="00293109"/>
    <w:rsid w:val="002A1945"/>
    <w:rsid w:val="002A2741"/>
    <w:rsid w:val="002A72F1"/>
    <w:rsid w:val="002B2A07"/>
    <w:rsid w:val="002B3A06"/>
    <w:rsid w:val="002C676F"/>
    <w:rsid w:val="002D2E05"/>
    <w:rsid w:val="002D56E2"/>
    <w:rsid w:val="002D6E39"/>
    <w:rsid w:val="002D6E61"/>
    <w:rsid w:val="002E3F5F"/>
    <w:rsid w:val="002E68A7"/>
    <w:rsid w:val="002E6FFB"/>
    <w:rsid w:val="002F0F53"/>
    <w:rsid w:val="002F4E67"/>
    <w:rsid w:val="002F7C5D"/>
    <w:rsid w:val="0031081F"/>
    <w:rsid w:val="00313588"/>
    <w:rsid w:val="003154AD"/>
    <w:rsid w:val="003160FF"/>
    <w:rsid w:val="00324C78"/>
    <w:rsid w:val="00326D0C"/>
    <w:rsid w:val="00327650"/>
    <w:rsid w:val="00330F78"/>
    <w:rsid w:val="00330FD8"/>
    <w:rsid w:val="003336E3"/>
    <w:rsid w:val="003346B8"/>
    <w:rsid w:val="00334DFB"/>
    <w:rsid w:val="00337E60"/>
    <w:rsid w:val="0034749B"/>
    <w:rsid w:val="00351C3F"/>
    <w:rsid w:val="0035244C"/>
    <w:rsid w:val="003551BD"/>
    <w:rsid w:val="003562BB"/>
    <w:rsid w:val="003568C0"/>
    <w:rsid w:val="00360BFC"/>
    <w:rsid w:val="00383EF8"/>
    <w:rsid w:val="00390D5A"/>
    <w:rsid w:val="00390E12"/>
    <w:rsid w:val="0039295C"/>
    <w:rsid w:val="00395531"/>
    <w:rsid w:val="00395611"/>
    <w:rsid w:val="00395A5C"/>
    <w:rsid w:val="003A01CA"/>
    <w:rsid w:val="003A0C33"/>
    <w:rsid w:val="003A6913"/>
    <w:rsid w:val="003B1740"/>
    <w:rsid w:val="003B21BC"/>
    <w:rsid w:val="003B5A3E"/>
    <w:rsid w:val="003C0366"/>
    <w:rsid w:val="003C3837"/>
    <w:rsid w:val="003C7878"/>
    <w:rsid w:val="003D3B25"/>
    <w:rsid w:val="003D6049"/>
    <w:rsid w:val="003D64A3"/>
    <w:rsid w:val="003D6CB9"/>
    <w:rsid w:val="003D7D20"/>
    <w:rsid w:val="003E07DC"/>
    <w:rsid w:val="003F279F"/>
    <w:rsid w:val="003F56BE"/>
    <w:rsid w:val="003F6E92"/>
    <w:rsid w:val="003F7DCE"/>
    <w:rsid w:val="0040717A"/>
    <w:rsid w:val="004112A7"/>
    <w:rsid w:val="00412730"/>
    <w:rsid w:val="00413553"/>
    <w:rsid w:val="00413E9C"/>
    <w:rsid w:val="0041792B"/>
    <w:rsid w:val="004216FA"/>
    <w:rsid w:val="00422ABC"/>
    <w:rsid w:val="00422CBC"/>
    <w:rsid w:val="00430308"/>
    <w:rsid w:val="00437641"/>
    <w:rsid w:val="00442781"/>
    <w:rsid w:val="00446467"/>
    <w:rsid w:val="0044781F"/>
    <w:rsid w:val="00452C50"/>
    <w:rsid w:val="0045436C"/>
    <w:rsid w:val="00454E62"/>
    <w:rsid w:val="00462639"/>
    <w:rsid w:val="004639A6"/>
    <w:rsid w:val="00470255"/>
    <w:rsid w:val="004729AA"/>
    <w:rsid w:val="0048692C"/>
    <w:rsid w:val="00492AB4"/>
    <w:rsid w:val="004979C3"/>
    <w:rsid w:val="004979E2"/>
    <w:rsid w:val="004A5BC5"/>
    <w:rsid w:val="004B4DE7"/>
    <w:rsid w:val="004C328A"/>
    <w:rsid w:val="004C3DCF"/>
    <w:rsid w:val="004C4FD2"/>
    <w:rsid w:val="004D3BBA"/>
    <w:rsid w:val="004E0B7E"/>
    <w:rsid w:val="004E2A79"/>
    <w:rsid w:val="004E3E4D"/>
    <w:rsid w:val="004E55DD"/>
    <w:rsid w:val="004E5739"/>
    <w:rsid w:val="004E7B0A"/>
    <w:rsid w:val="004F14D0"/>
    <w:rsid w:val="004F30BC"/>
    <w:rsid w:val="004F5FCD"/>
    <w:rsid w:val="004F6EEB"/>
    <w:rsid w:val="005045F9"/>
    <w:rsid w:val="00512E43"/>
    <w:rsid w:val="005151BE"/>
    <w:rsid w:val="005151D6"/>
    <w:rsid w:val="00515A29"/>
    <w:rsid w:val="0053333B"/>
    <w:rsid w:val="005348D1"/>
    <w:rsid w:val="00534B1F"/>
    <w:rsid w:val="00537C20"/>
    <w:rsid w:val="0054149D"/>
    <w:rsid w:val="0054797C"/>
    <w:rsid w:val="00550A75"/>
    <w:rsid w:val="00550F4D"/>
    <w:rsid w:val="00551340"/>
    <w:rsid w:val="0056539A"/>
    <w:rsid w:val="00576066"/>
    <w:rsid w:val="0058160D"/>
    <w:rsid w:val="005817B2"/>
    <w:rsid w:val="005817FD"/>
    <w:rsid w:val="0058478E"/>
    <w:rsid w:val="00585702"/>
    <w:rsid w:val="00593455"/>
    <w:rsid w:val="0059464C"/>
    <w:rsid w:val="00596794"/>
    <w:rsid w:val="005A3F34"/>
    <w:rsid w:val="005B1CF7"/>
    <w:rsid w:val="005B7560"/>
    <w:rsid w:val="005C0092"/>
    <w:rsid w:val="005C3A6B"/>
    <w:rsid w:val="005C45D5"/>
    <w:rsid w:val="005D07E4"/>
    <w:rsid w:val="005D5D95"/>
    <w:rsid w:val="005E202C"/>
    <w:rsid w:val="005E5BF8"/>
    <w:rsid w:val="005E73F9"/>
    <w:rsid w:val="005F7A57"/>
    <w:rsid w:val="00601197"/>
    <w:rsid w:val="00601365"/>
    <w:rsid w:val="0060592A"/>
    <w:rsid w:val="0061138F"/>
    <w:rsid w:val="0061149D"/>
    <w:rsid w:val="0061685C"/>
    <w:rsid w:val="00621B11"/>
    <w:rsid w:val="00626808"/>
    <w:rsid w:val="00627544"/>
    <w:rsid w:val="0063503B"/>
    <w:rsid w:val="006421C0"/>
    <w:rsid w:val="006435D2"/>
    <w:rsid w:val="006440BE"/>
    <w:rsid w:val="00644652"/>
    <w:rsid w:val="00646B4C"/>
    <w:rsid w:val="00651EC8"/>
    <w:rsid w:val="006665C3"/>
    <w:rsid w:val="006730B6"/>
    <w:rsid w:val="00675BA8"/>
    <w:rsid w:val="0068434E"/>
    <w:rsid w:val="006852F3"/>
    <w:rsid w:val="006901D2"/>
    <w:rsid w:val="006A1A96"/>
    <w:rsid w:val="006A22AE"/>
    <w:rsid w:val="006A3BD5"/>
    <w:rsid w:val="006A4980"/>
    <w:rsid w:val="006A5CA2"/>
    <w:rsid w:val="006B0756"/>
    <w:rsid w:val="006B08EC"/>
    <w:rsid w:val="006B2EE8"/>
    <w:rsid w:val="006B5638"/>
    <w:rsid w:val="006C3323"/>
    <w:rsid w:val="006C56AB"/>
    <w:rsid w:val="006C6A1F"/>
    <w:rsid w:val="006D0704"/>
    <w:rsid w:val="006D4681"/>
    <w:rsid w:val="006D6049"/>
    <w:rsid w:val="006D6113"/>
    <w:rsid w:val="006E4E41"/>
    <w:rsid w:val="006E64CD"/>
    <w:rsid w:val="006E7F4C"/>
    <w:rsid w:val="006F3334"/>
    <w:rsid w:val="006F769F"/>
    <w:rsid w:val="00712272"/>
    <w:rsid w:val="0071475F"/>
    <w:rsid w:val="0072074A"/>
    <w:rsid w:val="0072310C"/>
    <w:rsid w:val="0072654D"/>
    <w:rsid w:val="0073043E"/>
    <w:rsid w:val="00730B8E"/>
    <w:rsid w:val="00731DC1"/>
    <w:rsid w:val="0073744B"/>
    <w:rsid w:val="00737B9A"/>
    <w:rsid w:val="00740FDD"/>
    <w:rsid w:val="0074593C"/>
    <w:rsid w:val="00746714"/>
    <w:rsid w:val="007476E8"/>
    <w:rsid w:val="00754503"/>
    <w:rsid w:val="00755F2C"/>
    <w:rsid w:val="00756664"/>
    <w:rsid w:val="00757882"/>
    <w:rsid w:val="00763EF7"/>
    <w:rsid w:val="0076683E"/>
    <w:rsid w:val="00770A0F"/>
    <w:rsid w:val="00770D7B"/>
    <w:rsid w:val="00777137"/>
    <w:rsid w:val="007870FD"/>
    <w:rsid w:val="0079076E"/>
    <w:rsid w:val="00794D62"/>
    <w:rsid w:val="007A0207"/>
    <w:rsid w:val="007B11BD"/>
    <w:rsid w:val="007C36A9"/>
    <w:rsid w:val="007C7FB0"/>
    <w:rsid w:val="007D55C2"/>
    <w:rsid w:val="007E01B9"/>
    <w:rsid w:val="007E72BC"/>
    <w:rsid w:val="007E742D"/>
    <w:rsid w:val="007F1F32"/>
    <w:rsid w:val="007F5440"/>
    <w:rsid w:val="00801F74"/>
    <w:rsid w:val="00803B3A"/>
    <w:rsid w:val="00810E3A"/>
    <w:rsid w:val="00814877"/>
    <w:rsid w:val="008148AD"/>
    <w:rsid w:val="00815F95"/>
    <w:rsid w:val="008171E7"/>
    <w:rsid w:val="00822A4B"/>
    <w:rsid w:val="008237C4"/>
    <w:rsid w:val="0082516F"/>
    <w:rsid w:val="008264C4"/>
    <w:rsid w:val="008371B5"/>
    <w:rsid w:val="008472FB"/>
    <w:rsid w:val="00851BF9"/>
    <w:rsid w:val="00861218"/>
    <w:rsid w:val="00861C7E"/>
    <w:rsid w:val="00861E01"/>
    <w:rsid w:val="00861EE4"/>
    <w:rsid w:val="00862AF5"/>
    <w:rsid w:val="008664E5"/>
    <w:rsid w:val="00871B03"/>
    <w:rsid w:val="0087475B"/>
    <w:rsid w:val="00876FC2"/>
    <w:rsid w:val="008802EC"/>
    <w:rsid w:val="008819A8"/>
    <w:rsid w:val="00882BCF"/>
    <w:rsid w:val="00883299"/>
    <w:rsid w:val="00891C4F"/>
    <w:rsid w:val="008A0D22"/>
    <w:rsid w:val="008A207A"/>
    <w:rsid w:val="008A49BD"/>
    <w:rsid w:val="008A4EB3"/>
    <w:rsid w:val="008B16CA"/>
    <w:rsid w:val="008B3514"/>
    <w:rsid w:val="008B3EEE"/>
    <w:rsid w:val="008C0202"/>
    <w:rsid w:val="008C41D3"/>
    <w:rsid w:val="008C6B1A"/>
    <w:rsid w:val="008C7917"/>
    <w:rsid w:val="008D7B6A"/>
    <w:rsid w:val="008E13F7"/>
    <w:rsid w:val="008E1AA7"/>
    <w:rsid w:val="008E2FB6"/>
    <w:rsid w:val="008E4ED0"/>
    <w:rsid w:val="008F3655"/>
    <w:rsid w:val="008F3A8B"/>
    <w:rsid w:val="00900BC5"/>
    <w:rsid w:val="00902083"/>
    <w:rsid w:val="00902E0C"/>
    <w:rsid w:val="0090510A"/>
    <w:rsid w:val="00905D10"/>
    <w:rsid w:val="00915064"/>
    <w:rsid w:val="00922BA6"/>
    <w:rsid w:val="009241C8"/>
    <w:rsid w:val="00925A6C"/>
    <w:rsid w:val="00934AD7"/>
    <w:rsid w:val="00936043"/>
    <w:rsid w:val="00941C44"/>
    <w:rsid w:val="00950AD6"/>
    <w:rsid w:val="00951606"/>
    <w:rsid w:val="00954C6E"/>
    <w:rsid w:val="00956F45"/>
    <w:rsid w:val="00961936"/>
    <w:rsid w:val="009667AF"/>
    <w:rsid w:val="00977935"/>
    <w:rsid w:val="0098797B"/>
    <w:rsid w:val="009939D4"/>
    <w:rsid w:val="00993D39"/>
    <w:rsid w:val="009963E1"/>
    <w:rsid w:val="00996A4E"/>
    <w:rsid w:val="009A2F33"/>
    <w:rsid w:val="009A3922"/>
    <w:rsid w:val="009B19B6"/>
    <w:rsid w:val="009C19E9"/>
    <w:rsid w:val="009C2F36"/>
    <w:rsid w:val="009C423B"/>
    <w:rsid w:val="009C69C4"/>
    <w:rsid w:val="009D2378"/>
    <w:rsid w:val="009D3D48"/>
    <w:rsid w:val="009D3E91"/>
    <w:rsid w:val="009E3D08"/>
    <w:rsid w:val="009E41C0"/>
    <w:rsid w:val="009F4869"/>
    <w:rsid w:val="009F4D85"/>
    <w:rsid w:val="009F4FE5"/>
    <w:rsid w:val="009F53DB"/>
    <w:rsid w:val="00A00422"/>
    <w:rsid w:val="00A042CC"/>
    <w:rsid w:val="00A106ED"/>
    <w:rsid w:val="00A1217A"/>
    <w:rsid w:val="00A13077"/>
    <w:rsid w:val="00A16332"/>
    <w:rsid w:val="00A16944"/>
    <w:rsid w:val="00A17CF5"/>
    <w:rsid w:val="00A202EC"/>
    <w:rsid w:val="00A22240"/>
    <w:rsid w:val="00A24B2F"/>
    <w:rsid w:val="00A26B01"/>
    <w:rsid w:val="00A32D3A"/>
    <w:rsid w:val="00A3493A"/>
    <w:rsid w:val="00A37FE8"/>
    <w:rsid w:val="00A478C0"/>
    <w:rsid w:val="00A50E12"/>
    <w:rsid w:val="00A51B89"/>
    <w:rsid w:val="00A5723D"/>
    <w:rsid w:val="00A644B1"/>
    <w:rsid w:val="00A660F8"/>
    <w:rsid w:val="00A7349B"/>
    <w:rsid w:val="00A83C78"/>
    <w:rsid w:val="00AA2314"/>
    <w:rsid w:val="00AA2407"/>
    <w:rsid w:val="00AA4A89"/>
    <w:rsid w:val="00AA79CE"/>
    <w:rsid w:val="00AB217D"/>
    <w:rsid w:val="00AB2FF5"/>
    <w:rsid w:val="00AB4B78"/>
    <w:rsid w:val="00AB57D5"/>
    <w:rsid w:val="00AB5E30"/>
    <w:rsid w:val="00AC6579"/>
    <w:rsid w:val="00AD1A70"/>
    <w:rsid w:val="00AD6242"/>
    <w:rsid w:val="00AE2DE0"/>
    <w:rsid w:val="00AF26C2"/>
    <w:rsid w:val="00AF40A4"/>
    <w:rsid w:val="00B0267B"/>
    <w:rsid w:val="00B13D9F"/>
    <w:rsid w:val="00B1407D"/>
    <w:rsid w:val="00B23170"/>
    <w:rsid w:val="00B300F8"/>
    <w:rsid w:val="00B3238C"/>
    <w:rsid w:val="00B3421E"/>
    <w:rsid w:val="00B40DB6"/>
    <w:rsid w:val="00B421FE"/>
    <w:rsid w:val="00B4424C"/>
    <w:rsid w:val="00B451B0"/>
    <w:rsid w:val="00B517FC"/>
    <w:rsid w:val="00B552D7"/>
    <w:rsid w:val="00B555E6"/>
    <w:rsid w:val="00B55E2A"/>
    <w:rsid w:val="00B56E86"/>
    <w:rsid w:val="00B57F0F"/>
    <w:rsid w:val="00B60B91"/>
    <w:rsid w:val="00B615A0"/>
    <w:rsid w:val="00B63A7C"/>
    <w:rsid w:val="00B67359"/>
    <w:rsid w:val="00B6787E"/>
    <w:rsid w:val="00B82610"/>
    <w:rsid w:val="00B826C1"/>
    <w:rsid w:val="00B828E3"/>
    <w:rsid w:val="00B83B37"/>
    <w:rsid w:val="00B86ADF"/>
    <w:rsid w:val="00B87886"/>
    <w:rsid w:val="00B91746"/>
    <w:rsid w:val="00B9281D"/>
    <w:rsid w:val="00B92E9F"/>
    <w:rsid w:val="00B93FFE"/>
    <w:rsid w:val="00BA6873"/>
    <w:rsid w:val="00BB07C1"/>
    <w:rsid w:val="00BB557F"/>
    <w:rsid w:val="00BB5A1A"/>
    <w:rsid w:val="00BB659E"/>
    <w:rsid w:val="00BC20D0"/>
    <w:rsid w:val="00BC5ACB"/>
    <w:rsid w:val="00BD0C42"/>
    <w:rsid w:val="00BD5085"/>
    <w:rsid w:val="00BE1205"/>
    <w:rsid w:val="00BE1374"/>
    <w:rsid w:val="00BE1447"/>
    <w:rsid w:val="00BE2DD1"/>
    <w:rsid w:val="00BE375B"/>
    <w:rsid w:val="00BE623A"/>
    <w:rsid w:val="00BF3818"/>
    <w:rsid w:val="00BF50EF"/>
    <w:rsid w:val="00BF7476"/>
    <w:rsid w:val="00C05838"/>
    <w:rsid w:val="00C062BF"/>
    <w:rsid w:val="00C07469"/>
    <w:rsid w:val="00C12314"/>
    <w:rsid w:val="00C13F36"/>
    <w:rsid w:val="00C17465"/>
    <w:rsid w:val="00C17A9A"/>
    <w:rsid w:val="00C236C1"/>
    <w:rsid w:val="00C248B6"/>
    <w:rsid w:val="00C25D04"/>
    <w:rsid w:val="00C272F9"/>
    <w:rsid w:val="00C310D8"/>
    <w:rsid w:val="00C33E22"/>
    <w:rsid w:val="00C35EFD"/>
    <w:rsid w:val="00C37B75"/>
    <w:rsid w:val="00C43210"/>
    <w:rsid w:val="00C65B01"/>
    <w:rsid w:val="00C81E4E"/>
    <w:rsid w:val="00C90A77"/>
    <w:rsid w:val="00CA0AD2"/>
    <w:rsid w:val="00CA120A"/>
    <w:rsid w:val="00CA1726"/>
    <w:rsid w:val="00CA373D"/>
    <w:rsid w:val="00CA6790"/>
    <w:rsid w:val="00CB77ED"/>
    <w:rsid w:val="00CC02B8"/>
    <w:rsid w:val="00CC31BC"/>
    <w:rsid w:val="00CC3B6C"/>
    <w:rsid w:val="00CC5730"/>
    <w:rsid w:val="00CD0C81"/>
    <w:rsid w:val="00CD18A8"/>
    <w:rsid w:val="00CE0614"/>
    <w:rsid w:val="00CE3152"/>
    <w:rsid w:val="00CF1623"/>
    <w:rsid w:val="00D052E8"/>
    <w:rsid w:val="00D079B3"/>
    <w:rsid w:val="00D14E33"/>
    <w:rsid w:val="00D202AE"/>
    <w:rsid w:val="00D231F8"/>
    <w:rsid w:val="00D30A82"/>
    <w:rsid w:val="00D319F0"/>
    <w:rsid w:val="00D35557"/>
    <w:rsid w:val="00D36206"/>
    <w:rsid w:val="00D36624"/>
    <w:rsid w:val="00D52021"/>
    <w:rsid w:val="00D5265B"/>
    <w:rsid w:val="00D55201"/>
    <w:rsid w:val="00D63017"/>
    <w:rsid w:val="00D65A18"/>
    <w:rsid w:val="00D736C5"/>
    <w:rsid w:val="00D7464A"/>
    <w:rsid w:val="00D756B3"/>
    <w:rsid w:val="00D927F8"/>
    <w:rsid w:val="00D92E17"/>
    <w:rsid w:val="00D9755D"/>
    <w:rsid w:val="00DA3B03"/>
    <w:rsid w:val="00DA4B59"/>
    <w:rsid w:val="00DA7640"/>
    <w:rsid w:val="00DC37D3"/>
    <w:rsid w:val="00DE43A5"/>
    <w:rsid w:val="00DF03CA"/>
    <w:rsid w:val="00DF22DB"/>
    <w:rsid w:val="00DF3FC0"/>
    <w:rsid w:val="00DF4181"/>
    <w:rsid w:val="00DF4EEA"/>
    <w:rsid w:val="00DF5579"/>
    <w:rsid w:val="00DF78E3"/>
    <w:rsid w:val="00E05977"/>
    <w:rsid w:val="00E07FAD"/>
    <w:rsid w:val="00E107CC"/>
    <w:rsid w:val="00E22F9D"/>
    <w:rsid w:val="00E23B87"/>
    <w:rsid w:val="00E24142"/>
    <w:rsid w:val="00E25268"/>
    <w:rsid w:val="00E25E10"/>
    <w:rsid w:val="00E272F8"/>
    <w:rsid w:val="00E31AC3"/>
    <w:rsid w:val="00E366CC"/>
    <w:rsid w:val="00E36ED1"/>
    <w:rsid w:val="00E430C8"/>
    <w:rsid w:val="00E47925"/>
    <w:rsid w:val="00E508A7"/>
    <w:rsid w:val="00E52B46"/>
    <w:rsid w:val="00E54081"/>
    <w:rsid w:val="00E54DEB"/>
    <w:rsid w:val="00E55658"/>
    <w:rsid w:val="00E57AA2"/>
    <w:rsid w:val="00E615F8"/>
    <w:rsid w:val="00E61624"/>
    <w:rsid w:val="00E746EB"/>
    <w:rsid w:val="00E75E3B"/>
    <w:rsid w:val="00E76033"/>
    <w:rsid w:val="00E83426"/>
    <w:rsid w:val="00E86274"/>
    <w:rsid w:val="00E932BB"/>
    <w:rsid w:val="00E945D5"/>
    <w:rsid w:val="00E9716E"/>
    <w:rsid w:val="00EA2285"/>
    <w:rsid w:val="00EA39BA"/>
    <w:rsid w:val="00EB1588"/>
    <w:rsid w:val="00EB3A59"/>
    <w:rsid w:val="00EB73B1"/>
    <w:rsid w:val="00EC0F90"/>
    <w:rsid w:val="00EC31C6"/>
    <w:rsid w:val="00ED0C9D"/>
    <w:rsid w:val="00ED7025"/>
    <w:rsid w:val="00ED7350"/>
    <w:rsid w:val="00ED7743"/>
    <w:rsid w:val="00EE5374"/>
    <w:rsid w:val="00EE75B9"/>
    <w:rsid w:val="00EF0E9D"/>
    <w:rsid w:val="00EF441E"/>
    <w:rsid w:val="00EF4F25"/>
    <w:rsid w:val="00EF5410"/>
    <w:rsid w:val="00F029DB"/>
    <w:rsid w:val="00F06027"/>
    <w:rsid w:val="00F071BA"/>
    <w:rsid w:val="00F134A9"/>
    <w:rsid w:val="00F14980"/>
    <w:rsid w:val="00F2784D"/>
    <w:rsid w:val="00F35954"/>
    <w:rsid w:val="00F432B8"/>
    <w:rsid w:val="00F45DEF"/>
    <w:rsid w:val="00F51580"/>
    <w:rsid w:val="00F628D2"/>
    <w:rsid w:val="00F642AF"/>
    <w:rsid w:val="00F72D83"/>
    <w:rsid w:val="00F735A7"/>
    <w:rsid w:val="00F73948"/>
    <w:rsid w:val="00F74740"/>
    <w:rsid w:val="00F81716"/>
    <w:rsid w:val="00F86412"/>
    <w:rsid w:val="00F92B19"/>
    <w:rsid w:val="00FA026E"/>
    <w:rsid w:val="00FA4749"/>
    <w:rsid w:val="00FA4904"/>
    <w:rsid w:val="00FA66A8"/>
    <w:rsid w:val="00FB6137"/>
    <w:rsid w:val="00FB6C34"/>
    <w:rsid w:val="00FD2297"/>
    <w:rsid w:val="00FF1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paragraph" w:styleId="Header">
    <w:name w:val="header"/>
    <w:basedOn w:val="Normal"/>
    <w:link w:val="HeaderChar"/>
    <w:uiPriority w:val="99"/>
    <w:unhideWhenUsed/>
    <w:rsid w:val="003A01CA"/>
    <w:pPr>
      <w:tabs>
        <w:tab w:val="center" w:pos="4680"/>
        <w:tab w:val="right" w:pos="9360"/>
      </w:tabs>
    </w:pPr>
  </w:style>
  <w:style w:type="character" w:customStyle="1" w:styleId="HeaderChar">
    <w:name w:val="Header Char"/>
    <w:basedOn w:val="DefaultParagraphFont"/>
    <w:link w:val="Header"/>
    <w:uiPriority w:val="99"/>
    <w:rsid w:val="003A01C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tiff"/><Relationship Id="rId7" Type="http://schemas.openxmlformats.org/officeDocument/2006/relationships/image" Target="media/image1.tiff"/><Relationship Id="rId12" Type="http://schemas.openxmlformats.org/officeDocument/2006/relationships/image" Target="media/image2.tif"/><Relationship Id="rId25" Type="http://schemas.microsoft.com/office/2011/relationships/people" Target="people.xml"/><Relationship Id="rId2" Type="http://schemas.openxmlformats.org/officeDocument/2006/relationships/styles" Target="styles.xm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5.tiff"/><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18</Pages>
  <Words>14135</Words>
  <Characters>80573</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83</cp:revision>
  <cp:lastPrinted>2021-06-22T18:10:00Z</cp:lastPrinted>
  <dcterms:created xsi:type="dcterms:W3CDTF">2021-07-20T23:48:00Z</dcterms:created>
  <dcterms:modified xsi:type="dcterms:W3CDTF">2021-07-21T18:21:00Z</dcterms:modified>
</cp:coreProperties>
</file>