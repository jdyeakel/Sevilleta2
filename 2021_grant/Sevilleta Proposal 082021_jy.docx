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8D1124" w:rsidRDefault="00B552D7" w:rsidP="008D1124">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4B7FB623" w14:textId="3FC13A7B" w:rsidR="00201016" w:rsidRDefault="00201016" w:rsidP="00201016">
      <w:pPr>
        <w:pStyle w:val="BodyA"/>
        <w:tabs>
          <w:tab w:val="left" w:pos="2070"/>
        </w:tabs>
        <w:rPr>
          <w:rFonts w:ascii="Arial" w:eastAsia="Arial" w:hAnsi="Arial" w:cs="Arial"/>
          <w:sz w:val="20"/>
          <w:szCs w:val="20"/>
          <w:lang w:val="en-US"/>
        </w:rPr>
      </w:pPr>
      <w:r>
        <w:rPr>
          <w:rFonts w:ascii="Arial" w:hAnsi="Arial"/>
          <w:sz w:val="20"/>
          <w:szCs w:val="20"/>
          <w:lang w:val="en-US"/>
        </w:rPr>
        <w:t>Animal population dynamics are inextricably linked to resource quantity and quality (Simpson et al. 2009). Mechanistically connecting resources and consumer population growth</w:t>
      </w:r>
      <w:r w:rsidRPr="00B74C0F">
        <w:rPr>
          <w:rFonts w:ascii="Arial" w:hAnsi="Arial"/>
          <w:sz w:val="20"/>
          <w:szCs w:val="20"/>
          <w:lang w:val="en-US"/>
        </w:rPr>
        <w:t xml:space="preserve"> </w:t>
      </w:r>
      <w:r>
        <w:rPr>
          <w:rFonts w:ascii="Arial" w:hAnsi="Arial"/>
          <w:sz w:val="20"/>
          <w:szCs w:val="20"/>
          <w:lang w:val="en-US"/>
        </w:rPr>
        <w:t>remain</w:t>
      </w:r>
      <w:ins w:id="0" w:author="Justin Yeakel" w:date="2021-08-24T09:12:00Z">
        <w:r w:rsidR="00205B82">
          <w:rPr>
            <w:rFonts w:ascii="Arial" w:hAnsi="Arial"/>
            <w:sz w:val="20"/>
            <w:szCs w:val="20"/>
            <w:lang w:val="en-US"/>
          </w:rPr>
          <w:t>s</w:t>
        </w:r>
      </w:ins>
      <w:r>
        <w:rPr>
          <w:rFonts w:ascii="Arial" w:hAnsi="Arial"/>
          <w:sz w:val="20"/>
          <w:szCs w:val="20"/>
          <w:lang w:val="en-US"/>
        </w:rPr>
        <w:t xml:space="preserve"> a challenge, however, because it requires linking population and community ecology with plant and animal eco-physiology to understand how environmental conditions influence foraging behavior. Our proposed study will bridge two gaps: one between disciplines (</w:t>
      </w:r>
      <w:commentRangeStart w:id="1"/>
      <w:r>
        <w:rPr>
          <w:rFonts w:ascii="Arial" w:hAnsi="Arial"/>
          <w:sz w:val="20"/>
          <w:szCs w:val="20"/>
          <w:lang w:val="en-US"/>
        </w:rPr>
        <w:t>animal</w:t>
      </w:r>
      <w:ins w:id="2" w:author="Justin Yeakel" w:date="2021-08-24T09:13:00Z">
        <w:r w:rsidR="0078375D">
          <w:rPr>
            <w:rFonts w:ascii="Arial" w:hAnsi="Arial"/>
            <w:sz w:val="20"/>
            <w:szCs w:val="20"/>
            <w:lang w:val="en-US"/>
          </w:rPr>
          <w:t>/plant</w:t>
        </w:r>
      </w:ins>
      <w:r>
        <w:rPr>
          <w:rFonts w:ascii="Arial" w:hAnsi="Arial"/>
          <w:sz w:val="20"/>
          <w:szCs w:val="20"/>
          <w:lang w:val="en-US"/>
        </w:rPr>
        <w:t xml:space="preserve"> ecology </w:t>
      </w:r>
      <w:commentRangeEnd w:id="1"/>
      <w:r>
        <w:rPr>
          <w:rStyle w:val="CommentReference"/>
          <w:rFonts w:cs="Times New Roman"/>
          <w:color w:val="auto"/>
          <w:lang w:val="en-US"/>
        </w:rPr>
        <w:commentReference w:id="1"/>
      </w:r>
      <w:r>
        <w:rPr>
          <w:rFonts w:ascii="Arial" w:hAnsi="Arial"/>
          <w:sz w:val="20"/>
          <w:szCs w:val="20"/>
          <w:lang w:val="en-US"/>
        </w:rPr>
        <w:t>and physiology) and another between empirical data and mechanistic models. We will use cutting-edge methods to characterize animal foraging patterns, food quality, and body condition</w:t>
      </w:r>
      <w:ins w:id="3" w:author="Justin Yeakel" w:date="2021-08-24T09:12:00Z">
        <w:r w:rsidR="000E74CD">
          <w:rPr>
            <w:rFonts w:ascii="Arial" w:hAnsi="Arial"/>
            <w:sz w:val="20"/>
            <w:szCs w:val="20"/>
            <w:lang w:val="en-US"/>
          </w:rPr>
          <w:t>,</w:t>
        </w:r>
      </w:ins>
      <w:r>
        <w:rPr>
          <w:rFonts w:ascii="Arial" w:hAnsi="Arial"/>
          <w:sz w:val="20"/>
          <w:szCs w:val="20"/>
          <w:lang w:val="en-US"/>
        </w:rPr>
        <w:t xml:space="preserve"> and incorporate these longitudinal data into mechanistic models that link environmental conditions to differences in fitness and demography. This coupled theory-data framework will allow us to explore how climate-mediated changes in resource landscapes will impact population dynamics, consumer communities, and food webs this century.</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2058A3A2" w14:textId="2D4A5E9D" w:rsidR="00201016" w:rsidRPr="00FA0C74" w:rsidRDefault="00201016" w:rsidP="00201016">
      <w:pPr>
        <w:pStyle w:val="BodyA"/>
        <w:tabs>
          <w:tab w:val="left" w:pos="2070"/>
        </w:tabs>
        <w:ind w:firstLine="360"/>
        <w:rPr>
          <w:rFonts w:ascii="Arial" w:hAnsi="Arial"/>
          <w:sz w:val="20"/>
          <w:szCs w:val="20"/>
          <w:lang w:val="en-US"/>
        </w:rPr>
      </w:pPr>
      <w:r>
        <w:rPr>
          <w:rFonts w:ascii="Arial" w:hAnsi="Arial"/>
          <w:sz w:val="20"/>
          <w:szCs w:val="20"/>
          <w:lang w:val="en-US"/>
        </w:rPr>
        <w:t xml:space="preserve">Our study focuses on the </w:t>
      </w:r>
      <w:proofErr w:type="spellStart"/>
      <w:r>
        <w:rPr>
          <w:rFonts w:ascii="Arial" w:hAnsi="Arial"/>
          <w:sz w:val="20"/>
          <w:szCs w:val="20"/>
          <w:lang w:val="en-US"/>
        </w:rPr>
        <w:t>Sevilleta</w:t>
      </w:r>
      <w:proofErr w:type="spellEnd"/>
      <w:r>
        <w:rPr>
          <w:rFonts w:ascii="Arial" w:hAnsi="Arial"/>
          <w:sz w:val="20"/>
          <w:szCs w:val="20"/>
          <w:lang w:val="en-US"/>
        </w:rPr>
        <w:t xml:space="preserve"> long-term ecological research (LTER) site in the </w:t>
      </w:r>
      <w:proofErr w:type="spellStart"/>
      <w:r>
        <w:rPr>
          <w:rFonts w:ascii="Arial" w:hAnsi="Arial"/>
          <w:sz w:val="20"/>
          <w:szCs w:val="20"/>
          <w:lang w:val="en-US"/>
        </w:rPr>
        <w:t>Chihuahuan</w:t>
      </w:r>
      <w:proofErr w:type="spellEnd"/>
      <w:r>
        <w:rPr>
          <w:rFonts w:ascii="Arial" w:hAnsi="Arial"/>
          <w:sz w:val="20"/>
          <w:szCs w:val="20"/>
          <w:lang w:val="en-US"/>
        </w:rPr>
        <w:t xml:space="preserve"> Desert. Desert ecosystems often support diverse and dynamic small mammal communities despite low and unpredictable resource availability (Fox 2011). These communities exemplify how resource-limited ecosystems can support consumers with a diverse array of functional traits and life histories. In arid ecosystems of the American Southwest, heteromyid rodents that</w:t>
      </w:r>
      <w:r w:rsidDel="006830B8">
        <w:rPr>
          <w:rFonts w:ascii="Arial" w:hAnsi="Arial"/>
          <w:sz w:val="20"/>
          <w:szCs w:val="20"/>
          <w:lang w:val="en-US"/>
        </w:rPr>
        <w:t xml:space="preserve"> </w:t>
      </w:r>
      <w:r>
        <w:rPr>
          <w:rFonts w:ascii="Arial" w:hAnsi="Arial"/>
          <w:sz w:val="20"/>
          <w:szCs w:val="20"/>
          <w:lang w:val="en-US"/>
        </w:rPr>
        <w:t xml:space="preserve">range in body size from ~5–150g are food-hoarding </w:t>
      </w:r>
      <w:r w:rsidRPr="005E738C">
        <w:rPr>
          <w:rFonts w:ascii="Arial" w:hAnsi="Arial"/>
          <w:sz w:val="20"/>
          <w:szCs w:val="20"/>
          <w:lang w:val="en-US"/>
        </w:rPr>
        <w:t xml:space="preserve">granivores with “slow” life histories, long gestation times, and small litter sizes. This family includes </w:t>
      </w:r>
      <w:r w:rsidR="00C41F0F" w:rsidRPr="005E738C">
        <w:rPr>
          <w:rFonts w:ascii="Arial" w:hAnsi="Arial"/>
          <w:sz w:val="20"/>
          <w:szCs w:val="20"/>
          <w:lang w:val="en-US"/>
        </w:rPr>
        <w:t>k</w:t>
      </w:r>
      <w:r w:rsidRPr="005E738C">
        <w:rPr>
          <w:rFonts w:ascii="Arial" w:hAnsi="Arial"/>
          <w:sz w:val="20"/>
          <w:szCs w:val="20"/>
          <w:lang w:val="en-US"/>
        </w:rPr>
        <w:t>angaroo rats (</w:t>
      </w:r>
      <w:proofErr w:type="spellStart"/>
      <w:r w:rsidRPr="005E738C">
        <w:rPr>
          <w:rFonts w:ascii="Arial" w:hAnsi="Arial"/>
          <w:i/>
          <w:iCs/>
          <w:sz w:val="20"/>
          <w:szCs w:val="20"/>
          <w:lang w:val="en-US"/>
        </w:rPr>
        <w:t>Dipodomys</w:t>
      </w:r>
      <w:proofErr w:type="spellEnd"/>
      <w:r w:rsidRPr="005E738C">
        <w:rPr>
          <w:rFonts w:ascii="Arial" w:hAnsi="Arial"/>
          <w:i/>
          <w:iCs/>
          <w:sz w:val="20"/>
          <w:szCs w:val="20"/>
          <w:lang w:val="en-US"/>
        </w:rPr>
        <w:t xml:space="preserve"> </w:t>
      </w:r>
      <w:proofErr w:type="spellStart"/>
      <w:r w:rsidRPr="005E738C">
        <w:rPr>
          <w:rFonts w:ascii="Arial" w:hAnsi="Arial"/>
          <w:i/>
          <w:iCs/>
          <w:sz w:val="20"/>
          <w:szCs w:val="20"/>
          <w:lang w:val="en-US"/>
        </w:rPr>
        <w:t>spp</w:t>
      </w:r>
      <w:proofErr w:type="spellEnd"/>
      <w:r w:rsidRPr="005E738C">
        <w:rPr>
          <w:rFonts w:ascii="Arial" w:hAnsi="Arial"/>
          <w:i/>
          <w:iCs/>
          <w:sz w:val="20"/>
          <w:szCs w:val="20"/>
          <w:lang w:val="en-US"/>
        </w:rPr>
        <w:t>.</w:t>
      </w:r>
      <w:r w:rsidRPr="005E738C">
        <w:rPr>
          <w:rFonts w:ascii="Arial" w:hAnsi="Arial"/>
          <w:sz w:val="20"/>
          <w:szCs w:val="20"/>
          <w:lang w:val="en-US"/>
        </w:rPr>
        <w:t>)</w:t>
      </w:r>
      <w:r w:rsidR="005E738C" w:rsidRPr="005E738C">
        <w:rPr>
          <w:rFonts w:ascii="Arial" w:hAnsi="Arial"/>
          <w:sz w:val="20"/>
          <w:szCs w:val="20"/>
          <w:lang w:val="en-US"/>
        </w:rPr>
        <w:t xml:space="preserve"> and</w:t>
      </w:r>
      <w:r w:rsidR="005E738C">
        <w:rPr>
          <w:rFonts w:ascii="Arial" w:hAnsi="Arial"/>
          <w:sz w:val="20"/>
          <w:szCs w:val="20"/>
          <w:lang w:val="en-US"/>
        </w:rPr>
        <w:t xml:space="preserve"> pocket mice (e.g., </w:t>
      </w:r>
      <w:proofErr w:type="spellStart"/>
      <w:r w:rsidR="005E738C" w:rsidRPr="005E738C">
        <w:rPr>
          <w:rFonts w:ascii="Arial" w:hAnsi="Arial"/>
          <w:i/>
          <w:iCs/>
          <w:sz w:val="20"/>
          <w:szCs w:val="20"/>
          <w:lang w:val="en-US"/>
        </w:rPr>
        <w:t>Perognathus</w:t>
      </w:r>
      <w:proofErr w:type="spellEnd"/>
      <w:r w:rsidR="005E738C">
        <w:rPr>
          <w:rFonts w:ascii="Arial" w:hAnsi="Arial"/>
          <w:sz w:val="20"/>
          <w:szCs w:val="20"/>
          <w:lang w:val="en-US"/>
        </w:rPr>
        <w:t>)</w:t>
      </w:r>
      <w:r>
        <w:rPr>
          <w:rFonts w:ascii="Arial" w:hAnsi="Arial"/>
          <w:sz w:val="20"/>
          <w:szCs w:val="20"/>
          <w:lang w:val="en-US"/>
        </w:rPr>
        <w:t>, which use both scatter</w:t>
      </w:r>
      <w:ins w:id="4" w:author="Justin Yeakel" w:date="2021-08-24T09:14:00Z">
        <w:r w:rsidR="00565182">
          <w:rPr>
            <w:rFonts w:ascii="Arial" w:hAnsi="Arial"/>
            <w:sz w:val="20"/>
            <w:szCs w:val="20"/>
            <w:lang w:val="en-US"/>
          </w:rPr>
          <w:t>-</w:t>
        </w:r>
      </w:ins>
      <w:r>
        <w:rPr>
          <w:rFonts w:ascii="Arial" w:hAnsi="Arial"/>
          <w:sz w:val="20"/>
          <w:szCs w:val="20"/>
          <w:lang w:val="en-US"/>
        </w:rPr>
        <w:t xml:space="preserve"> and larder-hoarding strategies to cache seeds that can provide food during periods of scarcity (Schroder 1979, Vander Wall 1990). In contrast, cricetid rodents, including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greater reproductive potential (Hoffmeister 1986). Cricetids, in contrast to heteromyids, do not hoard food in our study system, and therefore must forage continuously to survive. Further, cricetids are generally more omnivorous, relying on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obtain foods with high protein content. Given the increasing resource stochasticity in this desert system (Rudgers et al 2018), tradeoffs between these foraging and life-history strategies have</w:t>
      </w:r>
      <w:ins w:id="5" w:author="Justin Yeakel" w:date="2021-08-24T09:15:00Z">
        <w:r w:rsidR="007F3EC6">
          <w:rPr>
            <w:rFonts w:ascii="Arial" w:hAnsi="Arial"/>
            <w:sz w:val="20"/>
            <w:szCs w:val="20"/>
            <w:lang w:val="en-US"/>
          </w:rPr>
          <w:t xml:space="preserve"> the</w:t>
        </w:r>
      </w:ins>
      <w:r>
        <w:rPr>
          <w:rFonts w:ascii="Arial" w:hAnsi="Arial"/>
          <w:sz w:val="20"/>
          <w:szCs w:val="20"/>
          <w:lang w:val="en-US"/>
        </w:rPr>
        <w:t xml:space="preserve"> potential to restructure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3D281060" w14:textId="73ACF620" w:rsidR="00A71499" w:rsidRDefault="00A71499" w:rsidP="00A71499">
      <w:pPr>
        <w:pStyle w:val="BodyA"/>
        <w:ind w:firstLine="360"/>
        <w:rPr>
          <w:rFonts w:ascii="Arial" w:eastAsia="Arial" w:hAnsi="Arial" w:cs="Arial"/>
          <w:sz w:val="20"/>
          <w:szCs w:val="20"/>
          <w:lang w:val="en-US"/>
        </w:rPr>
      </w:pPr>
      <w:r>
        <w:rPr>
          <w:rFonts w:ascii="Arial" w:hAnsi="Arial"/>
          <w:sz w:val="20"/>
          <w:szCs w:val="20"/>
          <w:lang w:val="en-US"/>
        </w:rPr>
        <w:t>Arid ecosystems are often regulated from the bottom-up and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communities (Polis 1991, Meserve et al. 1995, Chesson et al. 2004, Thibault et al. 2004, Kelt 2011). For example, small mammal populations respond rapidly and positively to rainfall-driven increases in resources, and temporal variation in resource abundance can </w:t>
      </w:r>
      <w:del w:id="6" w:author="Justin Yeakel" w:date="2021-08-24T09:16:00Z">
        <w:r w:rsidDel="00FF57AE">
          <w:rPr>
            <w:rFonts w:ascii="Arial" w:hAnsi="Arial"/>
            <w:sz w:val="20"/>
            <w:szCs w:val="20"/>
            <w:lang w:val="en-US"/>
          </w:rPr>
          <w:delText>shift</w:delText>
        </w:r>
      </w:del>
      <w:ins w:id="7" w:author="Justin Yeakel" w:date="2021-08-24T09:16:00Z">
        <w:r w:rsidR="00FF57AE">
          <w:rPr>
            <w:rFonts w:ascii="Arial" w:hAnsi="Arial"/>
            <w:sz w:val="20"/>
            <w:szCs w:val="20"/>
            <w:lang w:val="en-US"/>
          </w:rPr>
          <w:t>alter</w:t>
        </w:r>
      </w:ins>
      <w:r>
        <w:rPr>
          <w:rFonts w:ascii="Arial" w:hAnsi="Arial"/>
          <w:sz w:val="20"/>
          <w:szCs w:val="20"/>
          <w:lang w:val="en-US"/>
        </w:rPr>
        <w:t xml:space="preserve"> community composition (Brown 1973, Ernest et al. 2000, Lima et al. 2008, Previtali et al. 2009). Various descriptions 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Hope and Parmenter 2007), but measures of how variation in the proportional use of seasonal resources determines fitness—both within and between species—are lacking. Indeed, most studies of arid ecosystems have relied on correlative approaches to link precipitation or primary production to changes in population abundance or community composition (Ernest et al. 2000, Lima et al. 2008, Thibault et al. 2010). Mechanistic examination of links between foraging, fitness, and population dynamics is lacking even at coarse resolution. Yet climate-induced shifts in resource quality, especially metabolites with both nutritive and defensive properties, are likely important and need to be evaluated to improve models of how the timing, quality, and quantity of seasonal resource production influence consumer body condition—especially since body condition is often used to predict survival, reproductive performance, and fitness (Ritchie 1990, Newton 1993, Atkinson and Ramsay 1995, Keech et al. 2000). To our knowledge, no study has quantitatively linked resource quality with vertebrate body condition and survival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0310AE26" w14:textId="5920893C" w:rsidR="00D07BFE" w:rsidRDefault="00D07BFE" w:rsidP="00D07BFE">
      <w:pPr>
        <w:pStyle w:val="BodyAA"/>
        <w:tabs>
          <w:tab w:val="left" w:pos="2070"/>
        </w:tabs>
        <w:ind w:firstLine="360"/>
        <w:rPr>
          <w:rFonts w:ascii="Arial" w:eastAsia="Arial" w:hAnsi="Arial" w:cs="Arial"/>
          <w:sz w:val="20"/>
          <w:szCs w:val="20"/>
          <w:lang w:val="en-US"/>
        </w:rPr>
      </w:pPr>
      <w:r>
        <w:rPr>
          <w:rFonts w:ascii="Arial" w:hAnsi="Arial"/>
          <w:sz w:val="20"/>
          <w:szCs w:val="20"/>
          <w:lang w:val="en-US"/>
        </w:rPr>
        <w:t>Although ecologists understand how abiotic and biotic processes structure small mammal communities (</w:t>
      </w:r>
      <w:r w:rsidR="005A5289">
        <w:rPr>
          <w:rFonts w:ascii="Arial" w:hAnsi="Arial"/>
          <w:sz w:val="20"/>
          <w:szCs w:val="20"/>
          <w:lang w:val="en-US"/>
        </w:rPr>
        <w:t>Brown 1973, Kelt 2011</w:t>
      </w:r>
      <w:r>
        <w:rPr>
          <w:rFonts w:ascii="Arial" w:hAnsi="Arial"/>
          <w:sz w:val="20"/>
          <w:szCs w:val="20"/>
          <w:lang w:val="en-US"/>
        </w:rPr>
        <w:t xml:space="preserve">), how functional traits regulate intra- and inter-specific variation in individual fitness, and by extension how population and community dynamics respond to changing environmental conditions, is unclear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w:t>
      </w:r>
      <w:r w:rsidR="00A71499">
        <w:rPr>
          <w:rFonts w:ascii="Arial" w:hAnsi="Arial"/>
          <w:sz w:val="20"/>
          <w:szCs w:val="20"/>
          <w:lang w:val="en-US"/>
        </w:rPr>
        <w:t xml:space="preserve">New understanding requires linking the use of specific resources to individual </w:t>
      </w:r>
      <w:r w:rsidR="00A71499">
        <w:rPr>
          <w:rFonts w:ascii="Arial" w:hAnsi="Arial"/>
          <w:sz w:val="20"/>
          <w:szCs w:val="20"/>
          <w:lang w:val="en-US"/>
        </w:rPr>
        <w:lastRenderedPageBreak/>
        <w:t>condition, survival, and reproduction, which ultimately regulate population and community dynamics. Such a framework would be powerful, as it could be used to establish a general theory of consumer foraging behaviors in resource-limited ecosystems and test predictions about populations and communities under environmental change. Using a desert small mammal community as a model system, our project will</w:t>
      </w:r>
      <w:ins w:id="8" w:author="Justin Yeakel" w:date="2021-08-24T09:36:00Z">
        <w:r w:rsidR="002953B8">
          <w:rPr>
            <w:rFonts w:ascii="Arial" w:hAnsi="Arial"/>
            <w:sz w:val="20"/>
            <w:szCs w:val="20"/>
            <w:lang w:val="en-US"/>
          </w:rPr>
          <w:t xml:space="preserve"> accomplish this by</w:t>
        </w:r>
      </w:ins>
      <w:r w:rsidR="00A71499">
        <w:rPr>
          <w:rFonts w:ascii="Arial" w:hAnsi="Arial"/>
          <w:sz w:val="20"/>
          <w:szCs w:val="20"/>
          <w:lang w:val="en-US"/>
        </w:rPr>
        <w:t xml:space="preserve"> address</w:t>
      </w:r>
      <w:ins w:id="9" w:author="Justin Yeakel" w:date="2021-08-24T09:36:00Z">
        <w:r w:rsidR="002953B8">
          <w:rPr>
            <w:rFonts w:ascii="Arial" w:hAnsi="Arial"/>
            <w:sz w:val="20"/>
            <w:szCs w:val="20"/>
            <w:lang w:val="en-US"/>
          </w:rPr>
          <w:t>ing</w:t>
        </w:r>
      </w:ins>
      <w:r w:rsidR="00A71499">
        <w:rPr>
          <w:rFonts w:ascii="Arial" w:hAnsi="Arial"/>
          <w:sz w:val="20"/>
          <w:szCs w:val="20"/>
          <w:lang w:val="en-US"/>
        </w:rPr>
        <w:t xml:space="preserve"> three</w:t>
      </w:r>
      <w:ins w:id="10" w:author="Justin Yeakel" w:date="2021-08-24T09:36:00Z">
        <w:r w:rsidR="002953B8">
          <w:rPr>
            <w:rFonts w:ascii="Arial" w:hAnsi="Arial"/>
            <w:sz w:val="20"/>
            <w:szCs w:val="20"/>
            <w:lang w:val="en-US"/>
          </w:rPr>
          <w:t xml:space="preserve"> central</w:t>
        </w:r>
      </w:ins>
      <w:r w:rsidR="00A71499">
        <w:rPr>
          <w:rFonts w:ascii="Arial" w:hAnsi="Arial"/>
          <w:sz w:val="20"/>
          <w:szCs w:val="20"/>
          <w:lang w:val="en-US"/>
        </w:rPr>
        <w:t xml:space="preserve"> questions</w:t>
      </w:r>
      <w:del w:id="11" w:author="Justin Yeakel" w:date="2021-08-24T09:37:00Z">
        <w:r w:rsidR="00A71499" w:rsidDel="002953B8">
          <w:rPr>
            <w:rFonts w:ascii="Arial" w:hAnsi="Arial"/>
            <w:sz w:val="20"/>
            <w:szCs w:val="20"/>
            <w:lang w:val="en-US"/>
          </w:rPr>
          <w:delText xml:space="preserve"> to accomplish this</w:delText>
        </w:r>
      </w:del>
      <w:r w:rsidR="00A71499">
        <w:rPr>
          <w:rFonts w:ascii="Arial" w:hAnsi="Arial"/>
          <w:sz w:val="20"/>
          <w:szCs w:val="20"/>
          <w:lang w:val="en-US"/>
        </w:rPr>
        <w:t>:</w:t>
      </w:r>
    </w:p>
    <w:p w14:paraId="31F59AAF" w14:textId="77777777" w:rsidR="00D07BFE" w:rsidRDefault="00D07BFE" w:rsidP="00D07BFE">
      <w:pPr>
        <w:pStyle w:val="BodyAA"/>
        <w:tabs>
          <w:tab w:val="left" w:pos="2070"/>
        </w:tabs>
        <w:ind w:firstLine="360"/>
        <w:rPr>
          <w:rFonts w:ascii="Arial" w:eastAsia="Arial" w:hAnsi="Arial" w:cs="Arial"/>
          <w:sz w:val="20"/>
          <w:szCs w:val="20"/>
          <w:lang w:val="en-US"/>
        </w:rPr>
      </w:pPr>
    </w:p>
    <w:p w14:paraId="0DE04747" w14:textId="77777777" w:rsidR="003A2EB8" w:rsidRPr="001939D7" w:rsidRDefault="003A2EB8" w:rsidP="003A2EB8">
      <w:pPr>
        <w:widowControl w:val="0"/>
        <w:tabs>
          <w:tab w:val="left" w:pos="432"/>
        </w:tabs>
        <w:suppressAutoHyphens/>
        <w:rPr>
          <w:rFonts w:ascii="Arial" w:hAnsi="Arial"/>
          <w:b/>
          <w:bCs/>
          <w:i/>
          <w:iCs/>
        </w:rPr>
      </w:pPr>
      <w:r w:rsidRPr="001939D7">
        <w:rPr>
          <w:rFonts w:ascii="Arial" w:hAnsi="Arial"/>
          <w:b/>
          <w:bCs/>
          <w:i/>
          <w:iCs/>
          <w:sz w:val="20"/>
          <w:szCs w:val="20"/>
        </w:rPr>
        <w:t>Q1: How does temporal variation in the availability of C</w:t>
      </w:r>
      <w:r w:rsidRPr="001939D7">
        <w:rPr>
          <w:rFonts w:ascii="Arial" w:hAnsi="Arial"/>
          <w:b/>
          <w:bCs/>
          <w:i/>
          <w:iCs/>
          <w:sz w:val="20"/>
          <w:szCs w:val="20"/>
          <w:vertAlign w:val="subscript"/>
        </w:rPr>
        <w:t>3</w:t>
      </w:r>
      <w:r w:rsidRPr="001939D7">
        <w:rPr>
          <w:rFonts w:ascii="Arial" w:hAnsi="Arial"/>
          <w:b/>
          <w:bCs/>
          <w:i/>
          <w:iCs/>
          <w:sz w:val="20"/>
          <w:szCs w:val="20"/>
        </w:rPr>
        <w:t xml:space="preserve"> versus C</w:t>
      </w:r>
      <w:r w:rsidRPr="001939D7">
        <w:rPr>
          <w:rFonts w:ascii="Arial" w:hAnsi="Arial"/>
          <w:b/>
          <w:bCs/>
          <w:i/>
          <w:iCs/>
          <w:sz w:val="20"/>
          <w:szCs w:val="20"/>
          <w:vertAlign w:val="subscript"/>
        </w:rPr>
        <w:t>4</w:t>
      </w:r>
      <w:r w:rsidRPr="001939D7">
        <w:rPr>
          <w:rFonts w:ascii="Arial" w:hAnsi="Arial"/>
          <w:b/>
          <w:bCs/>
          <w:i/>
          <w:iCs/>
          <w:sz w:val="20"/>
          <w:szCs w:val="20"/>
        </w:rPr>
        <w:t xml:space="preserve"> plants influence individual- and population-level resource use in the small mammal community?</w:t>
      </w:r>
    </w:p>
    <w:p w14:paraId="701B1501" w14:textId="77777777" w:rsidR="003A2EB8" w:rsidRPr="00597FBC" w:rsidRDefault="003A2EB8" w:rsidP="003A2EB8">
      <w:pPr>
        <w:pStyle w:val="ListParagraph"/>
        <w:widowControl w:val="0"/>
        <w:tabs>
          <w:tab w:val="left" w:pos="432"/>
        </w:tabs>
        <w:suppressAutoHyphens/>
        <w:ind w:left="360"/>
        <w:rPr>
          <w:rFonts w:ascii="Arial" w:eastAsia="Arial" w:hAnsi="Arial" w:cs="Arial"/>
          <w:b/>
          <w:bCs/>
          <w:i/>
          <w:iCs/>
        </w:rPr>
      </w:pPr>
    </w:p>
    <w:p w14:paraId="5A01B9A1" w14:textId="77777777" w:rsidR="003A2EB8" w:rsidRPr="003A2EB8" w:rsidRDefault="003A2EB8" w:rsidP="003A2EB8">
      <w:pPr>
        <w:widowControl w:val="0"/>
        <w:tabs>
          <w:tab w:val="left" w:pos="432"/>
        </w:tabs>
        <w:suppressAutoHyphens/>
        <w:rPr>
          <w:rFonts w:ascii="Arial" w:hAnsi="Arial"/>
          <w:b/>
          <w:bCs/>
          <w:i/>
          <w:iCs/>
          <w:sz w:val="20"/>
          <w:szCs w:val="20"/>
        </w:rPr>
      </w:pPr>
      <w:r w:rsidRPr="003A2EB8">
        <w:rPr>
          <w:rFonts w:ascii="Arial" w:hAnsi="Arial"/>
          <w:b/>
          <w:bCs/>
          <w:i/>
          <w:iCs/>
          <w:sz w:val="20"/>
          <w:szCs w:val="20"/>
        </w:rPr>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commentRangeStart w:id="12"/>
    <w:p w14:paraId="5E6AB363" w14:textId="7F89C0EE" w:rsidR="006160F9" w:rsidRPr="006160F9" w:rsidRDefault="006160F9" w:rsidP="006160F9">
      <w:pPr>
        <w:tabs>
          <w:tab w:val="left" w:pos="2070"/>
        </w:tabs>
        <w:rPr>
          <w:rFonts w:ascii="Arial" w:eastAsia="Arial" w:hAnsi="Arial" w:cs="Arial"/>
          <w:color w:val="000000"/>
          <w:sz w:val="20"/>
          <w:szCs w:val="20"/>
          <w:highlight w:val="yellow"/>
          <w:u w:color="000000"/>
        </w:rPr>
      </w:pPr>
      <w:r>
        <w:rPr>
          <w:rFonts w:ascii="Arial" w:hAnsi="Arial"/>
          <w:noProof/>
          <w:sz w:val="20"/>
          <w:szCs w:val="20"/>
        </w:rPr>
        <mc:AlternateContent>
          <mc:Choice Requires="wpg">
            <w:drawing>
              <wp:anchor distT="0" distB="0" distL="114300" distR="114300" simplePos="0" relativeHeight="251754496" behindDoc="0" locked="0" layoutInCell="1" allowOverlap="1" wp14:anchorId="02C5D3C5" wp14:editId="33D6BC33">
                <wp:simplePos x="0" y="0"/>
                <wp:positionH relativeFrom="column">
                  <wp:posOffset>0</wp:posOffset>
                </wp:positionH>
                <wp:positionV relativeFrom="paragraph">
                  <wp:posOffset>490693</wp:posOffset>
                </wp:positionV>
                <wp:extent cx="6056630" cy="3728720"/>
                <wp:effectExtent l="0" t="0" r="0" b="0"/>
                <wp:wrapTight wrapText="bothSides">
                  <wp:wrapPolygon edited="0">
                    <wp:start x="91" y="0"/>
                    <wp:lineTo x="91" y="14125"/>
                    <wp:lineTo x="226" y="21409"/>
                    <wp:lineTo x="21333" y="21409"/>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72872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77777777"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anchor>
            </w:drawing>
          </mc:Choice>
          <mc:Fallback>
            <w:pict>
              <v:group w14:anchorId="02C5D3C5" id="Group 1" o:spid="_x0000_s1026" style="position:absolute;margin-left:0;margin-top:38.65pt;width:476.9pt;height:293.6pt;z-index:251754496"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7&#13;&#10;////////////////////////////////////////////////////////////////////////////&#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&#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ubu9&#13;&#10;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e3t7&#13;&#10;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0tLS&#13;&#10;////////////////////////////////////////////////////////////////////////////&#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Eom&#13;&#10;1Uom1Uom1Uom1Uom1Uom1Eom1Uom1Uom1Uom1Eom1Uom1Uom1Uom1Uom1Uom1Uom00Yh3nBV/v38&#13;&#10;////////////////////////////////////////////////////////////////////////////&#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&#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13;&#10;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z9&#13;&#10;s8TbXIKzFUyRCUSMEEmQEUqQDkiPC0aOD0mQEUqQD0mQF06Q1t3k////////9Pb5TnapAD2Ij6jI&#13;&#10;///+////////////////lq/NC0aNPWmg5unv////////////////////////zNTjHE+SDkaOws7g&#13;&#10;////////////////////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&#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fOR&#13;&#10;/fOR/fOR/fOR/fOR/fOR/fOR/fOR/fOR/fOR/fOR/fOR/fOR/fOR/fOR/fOR/fOR/fOR/fOR/fOR&#13;&#10;/fOR/fOR/fOR/fOR/fOR/fOR/fOR/fOR//iT2c6IjIlwnbGDqceOqMSNqMSNqMSNqMSNo7+LfZ+L&#13;&#10;ncm3oc67oc67oc67oc67oc67oc67oc67oc67oc67oc67oc67oc67oc67oc67oc67oc67o9C9lMCt&#13;&#10;bntwmG1q6YyP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&#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&#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&#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Pz8/Pz8/Pz8/Pz8/Pz8/Pz8/Pz8/Pz8&#13;&#10;/Pz8/Pz8/Pz8/Pz8/Pz8/Pz8/Pz8/Pz8/Pz8/Pz8/Pz8/Pz8/Pz8/Pz8/Pz8/Pz8/Pz8/Pz8/Pz8&#13;&#10;/Pz8/Pz8/Pz8/Pz8/Pz8/Pz8/Pz8/Pz8/Pz8/Pz8/Pz8/Pz8/Pz8/Pz8/Pz8/Pz8/Pz8/Pz8/Pz8&#13;&#10;/Pz8/f392Nnapaeqp6msp6msp6msp6mspqirpKapuLq85OTl/Pz8/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LW4sbO2srO2srO2srO2&#13;&#10;srO2srO2srO2srO2srO2srO2srO2srO2srO2srO2srO2srO2srO2srO2srO2srO2srO2srO2srO2&#13;&#10;srO2srO2srO2srO2srO2srO2srO2srO2srO2srO2srO2srO2srO2srO2srO2srO2srO2srO2srO2&#13;&#10;srO2srO2srO2srO2srO2srO2sbO2qKqtp6msp6msp6msp6msp6msp6mspaeqpqirsrS2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W3sLG0&#13;&#10;ra+yra+yra+yra+yra+yra+yra+yra+yra+yra+yra+yra+yra+yra+yra+yra+yra+yra+yra+y&#13;&#10;ra+yra+yra+yra+yra+yra+yra+yra+yra+yra+yra+yra+yra+yra+yra+yra+yra+yra+yra+y&#13;&#10;ra+yra+yra+yra+yra+yra+yra+yra+yra+yra+yrrCyqKqtp6msp6msp6msp6msp6msp6mspaeq&#13;&#10;pqirsLK1s7W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v7+Pj59vb39vf39vf39vf39vf39vf39vf39vf39vf39vf39vf39vf39vf39vf39vf3&#13;&#10;9vf39vf39vf39vf39vf39vf39vf39vf39vf39vf39vf39vf39vf39vf39vf39vf39vf39vf39vf3&#13;&#10;9vf39vf39vf39vf39vf39vf39vf39vf39vf39vf39vf39vf39vf39/f41tfYpqiqp6msp6msp6ms&#13;&#10;p6mspqirpKapuLm85OTl+Pj5+vv7+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&#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&#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&#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13;&#10;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&#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13;&#10;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&#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&#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&#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2hoZmdoZmdo&#13;&#10;ZmdoZmdoZmdoZmdoaGpqamtsamtsbW5vbG1uamtrZ2hpZmdoZmdoZmdoZmdoZmdoZmdoZmdoZmdo&#13;&#10;ZmdoZmdoZmdoZmdoZmdoZmdoZmdoZmdoZmdoZmdoZmdoZmdoZmdoZmdoZmdoZmdoZmdoZmdoZmdo&#13;&#10;ZmdoZmdoZmdoZmdoZmdoZmdoZmdoZmdoZmdoZmdoZmdoZmdoZmdoZmdoZmdoZmdoZmdoZmdoZmdo&#13;&#10;ZmdoZmdoZ2hoZmdoZmdoZmdoZmdoZmdoZmdoZmdoZmdoZmdoZmdoZmdoZmdoZ2h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&#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&#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13;&#10;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&#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&#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&#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&#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&#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&#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&#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&#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&#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&#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&#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&#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&#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&#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&#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&#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&#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&#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8fHy1NXWoaOn1dbY8vLz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urr0NHS&#13;&#10;oqSn0dLU6+vs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0NHSoqSn0dLU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6enq7Ozt9vb2/v7+////////////////&#13;&#10;////////////////////////////////////////////////////////////////////////////&#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&#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q6Ojp7e3u&#13;&#10;+fn5////////////////////////////////////////////////////////////////////////&#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6enq9PT0/v7/////////////////////////////////////////////////&#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7+/v/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&#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PDx/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&#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1////////////////////////////////////////////////&#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fn6////////////////////////////&#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7Ozs7Ozt6+vs6urr6enq6enq6enq6enq6+vs0NHSoqSn0dLU&#13;&#10;7Ozt6enq6enq6enq6enq6urr6+vs7Ozs7Ozt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eXmycrMxcXIzs/R2Nna4+Pk6enq7Ovs6urr6enq&#13;&#10;6+vs0NHSoqSn0dLU7Ozt6enq6urr7Ovs6urr5OTl29vd0dHTx8jKy8zO5+fo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9vb2////////////////////////////////////////////////////////////////////&#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3d7gtLa4oqSnp6msrK6w&#13;&#10;ubq9zM3O4ODh6+vs7Ozt0NHSoqSn0dLU7e3u6+vs4ODizM3Puru+ra+yqKqto6Wos7S33t7g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rr&#13;&#10;5ufnv8HDpaeqpqirpaeqpaeqqqyvv8DC4ODi0dLUoqSn09TW4ODhv8DDqqyvpaeqpaeqpqirpKap&#13;&#10;u72/5ubn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nqxMXIpqirp6msp6mspqirpKaprK6xuLq8pqiruLm8rK2wpKappqir&#13;&#10;p6msp6mspaeqwMLE5+jp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vrx8jLpairp6msp6msp6mspqirpqirp6ms&#13;&#10;pqirpqirp6msp6msp6mspaeqw8TG6enq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xMTGpaeqp6ms&#13;&#10;p6msp6msp6msp6msp6msp6msp6msp6mspKaqwsPF6enq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7////////////////////////////////////////////////////////&#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6ejpvb/ApKapp6msp6msp6msp6msp6msp6msp6mspaeqvL7A6Ojp6urr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f3////////////////////////////////////////&#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5eXmtLW4paeqp6msp6msp6msp6msp6mspaeqtLa45eXm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3d7fq62wpqirp6msp6msp6mspqirrK6x&#13;&#10;3t7g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vL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zszs/Qpqirp6ms&#13;&#10;p6msp6mspqir0NLT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&#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ubu9paeqp6mspKeqvb/B6urr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&#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3Nzeqauupqirq62w4ODh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&#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wsTFoqSnxsfK7Ozs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&#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t7fsLG04eHi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&#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2drb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&#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&#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&#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&#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&#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13;&#10;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&#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&#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&#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&#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&#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&#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&#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&#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dnR0enl5oaGhnp6enp6enp6enp6enp6eoqKi&#13;&#10;WVdY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&#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&#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&#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&#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&#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9/f3&#13;&#10;rq+vqamq8PDw////////////////////////////////////////////////////////////////&#13;&#10;////////////////////////////////////////////////////////////////////////////&#13;&#10;////////////////////////////////////////////////////////////////////6+zstra2&#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&#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5+fo5ubn3t7fMjIyX19f8fHy6enq6enq6enq6enq6enq6enq6enq6enq6enq&#13;&#10;6enq6enq6enq6enq6enq6enq6enq6enq6enq6enq6enq6enq6enq6enq6enq6enq6enq6enq6enq&#13;&#10;6enq6enq6enq6enq6enq6enq6enq6enq6enq6enq6enq6enq6enq6enq6enq6enq6enq6enq6enq&#13;&#10;8PDxjIyNOzs8zs7P8/P08/P08/P09fT2rKysCwsMoaGi8PDx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&#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8fHy8PDx8PDx8PDx8PDx6urr6enq&#13;&#10;8PDx8fHy8PDx8PDx8fHy6+vs6enq6enq6enq6enq6enq7Ozt8fHy8PDx8PDx8PDx7+/w6enq6enq&#13;&#10;7e3u8fHy8PDx8PDx8fHy7u7v6enq6enq6enq6enq6enq6enq6enq6enq6enq6enq6enq6enq6enq&#13;&#10;6enq6enq6enq6enq6enq6enq6enq6enq6enq6urr6+vs7+/w8fHy8fHy8fDy8fHy8fHy8fHy7u7v&#13;&#10;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13;&#10;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&#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4eHhwcHB/Pz8////////////////////////////////////////////////6Ojovr6+&#13;&#10;+vr6////////////////////////////////////////////////////////////8PDwu7u78vLy&#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v7ampqQUFBPT09PT09PT09Tk5OhISE&#13;&#10;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fn5JSUlPDw8hoaG&#13;&#10;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&#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&#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&#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&#13;&#1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&#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&#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fHyoaGhHh4f3d3e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ICAh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1tbXubm65ubn&#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&#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77777777"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12" o:title="A picture containing diagram&#10;&#10;Description automatically generated"/>
                </v:shape>
                <w10:wrap type="tight"/>
              </v:group>
            </w:pict>
          </mc:Fallback>
        </mc:AlternateContent>
      </w:r>
      <w:r w:rsidR="005E25AE" w:rsidRPr="003A2EB8">
        <w:rPr>
          <w:rFonts w:ascii="Arial" w:hAnsi="Arial"/>
          <w:b/>
          <w:bCs/>
          <w:i/>
          <w:iCs/>
          <w:sz w:val="20"/>
          <w:szCs w:val="20"/>
          <w:highlight w:val="yellow"/>
        </w:rPr>
        <w:t>Q3:</w:t>
      </w:r>
      <w:commentRangeEnd w:id="12"/>
      <w:r w:rsidR="00986513">
        <w:rPr>
          <w:rStyle w:val="CommentReference"/>
        </w:rPr>
        <w:commentReference w:id="12"/>
      </w:r>
      <w:r w:rsidR="005E25AE" w:rsidRPr="003A2EB8">
        <w:rPr>
          <w:rFonts w:ascii="Arial" w:hAnsi="Arial"/>
          <w:b/>
          <w:bCs/>
          <w:i/>
          <w:iCs/>
          <w:sz w:val="20"/>
          <w:szCs w:val="20"/>
          <w:highlight w:val="yellow"/>
        </w:rPr>
        <w:t xml:space="preserve"> </w:t>
      </w:r>
      <w:del w:id="13" w:author="Justin Yeakel" w:date="2021-08-24T09:45:00Z">
        <w:r w:rsidR="003A2EB8" w:rsidRPr="003A2EB8" w:rsidDel="005F4410">
          <w:rPr>
            <w:rFonts w:ascii="Arial" w:hAnsi="Arial"/>
            <w:b/>
            <w:bCs/>
            <w:i/>
            <w:iCs/>
            <w:sz w:val="20"/>
            <w:szCs w:val="20"/>
            <w:highlight w:val="yellow"/>
          </w:rPr>
          <w:delText>Can</w:delText>
        </w:r>
      </w:del>
      <w:ins w:id="14" w:author="Justin Yeakel" w:date="2021-08-24T09:53:00Z">
        <w:r w:rsidR="000D6176" w:rsidRPr="001F762B">
          <w:rPr>
            <w:rFonts w:ascii="Arial" w:hAnsi="Arial"/>
            <w:b/>
            <w:bCs/>
            <w:i/>
            <w:iCs/>
            <w:sz w:val="20"/>
            <w:szCs w:val="20"/>
            <w:highlight w:val="yellow"/>
          </w:rPr>
          <w:t xml:space="preserve"> </w:t>
        </w:r>
        <w:r w:rsidR="000D6176">
          <w:rPr>
            <w:rFonts w:ascii="Arial" w:hAnsi="Arial"/>
            <w:b/>
            <w:bCs/>
            <w:i/>
            <w:iCs/>
            <w:sz w:val="20"/>
            <w:szCs w:val="20"/>
            <w:highlight w:val="yellow"/>
          </w:rPr>
          <w:t>Can</w:t>
        </w:r>
        <w:r w:rsidR="000D6176" w:rsidRPr="003A2EB8">
          <w:rPr>
            <w:rFonts w:ascii="Arial" w:hAnsi="Arial"/>
            <w:b/>
            <w:bCs/>
            <w:i/>
            <w:iCs/>
            <w:sz w:val="20"/>
            <w:szCs w:val="20"/>
            <w:highlight w:val="yellow"/>
          </w:rPr>
          <w:t xml:space="preserve"> mechanistic foraging </w:t>
        </w:r>
        <w:proofErr w:type="spellStart"/>
        <w:r w:rsidR="000D6176" w:rsidRPr="003A2EB8">
          <w:rPr>
            <w:rFonts w:ascii="Arial" w:hAnsi="Arial"/>
            <w:b/>
            <w:bCs/>
            <w:i/>
            <w:iCs/>
            <w:sz w:val="20"/>
            <w:szCs w:val="20"/>
            <w:highlight w:val="yellow"/>
            <w:lang w:val="it-IT"/>
          </w:rPr>
          <w:t>model</w:t>
        </w:r>
        <w:r w:rsidR="000D6176">
          <w:rPr>
            <w:rFonts w:ascii="Arial" w:hAnsi="Arial"/>
            <w:b/>
            <w:bCs/>
            <w:i/>
            <w:iCs/>
            <w:sz w:val="20"/>
            <w:szCs w:val="20"/>
            <w:highlight w:val="yellow"/>
            <w:lang w:val="it-IT"/>
          </w:rPr>
          <w:t>s</w:t>
        </w:r>
        <w:proofErr w:type="spellEnd"/>
        <w:r w:rsidR="000D6176" w:rsidRPr="003A2EB8">
          <w:rPr>
            <w:rFonts w:ascii="Arial" w:hAnsi="Arial"/>
            <w:b/>
            <w:bCs/>
            <w:i/>
            <w:iCs/>
            <w:sz w:val="20"/>
            <w:szCs w:val="20"/>
            <w:highlight w:val="yellow"/>
          </w:rPr>
          <w:t xml:space="preserve"> combin</w:t>
        </w:r>
        <w:r w:rsidR="000D6176">
          <w:rPr>
            <w:rFonts w:ascii="Arial" w:hAnsi="Arial"/>
            <w:b/>
            <w:bCs/>
            <w:i/>
            <w:iCs/>
            <w:sz w:val="20"/>
            <w:szCs w:val="20"/>
            <w:highlight w:val="yellow"/>
          </w:rPr>
          <w:t>ing</w:t>
        </w:r>
        <w:r w:rsidR="000D6176" w:rsidRPr="003A2EB8">
          <w:rPr>
            <w:rFonts w:ascii="Arial" w:hAnsi="Arial"/>
            <w:b/>
            <w:bCs/>
            <w:i/>
            <w:iCs/>
            <w:sz w:val="20"/>
            <w:szCs w:val="20"/>
            <w:highlight w:val="yellow"/>
          </w:rPr>
          <w:t xml:space="preserve"> resource availability, variability, and nutrition with data on consumer physiological constraints and condition</w:t>
        </w:r>
        <w:r w:rsidR="000D6176">
          <w:rPr>
            <w:rFonts w:ascii="Arial" w:hAnsi="Arial"/>
            <w:b/>
            <w:bCs/>
            <w:i/>
            <w:iCs/>
            <w:sz w:val="20"/>
            <w:szCs w:val="20"/>
            <w:highlight w:val="yellow"/>
          </w:rPr>
          <w:t xml:space="preserve"> be used to characterize consumer strategy niche space</w:t>
        </w:r>
        <w:r w:rsidR="000D6176" w:rsidRPr="003A2EB8">
          <w:rPr>
            <w:rFonts w:ascii="Arial" w:hAnsi="Arial"/>
            <w:b/>
            <w:bCs/>
            <w:i/>
            <w:iCs/>
            <w:sz w:val="20"/>
            <w:szCs w:val="20"/>
            <w:highlight w:val="yellow"/>
          </w:rPr>
          <w:t xml:space="preserve"> and</w:t>
        </w:r>
        <w:r w:rsidR="000D6176">
          <w:rPr>
            <w:rFonts w:ascii="Arial" w:hAnsi="Arial"/>
            <w:b/>
            <w:bCs/>
            <w:i/>
            <w:iCs/>
            <w:sz w:val="20"/>
            <w:szCs w:val="20"/>
            <w:highlight w:val="yellow"/>
          </w:rPr>
          <w:t xml:space="preserve"> predict</w:t>
        </w:r>
        <w:r w:rsidR="000D6176" w:rsidRPr="003A2EB8">
          <w:rPr>
            <w:rFonts w:ascii="Arial" w:hAnsi="Arial"/>
            <w:b/>
            <w:bCs/>
            <w:i/>
            <w:iCs/>
            <w:sz w:val="20"/>
            <w:szCs w:val="20"/>
            <w:highlight w:val="yellow"/>
          </w:rPr>
          <w:t xml:space="preserve"> fitness?</w:t>
        </w:r>
      </w:ins>
      <w:del w:id="15" w:author="Justin Yeakel" w:date="2021-08-24T09:53:00Z">
        <w:r w:rsidR="003A2EB8" w:rsidRPr="003A2EB8" w:rsidDel="000D6176">
          <w:rPr>
            <w:rFonts w:ascii="Arial" w:hAnsi="Arial"/>
            <w:b/>
            <w:bCs/>
            <w:i/>
            <w:iCs/>
            <w:sz w:val="20"/>
            <w:szCs w:val="20"/>
            <w:highlight w:val="yellow"/>
          </w:rPr>
          <w:delText xml:space="preserve"> </w:delText>
        </w:r>
      </w:del>
      <w:del w:id="16" w:author="Justin Yeakel" w:date="2021-08-24T09:48:00Z">
        <w:r w:rsidR="003A2EB8" w:rsidRPr="003A2EB8" w:rsidDel="00D41686">
          <w:rPr>
            <w:rFonts w:ascii="Arial" w:hAnsi="Arial"/>
            <w:b/>
            <w:bCs/>
            <w:i/>
            <w:iCs/>
            <w:sz w:val="20"/>
            <w:szCs w:val="20"/>
            <w:highlight w:val="yellow"/>
          </w:rPr>
          <w:delText xml:space="preserve">consumer foraging strategies and fitness be predicted using </w:delText>
        </w:r>
      </w:del>
      <w:del w:id="17" w:author="Justin Yeakel" w:date="2021-08-24T09:53:00Z">
        <w:r w:rsidR="003A2EB8" w:rsidRPr="003A2EB8" w:rsidDel="000D6176">
          <w:rPr>
            <w:rFonts w:ascii="Arial" w:hAnsi="Arial"/>
            <w:b/>
            <w:bCs/>
            <w:i/>
            <w:iCs/>
            <w:sz w:val="20"/>
            <w:szCs w:val="20"/>
            <w:highlight w:val="yellow"/>
          </w:rPr>
          <w:delText xml:space="preserve">mechanistic foraging </w:delText>
        </w:r>
        <w:r w:rsidR="003A2EB8" w:rsidRPr="003A2EB8" w:rsidDel="000D6176">
          <w:rPr>
            <w:rFonts w:ascii="Arial" w:hAnsi="Arial"/>
            <w:b/>
            <w:bCs/>
            <w:i/>
            <w:iCs/>
            <w:sz w:val="20"/>
            <w:szCs w:val="20"/>
            <w:highlight w:val="yellow"/>
            <w:lang w:val="it-IT"/>
          </w:rPr>
          <w:delText>model</w:delText>
        </w:r>
      </w:del>
      <w:del w:id="18" w:author="Justin Yeakel" w:date="2021-08-24T09:48:00Z">
        <w:r w:rsidR="003A2EB8" w:rsidRPr="003A2EB8" w:rsidDel="00D41686">
          <w:rPr>
            <w:rFonts w:ascii="Arial" w:hAnsi="Arial"/>
            <w:b/>
            <w:bCs/>
            <w:i/>
            <w:iCs/>
            <w:sz w:val="20"/>
            <w:szCs w:val="20"/>
            <w:highlight w:val="yellow"/>
          </w:rPr>
          <w:delText>s</w:delText>
        </w:r>
      </w:del>
      <w:del w:id="19" w:author="Justin Yeakel" w:date="2021-08-24T09:53:00Z">
        <w:r w:rsidR="003A2EB8" w:rsidRPr="003A2EB8" w:rsidDel="000D6176">
          <w:rPr>
            <w:rFonts w:ascii="Arial" w:hAnsi="Arial"/>
            <w:b/>
            <w:bCs/>
            <w:i/>
            <w:iCs/>
            <w:sz w:val="20"/>
            <w:szCs w:val="20"/>
            <w:highlight w:val="yellow"/>
          </w:rPr>
          <w:delText xml:space="preserve"> </w:delText>
        </w:r>
      </w:del>
      <w:del w:id="20" w:author="Justin Yeakel" w:date="2021-08-24T09:49:00Z">
        <w:r w:rsidR="003A2EB8" w:rsidRPr="003A2EB8" w:rsidDel="001C7983">
          <w:rPr>
            <w:rFonts w:ascii="Arial" w:hAnsi="Arial"/>
            <w:b/>
            <w:bCs/>
            <w:i/>
            <w:iCs/>
            <w:sz w:val="20"/>
            <w:szCs w:val="20"/>
            <w:highlight w:val="yellow"/>
          </w:rPr>
          <w:delText xml:space="preserve">that </w:delText>
        </w:r>
      </w:del>
      <w:del w:id="21" w:author="Justin Yeakel" w:date="2021-08-24T09:53:00Z">
        <w:r w:rsidR="003A2EB8" w:rsidRPr="003A2EB8" w:rsidDel="000D6176">
          <w:rPr>
            <w:rFonts w:ascii="Arial" w:hAnsi="Arial"/>
            <w:b/>
            <w:bCs/>
            <w:i/>
            <w:iCs/>
            <w:sz w:val="20"/>
            <w:szCs w:val="20"/>
            <w:highlight w:val="yellow"/>
          </w:rPr>
          <w:delText>combin</w:delText>
        </w:r>
      </w:del>
      <w:del w:id="22" w:author="Justin Yeakel" w:date="2021-08-24T09:49:00Z">
        <w:r w:rsidR="003A2EB8" w:rsidRPr="003A2EB8" w:rsidDel="001C7983">
          <w:rPr>
            <w:rFonts w:ascii="Arial" w:hAnsi="Arial"/>
            <w:b/>
            <w:bCs/>
            <w:i/>
            <w:iCs/>
            <w:sz w:val="20"/>
            <w:szCs w:val="20"/>
            <w:highlight w:val="yellow"/>
          </w:rPr>
          <w:delText>e</w:delText>
        </w:r>
      </w:del>
      <w:del w:id="23" w:author="Justin Yeakel" w:date="2021-08-24T09:53:00Z">
        <w:r w:rsidR="003A2EB8" w:rsidRPr="003A2EB8" w:rsidDel="000D6176">
          <w:rPr>
            <w:rFonts w:ascii="Arial" w:hAnsi="Arial"/>
            <w:b/>
            <w:bCs/>
            <w:i/>
            <w:iCs/>
            <w:sz w:val="20"/>
            <w:szCs w:val="20"/>
            <w:highlight w:val="yellow"/>
          </w:rPr>
          <w:delText xml:space="preserve"> resource availability, variability, and nutrition with data on consumer physiological constraints and condition?</w:delText>
        </w:r>
      </w:del>
    </w:p>
    <w:p w14:paraId="31AC24C9" w14:textId="30DA60AE" w:rsidR="008D1124" w:rsidRDefault="00A11F05" w:rsidP="008D1124">
      <w:pPr>
        <w:pStyle w:val="Body"/>
        <w:ind w:firstLine="360"/>
        <w:rPr>
          <w:rFonts w:ascii="Arial" w:hAnsi="Arial"/>
          <w:sz w:val="20"/>
          <w:szCs w:val="20"/>
          <w:lang w:val="en-US"/>
        </w:rPr>
      </w:pPr>
      <w:commentRangeStart w:id="24"/>
      <w:ins w:id="25" w:author="Justin Yeakel" w:date="2021-08-24T09:55:00Z">
        <w:r w:rsidRPr="00F968AC">
          <w:rPr>
            <w:rFonts w:ascii="Arial" w:hAnsi="Arial"/>
            <w:i/>
            <w:iCs/>
            <w:sz w:val="20"/>
            <w:szCs w:val="20"/>
            <w:lang w:val="en-US"/>
            <w:rPrChange w:id="26" w:author="Justin Yeakel" w:date="2021-08-24T09:56:00Z">
              <w:rPr>
                <w:rFonts w:ascii="Arial" w:hAnsi="Arial"/>
                <w:sz w:val="20"/>
                <w:szCs w:val="20"/>
                <w:lang w:val="en-US"/>
              </w:rPr>
            </w:rPrChange>
          </w:rPr>
          <w:t>Overview</w:t>
        </w:r>
      </w:ins>
      <w:commentRangeEnd w:id="24"/>
      <w:ins w:id="27" w:author="Justin Yeakel" w:date="2021-08-24T09:58:00Z">
        <w:r w:rsidR="00DC3068">
          <w:rPr>
            <w:rStyle w:val="CommentReference"/>
            <w:rFonts w:ascii="Times New Roman" w:hAnsi="Times New Roman" w:cs="Times New Roman"/>
            <w:color w:val="auto"/>
            <w:lang w:val="en-US"/>
            <w14:textOutline w14:w="0" w14:cap="rnd" w14:cmpd="sng" w14:algn="ctr">
              <w14:noFill/>
              <w14:prstDash w14:val="solid"/>
              <w14:bevel/>
            </w14:textOutline>
          </w:rPr>
          <w:commentReference w:id="24"/>
        </w:r>
      </w:ins>
      <w:ins w:id="29" w:author="Justin Yeakel" w:date="2021-08-24T09:55:00Z">
        <w:r>
          <w:rPr>
            <w:rFonts w:ascii="Arial" w:hAnsi="Arial"/>
            <w:sz w:val="20"/>
            <w:szCs w:val="20"/>
            <w:lang w:val="en-US"/>
          </w:rPr>
          <w:t xml:space="preserve">: </w:t>
        </w:r>
      </w:ins>
      <w:ins w:id="30" w:author="Justin Yeakel" w:date="2021-08-24T10:00:00Z">
        <w:r w:rsidR="008E0B73">
          <w:rPr>
            <w:rFonts w:ascii="Arial" w:hAnsi="Arial"/>
            <w:sz w:val="20"/>
            <w:szCs w:val="20"/>
            <w:lang w:val="en-US"/>
          </w:rPr>
          <w:t>T</w:t>
        </w:r>
        <w:r w:rsidR="008E0B73" w:rsidRPr="0076683E">
          <w:rPr>
            <w:rFonts w:ascii="Arial" w:hAnsi="Arial"/>
            <w:sz w:val="20"/>
            <w:szCs w:val="20"/>
            <w:lang w:val="en-US"/>
          </w:rPr>
          <w:t xml:space="preserve">o link </w:t>
        </w:r>
        <w:r w:rsidR="008E0B73">
          <w:rPr>
            <w:rFonts w:ascii="Arial" w:hAnsi="Arial"/>
            <w:sz w:val="20"/>
            <w:szCs w:val="20"/>
            <w:lang w:val="en-US"/>
          </w:rPr>
          <w:t>measures</w:t>
        </w:r>
        <w:r w:rsidR="008E0B73" w:rsidRPr="0076683E">
          <w:rPr>
            <w:rFonts w:ascii="Arial" w:hAnsi="Arial"/>
            <w:sz w:val="20"/>
            <w:szCs w:val="20"/>
            <w:lang w:val="en-US"/>
          </w:rPr>
          <w:t xml:space="preserve"> of fitness</w:t>
        </w:r>
        <w:r w:rsidR="008E0B73">
          <w:rPr>
            <w:rFonts w:ascii="Arial" w:hAnsi="Arial"/>
            <w:sz w:val="20"/>
            <w:szCs w:val="20"/>
            <w:lang w:val="en-US"/>
          </w:rPr>
          <w:t xml:space="preserve"> with seasonal </w:t>
        </w:r>
        <w:r w:rsidR="008E0B73" w:rsidRPr="0076683E">
          <w:rPr>
            <w:rFonts w:ascii="Arial" w:hAnsi="Arial"/>
            <w:sz w:val="20"/>
            <w:szCs w:val="20"/>
            <w:lang w:val="en-US"/>
          </w:rPr>
          <w:t xml:space="preserve">variation in resource </w:t>
        </w:r>
        <w:r w:rsidR="008E0B73">
          <w:rPr>
            <w:rFonts w:ascii="Arial" w:hAnsi="Arial"/>
            <w:sz w:val="20"/>
            <w:szCs w:val="20"/>
            <w:lang w:val="en-US"/>
          </w:rPr>
          <w:t>quality and quantity, w</w:t>
        </w:r>
      </w:ins>
      <w:commentRangeStart w:id="31"/>
      <w:del w:id="32" w:author="Justin Yeakel" w:date="2021-08-24T10:00:00Z">
        <w:r w:rsidR="008D1124" w:rsidDel="008E0B73">
          <w:rPr>
            <w:rFonts w:ascii="Arial" w:hAnsi="Arial"/>
            <w:sz w:val="20"/>
            <w:szCs w:val="20"/>
            <w:lang w:val="en-US"/>
          </w:rPr>
          <w:delText>W</w:delText>
        </w:r>
      </w:del>
      <w:r w:rsidR="008D1124">
        <w:rPr>
          <w:rFonts w:ascii="Arial" w:hAnsi="Arial"/>
          <w:sz w:val="20"/>
          <w:szCs w:val="20"/>
          <w:lang w:val="en-US"/>
        </w:rPr>
        <w:t>e</w:t>
      </w:r>
      <w:r w:rsidR="008D1124" w:rsidRPr="0076683E">
        <w:rPr>
          <w:rFonts w:ascii="Arial" w:hAnsi="Arial"/>
          <w:sz w:val="20"/>
          <w:szCs w:val="20"/>
          <w:lang w:val="en-US"/>
        </w:rPr>
        <w:t xml:space="preserve"> </w:t>
      </w:r>
      <w:commentRangeEnd w:id="31"/>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31"/>
      </w:r>
      <w:r w:rsidR="008D1124" w:rsidRPr="0076683E">
        <w:rPr>
          <w:rFonts w:ascii="Arial" w:hAnsi="Arial"/>
          <w:sz w:val="20"/>
          <w:szCs w:val="20"/>
          <w:lang w:val="en-US"/>
        </w:rPr>
        <w:t xml:space="preserve">will </w:t>
      </w:r>
      <w:r w:rsidR="008D1124">
        <w:rPr>
          <w:rFonts w:ascii="Arial" w:hAnsi="Arial"/>
          <w:sz w:val="20"/>
          <w:szCs w:val="20"/>
          <w:lang w:val="en-US"/>
        </w:rPr>
        <w:t>collect</w:t>
      </w:r>
      <w:r w:rsidR="008D1124" w:rsidRPr="0076683E">
        <w:rPr>
          <w:rFonts w:ascii="Arial" w:hAnsi="Arial"/>
          <w:sz w:val="20"/>
          <w:szCs w:val="20"/>
          <w:lang w:val="en-US"/>
        </w:rPr>
        <w:t xml:space="preserve"> </w:t>
      </w:r>
      <w:r w:rsidR="008D1124">
        <w:rPr>
          <w:rFonts w:ascii="Arial" w:hAnsi="Arial"/>
          <w:sz w:val="20"/>
          <w:szCs w:val="20"/>
          <w:lang w:val="en-US"/>
        </w:rPr>
        <w:t xml:space="preserve">longitudinal </w:t>
      </w:r>
      <w:r w:rsidR="008D1124" w:rsidRPr="0076683E">
        <w:rPr>
          <w:rFonts w:ascii="Arial" w:hAnsi="Arial"/>
          <w:sz w:val="20"/>
          <w:szCs w:val="20"/>
          <w:lang w:val="en-US"/>
        </w:rPr>
        <w:t xml:space="preserve">data </w:t>
      </w:r>
      <w:r w:rsidR="008D1124">
        <w:rPr>
          <w:rFonts w:ascii="Arial" w:hAnsi="Arial"/>
          <w:sz w:val="20"/>
          <w:szCs w:val="20"/>
          <w:lang w:val="en-US"/>
        </w:rPr>
        <w:t xml:space="preserve">from </w:t>
      </w:r>
      <w:r w:rsidR="008D1124" w:rsidRPr="0076683E">
        <w:rPr>
          <w:rFonts w:ascii="Arial" w:hAnsi="Arial"/>
          <w:sz w:val="20"/>
          <w:szCs w:val="20"/>
          <w:lang w:val="en-US"/>
        </w:rPr>
        <w:t xml:space="preserve">individual </w:t>
      </w:r>
      <w:r w:rsidR="008D1124">
        <w:rPr>
          <w:rFonts w:ascii="Arial" w:hAnsi="Arial"/>
          <w:sz w:val="20"/>
          <w:szCs w:val="20"/>
          <w:lang w:val="en-US"/>
        </w:rPr>
        <w:t>animals</w:t>
      </w:r>
      <w:del w:id="33" w:author="Justin Yeakel" w:date="2021-08-24T10:00:00Z">
        <w:r w:rsidR="008D1124" w:rsidRPr="0076683E" w:rsidDel="006C1FFF">
          <w:rPr>
            <w:rFonts w:ascii="Arial" w:hAnsi="Arial"/>
            <w:sz w:val="20"/>
            <w:szCs w:val="20"/>
            <w:lang w:val="en-US"/>
          </w:rPr>
          <w:delText xml:space="preserve"> to link </w:delText>
        </w:r>
        <w:r w:rsidR="008D1124" w:rsidDel="006C1FFF">
          <w:rPr>
            <w:rFonts w:ascii="Arial" w:hAnsi="Arial"/>
            <w:sz w:val="20"/>
            <w:szCs w:val="20"/>
            <w:lang w:val="en-US"/>
          </w:rPr>
          <w:delText>measures</w:delText>
        </w:r>
        <w:r w:rsidR="008D1124" w:rsidRPr="0076683E" w:rsidDel="006C1FFF">
          <w:rPr>
            <w:rFonts w:ascii="Arial" w:hAnsi="Arial"/>
            <w:sz w:val="20"/>
            <w:szCs w:val="20"/>
            <w:lang w:val="en-US"/>
          </w:rPr>
          <w:delText xml:space="preserve"> of fitness</w:delText>
        </w:r>
      </w:del>
      <w:r w:rsidR="008D1124">
        <w:rPr>
          <w:rFonts w:ascii="Arial" w:hAnsi="Arial"/>
          <w:sz w:val="20"/>
          <w:szCs w:val="20"/>
          <w:lang w:val="en-US"/>
        </w:rPr>
        <w:t>,</w:t>
      </w:r>
      <w:r w:rsidR="008D1124" w:rsidRPr="0076683E">
        <w:rPr>
          <w:rFonts w:ascii="Arial" w:hAnsi="Arial"/>
          <w:sz w:val="20"/>
          <w:szCs w:val="20"/>
          <w:lang w:val="en-US"/>
        </w:rPr>
        <w:t xml:space="preserve"> such as body condition and survival, </w:t>
      </w:r>
      <w:ins w:id="34" w:author="Justin Yeakel" w:date="2021-08-24T10:01:00Z">
        <w:r w:rsidR="00AC1F34">
          <w:rPr>
            <w:rFonts w:ascii="Arial" w:hAnsi="Arial"/>
            <w:sz w:val="20"/>
            <w:szCs w:val="20"/>
            <w:lang w:val="en-US"/>
          </w:rPr>
          <w:t>against measures</w:t>
        </w:r>
      </w:ins>
      <w:del w:id="35" w:author="Justin Yeakel" w:date="2021-08-24T10:01:00Z">
        <w:r w:rsidR="008D1124" w:rsidDel="00AC1F34">
          <w:rPr>
            <w:rFonts w:ascii="Arial" w:hAnsi="Arial"/>
            <w:sz w:val="20"/>
            <w:szCs w:val="20"/>
            <w:lang w:val="en-US"/>
          </w:rPr>
          <w:delText>as well as</w:delText>
        </w:r>
      </w:del>
      <w:r w:rsidR="008D1124">
        <w:rPr>
          <w:rFonts w:ascii="Arial" w:hAnsi="Arial"/>
          <w:sz w:val="20"/>
          <w:szCs w:val="20"/>
          <w:lang w:val="en-US"/>
        </w:rPr>
        <w:t xml:space="preserve"> </w:t>
      </w:r>
      <w:ins w:id="36" w:author="Justin Yeakel" w:date="2021-08-24T10:01:00Z">
        <w:r w:rsidR="002D3E13">
          <w:rPr>
            <w:rFonts w:ascii="Arial" w:hAnsi="Arial"/>
            <w:sz w:val="20"/>
            <w:szCs w:val="20"/>
            <w:lang w:val="en-US"/>
          </w:rPr>
          <w:t>of</w:t>
        </w:r>
      </w:ins>
      <w:del w:id="37" w:author="Justin Yeakel" w:date="2021-08-24T10:01:00Z">
        <w:r w:rsidR="008D1124" w:rsidDel="002D3E13">
          <w:rPr>
            <w:rFonts w:ascii="Arial" w:hAnsi="Arial"/>
            <w:sz w:val="20"/>
            <w:szCs w:val="20"/>
            <w:lang w:val="en-US"/>
          </w:rPr>
          <w:delText>changes in</w:delText>
        </w:r>
      </w:del>
      <w:r w:rsidR="008D1124" w:rsidRPr="0076683E">
        <w:rPr>
          <w:rFonts w:ascii="Arial" w:hAnsi="Arial"/>
          <w:sz w:val="20"/>
          <w:szCs w:val="20"/>
          <w:lang w:val="en-US"/>
        </w:rPr>
        <w:t xml:space="preserve"> population size and community composition</w:t>
      </w:r>
      <w:del w:id="38" w:author="Justin Yeakel" w:date="2021-08-24T10:01:00Z">
        <w:r w:rsidR="008D1124" w:rsidDel="00AC1F34">
          <w:rPr>
            <w:rFonts w:ascii="Arial" w:hAnsi="Arial"/>
            <w:sz w:val="20"/>
            <w:szCs w:val="20"/>
            <w:lang w:val="en-US"/>
          </w:rPr>
          <w:delText>,</w:delText>
        </w:r>
      </w:del>
      <w:del w:id="39" w:author="Justin Yeakel" w:date="2021-08-24T10:00:00Z">
        <w:r w:rsidR="008D1124" w:rsidDel="008E0B73">
          <w:rPr>
            <w:rFonts w:ascii="Arial" w:hAnsi="Arial"/>
            <w:sz w:val="20"/>
            <w:szCs w:val="20"/>
            <w:lang w:val="en-US"/>
          </w:rPr>
          <w:delText xml:space="preserve"> with seasonal </w:delText>
        </w:r>
        <w:r w:rsidR="008D1124" w:rsidRPr="0076683E" w:rsidDel="008E0B73">
          <w:rPr>
            <w:rFonts w:ascii="Arial" w:hAnsi="Arial"/>
            <w:sz w:val="20"/>
            <w:szCs w:val="20"/>
            <w:lang w:val="en-US"/>
          </w:rPr>
          <w:delText xml:space="preserve">variation in resource </w:delText>
        </w:r>
        <w:r w:rsidR="008D1124" w:rsidDel="008E0B73">
          <w:rPr>
            <w:rFonts w:ascii="Arial" w:hAnsi="Arial"/>
            <w:sz w:val="20"/>
            <w:szCs w:val="20"/>
            <w:lang w:val="en-US"/>
          </w:rPr>
          <w:delText>quality and quantity</w:delText>
        </w:r>
      </w:del>
      <w:r w:rsidR="008D1124" w:rsidRPr="0076683E">
        <w:rPr>
          <w:rFonts w:ascii="Arial" w:hAnsi="Arial"/>
          <w:sz w:val="20"/>
          <w:szCs w:val="20"/>
          <w:lang w:val="en-US"/>
        </w:rPr>
        <w:t xml:space="preserve">. </w:t>
      </w:r>
      <w:r w:rsidR="008D1124">
        <w:rPr>
          <w:rFonts w:ascii="Arial" w:hAnsi="Arial"/>
          <w:sz w:val="20"/>
          <w:szCs w:val="20"/>
          <w:lang w:val="en-US"/>
        </w:rPr>
        <w:t xml:space="preserve">We will quantify </w:t>
      </w:r>
      <w:r w:rsidR="008D1124" w:rsidRPr="0076683E">
        <w:rPr>
          <w:rFonts w:ascii="Arial" w:hAnsi="Arial"/>
          <w:sz w:val="20"/>
          <w:szCs w:val="20"/>
          <w:lang w:val="en-US"/>
        </w:rPr>
        <w:t xml:space="preserve">resource selection </w:t>
      </w:r>
      <w:r w:rsidR="008D1124">
        <w:rPr>
          <w:rFonts w:ascii="Arial" w:hAnsi="Arial"/>
          <w:sz w:val="20"/>
          <w:szCs w:val="20"/>
          <w:lang w:val="en-US"/>
        </w:rPr>
        <w:t xml:space="preserve">by </w:t>
      </w:r>
      <w:r w:rsidR="008D1124" w:rsidRPr="0076683E">
        <w:rPr>
          <w:rFonts w:ascii="Arial" w:hAnsi="Arial"/>
          <w:sz w:val="20"/>
          <w:szCs w:val="20"/>
          <w:lang w:val="en-US"/>
        </w:rPr>
        <w:t>both primary and secondary consumers</w:t>
      </w:r>
      <w:r w:rsidR="008D1124">
        <w:rPr>
          <w:rFonts w:ascii="Arial" w:hAnsi="Arial"/>
          <w:sz w:val="20"/>
          <w:szCs w:val="20"/>
          <w:lang w:val="en-US"/>
        </w:rPr>
        <w:t xml:space="preserve"> using </w:t>
      </w:r>
      <w:r w:rsidR="008D1124" w:rsidRPr="0076683E">
        <w:rPr>
          <w:rFonts w:ascii="Arial" w:hAnsi="Arial"/>
          <w:sz w:val="20"/>
          <w:szCs w:val="20"/>
          <w:lang w:val="en-US"/>
        </w:rPr>
        <w:t xml:space="preserve">a combination of </w:t>
      </w:r>
      <w:r w:rsidR="008D1124">
        <w:rPr>
          <w:rFonts w:ascii="Arial" w:hAnsi="Arial"/>
          <w:sz w:val="20"/>
          <w:szCs w:val="20"/>
          <w:lang w:val="en-US"/>
        </w:rPr>
        <w:t xml:space="preserve">fecal DNA </w:t>
      </w:r>
      <w:r w:rsidR="008D1124" w:rsidRPr="0076683E">
        <w:rPr>
          <w:rFonts w:ascii="Arial" w:hAnsi="Arial"/>
          <w:sz w:val="20"/>
          <w:szCs w:val="20"/>
          <w:lang w:val="en-US"/>
        </w:rPr>
        <w:t xml:space="preserve">metabarcoding and isotope data. This will enable us to </w:t>
      </w:r>
      <w:r w:rsidR="008D1124">
        <w:rPr>
          <w:rFonts w:ascii="Arial" w:hAnsi="Arial"/>
          <w:sz w:val="20"/>
          <w:szCs w:val="20"/>
          <w:lang w:val="en-US"/>
        </w:rPr>
        <w:t>distinguish</w:t>
      </w:r>
      <w:r w:rsidR="008D1124" w:rsidRPr="0076683E">
        <w:rPr>
          <w:rFonts w:ascii="Arial" w:hAnsi="Arial"/>
          <w:sz w:val="20"/>
          <w:szCs w:val="20"/>
          <w:lang w:val="en-US"/>
        </w:rPr>
        <w:t xml:space="preserve"> foraging specialists </w:t>
      </w:r>
      <w:r w:rsidR="008D1124">
        <w:rPr>
          <w:rFonts w:ascii="Arial" w:hAnsi="Arial"/>
          <w:sz w:val="20"/>
          <w:szCs w:val="20"/>
          <w:lang w:val="en-US"/>
        </w:rPr>
        <w:t xml:space="preserve">from </w:t>
      </w:r>
      <w:r w:rsidR="008D1124" w:rsidRPr="0076683E">
        <w:rPr>
          <w:rFonts w:ascii="Arial" w:hAnsi="Arial"/>
          <w:sz w:val="20"/>
          <w:szCs w:val="20"/>
          <w:lang w:val="en-US"/>
        </w:rPr>
        <w:t>generalists along two primary axes</w:t>
      </w:r>
      <w:r w:rsidR="008D1124">
        <w:rPr>
          <w:rFonts w:ascii="Arial" w:hAnsi="Arial"/>
          <w:sz w:val="20"/>
          <w:szCs w:val="20"/>
          <w:lang w:val="en-US"/>
        </w:rPr>
        <w:t>—</w:t>
      </w:r>
      <w:r w:rsidR="008D1124" w:rsidRPr="0076683E">
        <w:rPr>
          <w:rFonts w:ascii="Arial" w:hAnsi="Arial"/>
          <w:sz w:val="20"/>
          <w:szCs w:val="20"/>
          <w:lang w:val="en-US"/>
        </w:rPr>
        <w:t>plant photosynthetic pathway and trophic level</w:t>
      </w:r>
      <w:r w:rsidR="008D1124">
        <w:rPr>
          <w:rFonts w:ascii="Arial" w:hAnsi="Arial"/>
          <w:sz w:val="20"/>
          <w:szCs w:val="20"/>
          <w:lang w:val="en-US"/>
        </w:rPr>
        <w:t>—</w:t>
      </w:r>
      <w:r w:rsidR="008D1124" w:rsidRPr="0076683E">
        <w:rPr>
          <w:rFonts w:ascii="Arial" w:hAnsi="Arial"/>
          <w:sz w:val="20"/>
          <w:szCs w:val="20"/>
          <w:lang w:val="en-US"/>
        </w:rPr>
        <w:t>that are closely associated with</w:t>
      </w:r>
      <w:r w:rsidR="008D1124">
        <w:rPr>
          <w:rFonts w:ascii="Arial" w:hAnsi="Arial"/>
          <w:sz w:val="20"/>
          <w:szCs w:val="20"/>
          <w:lang w:val="en-US"/>
        </w:rPr>
        <w:t xml:space="preserve"> </w:t>
      </w:r>
      <w:r w:rsidR="008D1124" w:rsidRPr="0076683E">
        <w:rPr>
          <w:rFonts w:ascii="Arial" w:hAnsi="Arial"/>
          <w:sz w:val="20"/>
          <w:szCs w:val="20"/>
          <w:lang w:val="en-US"/>
        </w:rPr>
        <w:t xml:space="preserve">forage </w:t>
      </w:r>
      <w:r w:rsidR="008D1124">
        <w:rPr>
          <w:rFonts w:ascii="Arial" w:hAnsi="Arial"/>
          <w:sz w:val="20"/>
          <w:szCs w:val="20"/>
          <w:lang w:val="en-US"/>
        </w:rPr>
        <w:t xml:space="preserve">biomass, forage secondary metabolites and </w:t>
      </w:r>
      <w:r w:rsidR="008D1124" w:rsidRPr="0076683E">
        <w:rPr>
          <w:rFonts w:ascii="Arial" w:hAnsi="Arial"/>
          <w:sz w:val="20"/>
          <w:szCs w:val="20"/>
          <w:lang w:val="en-US"/>
        </w:rPr>
        <w:t>soluble carbohydrate concentration</w:t>
      </w:r>
      <w:r w:rsidR="008D1124">
        <w:rPr>
          <w:rFonts w:ascii="Arial" w:hAnsi="Arial"/>
          <w:sz w:val="20"/>
          <w:szCs w:val="20"/>
          <w:lang w:val="en-US"/>
        </w:rPr>
        <w:t xml:space="preserve">, and overall forage </w:t>
      </w:r>
      <w:r w:rsidR="008D1124" w:rsidRPr="0076683E">
        <w:rPr>
          <w:rFonts w:ascii="Arial" w:hAnsi="Arial"/>
          <w:sz w:val="20"/>
          <w:szCs w:val="20"/>
          <w:lang w:val="en-US"/>
        </w:rPr>
        <w:t xml:space="preserve">quality (Fig. </w:t>
      </w:r>
      <w:r w:rsidR="008D1124">
        <w:rPr>
          <w:rFonts w:ascii="Arial" w:hAnsi="Arial"/>
          <w:sz w:val="20"/>
          <w:szCs w:val="20"/>
          <w:lang w:val="en-US"/>
        </w:rPr>
        <w:t>2</w:t>
      </w:r>
      <w:r w:rsidR="008D1124" w:rsidRPr="0076683E">
        <w:rPr>
          <w:rFonts w:ascii="Arial" w:hAnsi="Arial"/>
          <w:sz w:val="20"/>
          <w:szCs w:val="20"/>
          <w:lang w:val="en-US"/>
        </w:rPr>
        <w:t xml:space="preserve">). </w:t>
      </w:r>
      <w:r w:rsidR="008D1124">
        <w:rPr>
          <w:rFonts w:ascii="Arial" w:hAnsi="Arial"/>
          <w:sz w:val="20"/>
          <w:szCs w:val="20"/>
          <w:lang w:val="en-US"/>
        </w:rPr>
        <w:t>It will also enable us to link resource selection with physiologically mediated phenotypes, including c</w:t>
      </w:r>
      <w:r w:rsidR="008D1124" w:rsidRPr="0076683E">
        <w:rPr>
          <w:rFonts w:ascii="Arial" w:hAnsi="Arial"/>
          <w:sz w:val="20"/>
          <w:szCs w:val="20"/>
          <w:lang w:val="en-US"/>
        </w:rPr>
        <w:t>onsumer body condition</w:t>
      </w:r>
      <w:r w:rsidR="008D1124">
        <w:rPr>
          <w:rFonts w:ascii="Arial" w:hAnsi="Arial"/>
          <w:sz w:val="20"/>
          <w:szCs w:val="20"/>
          <w:lang w:val="en-US"/>
        </w:rPr>
        <w:t xml:space="preserve"> (based on</w:t>
      </w:r>
      <w:r w:rsidR="008D1124" w:rsidRPr="0076683E">
        <w:rPr>
          <w:rFonts w:ascii="Arial" w:hAnsi="Arial"/>
          <w:sz w:val="20"/>
          <w:szCs w:val="20"/>
          <w:lang w:val="en-US"/>
        </w:rPr>
        <w:t xml:space="preserve"> quantitative magnetic resonance</w:t>
      </w:r>
      <w:r w:rsidR="008D1124">
        <w:rPr>
          <w:rFonts w:ascii="Arial" w:hAnsi="Arial"/>
          <w:sz w:val="20"/>
          <w:szCs w:val="20"/>
          <w:lang w:val="en-US"/>
        </w:rPr>
        <w:t>,</w:t>
      </w:r>
      <w:r w:rsidR="008D1124" w:rsidRPr="0076683E">
        <w:rPr>
          <w:rFonts w:ascii="Arial" w:hAnsi="Arial"/>
          <w:sz w:val="20"/>
          <w:szCs w:val="20"/>
          <w:lang w:val="en-US"/>
        </w:rPr>
        <w:t xml:space="preserve"> </w:t>
      </w:r>
      <w:r w:rsidR="008D1124">
        <w:rPr>
          <w:rFonts w:ascii="Arial" w:hAnsi="Arial"/>
          <w:sz w:val="20"/>
          <w:szCs w:val="20"/>
          <w:lang w:val="en-US"/>
        </w:rPr>
        <w:t xml:space="preserve">QMR), </w:t>
      </w:r>
      <w:r w:rsidR="008D1124" w:rsidRPr="0076683E">
        <w:rPr>
          <w:rFonts w:ascii="Arial" w:hAnsi="Arial"/>
          <w:sz w:val="20"/>
          <w:szCs w:val="20"/>
          <w:lang w:val="en-US"/>
        </w:rPr>
        <w:t>gut microbiome</w:t>
      </w:r>
      <w:r w:rsidR="008D1124">
        <w:rPr>
          <w:rFonts w:ascii="Arial" w:hAnsi="Arial"/>
          <w:sz w:val="20"/>
          <w:szCs w:val="20"/>
          <w:lang w:val="en-US"/>
        </w:rPr>
        <w:t>s</w:t>
      </w:r>
      <w:r w:rsidR="008D1124" w:rsidRPr="0076683E">
        <w:rPr>
          <w:rFonts w:ascii="Arial" w:hAnsi="Arial"/>
          <w:sz w:val="20"/>
          <w:szCs w:val="20"/>
          <w:lang w:val="en-US"/>
        </w:rPr>
        <w:t xml:space="preserve"> </w:t>
      </w:r>
      <w:r w:rsidR="008D1124">
        <w:rPr>
          <w:rFonts w:ascii="Arial" w:hAnsi="Arial"/>
          <w:sz w:val="20"/>
          <w:szCs w:val="20"/>
          <w:lang w:val="en-US"/>
        </w:rPr>
        <w:t>(based on fecal DNA), and survival (based on mark-recapture)</w:t>
      </w:r>
      <w:r w:rsidR="008D1124" w:rsidRPr="0076683E">
        <w:rPr>
          <w:rFonts w:ascii="Arial" w:hAnsi="Arial"/>
          <w:sz w:val="20"/>
          <w:szCs w:val="20"/>
          <w:lang w:val="en-US"/>
        </w:rPr>
        <w:t xml:space="preserve">. Finally, </w:t>
      </w:r>
      <w:r w:rsidR="008D1124">
        <w:rPr>
          <w:rFonts w:ascii="Arial" w:hAnsi="Arial"/>
          <w:sz w:val="20"/>
          <w:szCs w:val="20"/>
          <w:lang w:val="en-US"/>
        </w:rPr>
        <w:t>we will construct mechanistic consumer foraging models parameterized by measured resource availability, stoichiometry, and nutritional content (</w:t>
      </w:r>
      <w:commentRangeStart w:id="40"/>
      <w:r w:rsidR="008D1124">
        <w:rPr>
          <w:rFonts w:ascii="Arial" w:hAnsi="Arial"/>
          <w:sz w:val="20"/>
          <w:szCs w:val="20"/>
          <w:lang w:val="en-US"/>
        </w:rPr>
        <w:t>primary and secondary specialized metabolites</w:t>
      </w:r>
      <w:commentRangeEnd w:id="40"/>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40"/>
      </w:r>
      <w:r w:rsidR="008D1124">
        <w:rPr>
          <w:rFonts w:ascii="Arial" w:hAnsi="Arial"/>
          <w:sz w:val="20"/>
          <w:szCs w:val="20"/>
          <w:lang w:val="en-US"/>
        </w:rPr>
        <w:t xml:space="preserve">) where both consumer microbiome state and body condition constrain foraging strategies. We will evaluate expectations derived from these models with our data (Fig. 1) and interpret results in the context of </w:t>
      </w:r>
      <w:r w:rsidR="008D1124" w:rsidRPr="0076683E">
        <w:rPr>
          <w:rFonts w:ascii="Arial" w:hAnsi="Arial"/>
          <w:sz w:val="20"/>
          <w:szCs w:val="20"/>
          <w:lang w:val="en-US"/>
        </w:rPr>
        <w:t>well-established theor</w:t>
      </w:r>
      <w:r w:rsidR="008D1124">
        <w:rPr>
          <w:rFonts w:ascii="Arial" w:hAnsi="Arial"/>
          <w:sz w:val="20"/>
          <w:szCs w:val="20"/>
          <w:lang w:val="en-US"/>
        </w:rPr>
        <w:t>ies about</w:t>
      </w:r>
      <w:r w:rsidR="008D1124" w:rsidRPr="0076683E">
        <w:rPr>
          <w:rFonts w:ascii="Arial" w:hAnsi="Arial"/>
          <w:sz w:val="20"/>
          <w:szCs w:val="20"/>
          <w:lang w:val="en-US"/>
        </w:rPr>
        <w:t xml:space="preserve"> </w:t>
      </w:r>
      <w:r w:rsidR="008D1124">
        <w:rPr>
          <w:rFonts w:ascii="Arial" w:hAnsi="Arial"/>
          <w:sz w:val="20"/>
          <w:szCs w:val="20"/>
          <w:lang w:val="en-US"/>
        </w:rPr>
        <w:t>variation in</w:t>
      </w:r>
      <w:r w:rsidR="008D1124" w:rsidRPr="0076683E">
        <w:rPr>
          <w:rFonts w:ascii="Arial" w:hAnsi="Arial"/>
          <w:sz w:val="20"/>
          <w:szCs w:val="20"/>
          <w:lang w:val="en-US"/>
        </w:rPr>
        <w:t xml:space="preserve"> population</w:t>
      </w:r>
      <w:r w:rsidR="008D1124">
        <w:rPr>
          <w:rFonts w:ascii="Arial" w:hAnsi="Arial"/>
          <w:sz w:val="20"/>
          <w:szCs w:val="20"/>
          <w:lang w:val="en-US"/>
        </w:rPr>
        <w:t>-</w:t>
      </w:r>
      <w:r w:rsidR="008D1124" w:rsidRPr="0076683E">
        <w:rPr>
          <w:rFonts w:ascii="Arial" w:hAnsi="Arial"/>
          <w:sz w:val="20"/>
          <w:szCs w:val="20"/>
          <w:lang w:val="en-US"/>
        </w:rPr>
        <w:t xml:space="preserve"> and </w:t>
      </w:r>
      <w:r w:rsidR="008D1124" w:rsidRPr="0076683E">
        <w:rPr>
          <w:rFonts w:ascii="Arial" w:hAnsi="Arial"/>
          <w:sz w:val="20"/>
          <w:szCs w:val="20"/>
          <w:lang w:val="en-US"/>
        </w:rPr>
        <w:lastRenderedPageBreak/>
        <w:t>individual</w:t>
      </w:r>
      <w:r w:rsidR="008D1124">
        <w:rPr>
          <w:rFonts w:ascii="Arial" w:hAnsi="Arial"/>
          <w:sz w:val="20"/>
          <w:szCs w:val="20"/>
          <w:lang w:val="en-US"/>
        </w:rPr>
        <w:t>-level</w:t>
      </w:r>
      <w:r w:rsidR="008D1124" w:rsidRPr="0076683E">
        <w:rPr>
          <w:rFonts w:ascii="Arial" w:hAnsi="Arial"/>
          <w:sz w:val="20"/>
          <w:szCs w:val="20"/>
          <w:lang w:val="en-US"/>
        </w:rPr>
        <w:t xml:space="preserve"> niche width</w:t>
      </w:r>
      <w:r w:rsidR="008D1124">
        <w:rPr>
          <w:rFonts w:ascii="Arial" w:hAnsi="Arial"/>
          <w:sz w:val="20"/>
          <w:szCs w:val="20"/>
          <w:lang w:val="en-US"/>
        </w:rPr>
        <w:t>s</w:t>
      </w:r>
      <w:r w:rsidR="008D1124" w:rsidRPr="0076683E">
        <w:rPr>
          <w:rFonts w:ascii="Arial" w:hAnsi="Arial"/>
          <w:sz w:val="20"/>
          <w:szCs w:val="20"/>
          <w:lang w:val="en-US"/>
        </w:rPr>
        <w:t xml:space="preserve"> (</w:t>
      </w:r>
      <w:proofErr w:type="spellStart"/>
      <w:r w:rsidR="008D1124">
        <w:rPr>
          <w:rFonts w:ascii="Arial" w:hAnsi="Arial"/>
          <w:sz w:val="20"/>
          <w:szCs w:val="20"/>
          <w:lang w:val="en-US"/>
        </w:rPr>
        <w:t>Bolnick</w:t>
      </w:r>
      <w:proofErr w:type="spellEnd"/>
      <w:r w:rsidR="008D1124">
        <w:rPr>
          <w:rFonts w:ascii="Arial" w:hAnsi="Arial"/>
          <w:sz w:val="20"/>
          <w:szCs w:val="20"/>
          <w:lang w:val="en-US"/>
        </w:rPr>
        <w:t xml:space="preserve"> et al. 2003, Araujo et al. 2011</w:t>
      </w:r>
      <w:r w:rsidR="008D1124" w:rsidRPr="0076683E">
        <w:rPr>
          <w:rFonts w:ascii="Arial" w:hAnsi="Arial"/>
          <w:sz w:val="20"/>
          <w:szCs w:val="20"/>
          <w:lang w:val="en-US"/>
        </w:rPr>
        <w:t xml:space="preserve">). </w:t>
      </w:r>
      <w:r w:rsidR="008D1124">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008D1124" w:rsidRPr="003F56BE">
        <w:rPr>
          <w:rFonts w:ascii="Arial" w:hAnsi="Arial"/>
          <w:sz w:val="20"/>
          <w:szCs w:val="20"/>
          <w:lang w:val="en-US"/>
        </w:rPr>
        <w:t xml:space="preserve"> </w:t>
      </w:r>
      <w:r w:rsidR="008D1124">
        <w:rPr>
          <w:rFonts w:ascii="Arial" w:hAnsi="Arial"/>
          <w:sz w:val="20"/>
          <w:szCs w:val="20"/>
          <w:lang w:val="en-US"/>
        </w:rPr>
        <w:t>We anticipate significant insights into animal ecology</w:t>
      </w:r>
      <w:del w:id="41" w:author="Justin Yeakel" w:date="2021-08-24T10:09:00Z">
        <w:r w:rsidR="008D1124" w:rsidDel="00424421">
          <w:rPr>
            <w:rFonts w:ascii="Arial" w:hAnsi="Arial"/>
            <w:sz w:val="20"/>
            <w:szCs w:val="20"/>
            <w:lang w:val="en-US"/>
          </w:rPr>
          <w:delText xml:space="preserve"> in a</w:delText>
        </w:r>
      </w:del>
      <w:ins w:id="42" w:author="Justin Yeakel" w:date="2021-08-24T10:09:00Z">
        <w:r w:rsidR="00424421">
          <w:rPr>
            <w:rFonts w:ascii="Arial" w:hAnsi="Arial"/>
            <w:sz w:val="20"/>
            <w:szCs w:val="20"/>
            <w:lang w:val="en-US"/>
          </w:rPr>
          <w:t xml:space="preserve">, particularly </w:t>
        </w:r>
        <w:r w:rsidR="00945FE9">
          <w:rPr>
            <w:rFonts w:ascii="Arial" w:hAnsi="Arial"/>
            <w:sz w:val="20"/>
            <w:szCs w:val="20"/>
            <w:lang w:val="en-US"/>
          </w:rPr>
          <w:t>within seasonally</w:t>
        </w:r>
      </w:ins>
      <w:r w:rsidR="008D1124">
        <w:rPr>
          <w:rFonts w:ascii="Arial" w:hAnsi="Arial"/>
          <w:sz w:val="20"/>
          <w:szCs w:val="20"/>
          <w:lang w:val="en-US"/>
        </w:rPr>
        <w:t xml:space="preserve"> </w:t>
      </w:r>
      <w:commentRangeStart w:id="43"/>
      <w:r w:rsidR="008D1124">
        <w:rPr>
          <w:rFonts w:ascii="Arial" w:hAnsi="Arial"/>
          <w:sz w:val="20"/>
          <w:szCs w:val="20"/>
          <w:lang w:val="en-US"/>
        </w:rPr>
        <w:t>dynamic resource landscape</w:t>
      </w:r>
      <w:commentRangeEnd w:id="43"/>
      <w:ins w:id="44" w:author="Justin Yeakel" w:date="2021-08-24T10:09:00Z">
        <w:r w:rsidR="003A2EE8">
          <w:rPr>
            <w:rFonts w:ascii="Arial" w:hAnsi="Arial"/>
            <w:sz w:val="20"/>
            <w:szCs w:val="20"/>
            <w:lang w:val="en-US"/>
          </w:rPr>
          <w:t>s</w:t>
        </w:r>
      </w:ins>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43"/>
      </w:r>
      <w:r w:rsidR="008D1124">
        <w:rPr>
          <w:rFonts w:ascii="Arial" w:hAnsi="Arial"/>
          <w:sz w:val="20"/>
          <w:szCs w:val="20"/>
          <w:lang w:val="en-US"/>
        </w:rPr>
        <w:t>, which has never been examined jointly in a single consumer species—let alone an entire community.</w:t>
      </w:r>
    </w:p>
    <w:p w14:paraId="340C0631" w14:textId="77777777" w:rsidR="008D1124" w:rsidRDefault="008D1124" w:rsidP="008D1124">
      <w:pPr>
        <w:pStyle w:val="Body"/>
        <w:ind w:firstLine="360"/>
        <w:rPr>
          <w:rFonts w:ascii="Arial" w:hAnsi="Arial"/>
          <w:sz w:val="20"/>
          <w:szCs w:val="20"/>
          <w:lang w:val="en-US"/>
        </w:rPr>
      </w:pPr>
    </w:p>
    <w:p w14:paraId="4C56511A" w14:textId="77777777" w:rsidR="008D1124" w:rsidRDefault="008D1124" w:rsidP="008D1124">
      <w:pPr>
        <w:pStyle w:val="Body"/>
        <w:ind w:firstLine="360"/>
        <w:rPr>
          <w:rFonts w:ascii="Arial" w:hAnsi="Arial"/>
          <w:sz w:val="20"/>
          <w:szCs w:val="20"/>
          <w:lang w:val="en-US"/>
        </w:rPr>
      </w:pPr>
      <w:r>
        <w:rPr>
          <w:rFonts w:ascii="Arial" w:hAnsi="Arial"/>
          <w:sz w:val="20"/>
          <w:szCs w:val="20"/>
          <w:lang w:val="en-US"/>
        </w:rPr>
        <w:t>Our proposal is rooted in a quantitative framework for combining fecal DNA metabarcoding and isotope data into a metric that transforms the ability of animal ecologists to understand foraging strategies based on dietary data. The advantage of combining these diet proxies is that their strengths complement their respective weaknesses. Specifically, metabarcoding provides high-resolution taxonomic information about recent foods(~24 hours), but using these data to estimate proportional consumption and resource assimilation requires assumptions about the relative digestibility of each. In contrast, isotope analysis provides a time-integrated measure of the resources that consumers assimilate, albeit only at the coarse scales of plant functional group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26724157" w14:textId="77777777" w:rsidR="008D1124" w:rsidRDefault="008D1124" w:rsidP="008D1124">
      <w:pPr>
        <w:pStyle w:val="Body"/>
        <w:ind w:firstLine="360"/>
        <w:rPr>
          <w:rFonts w:ascii="Arial" w:hAnsi="Arial"/>
          <w:sz w:val="20"/>
          <w:szCs w:val="20"/>
          <w:lang w:val="en-US"/>
        </w:rPr>
      </w:pPr>
    </w:p>
    <w:p w14:paraId="084179DB" w14:textId="6C5B4A75" w:rsidR="008D1124" w:rsidRDefault="008D1124" w:rsidP="008D1124">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ins w:id="45" w:author="Justin Yeakel" w:date="2021-08-24T10:11:00Z">
        <w:r w:rsidR="00C40318">
          <w:rPr>
            <w:rFonts w:ascii="Arial" w:hAnsi="Arial" w:cs="Arial"/>
            <w:sz w:val="20"/>
            <w:szCs w:val="20"/>
            <w:lang w:val="en-US"/>
          </w:rPr>
          <w:t>n</w:t>
        </w:r>
      </w:ins>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del w:id="46" w:author="Justin Yeakel" w:date="2021-08-24T10:12:00Z">
        <w:r w:rsidDel="00095D46">
          <w:rPr>
            <w:rFonts w:ascii="Arial" w:hAnsi="Arial" w:cs="Arial"/>
            <w:sz w:val="20"/>
            <w:szCs w:val="20"/>
            <w:lang w:val="en-US"/>
          </w:rPr>
          <w:delText>that are either</w:delText>
        </w:r>
      </w:del>
      <w:ins w:id="47" w:author="Justin Yeakel" w:date="2021-08-24T10:12:00Z">
        <w:r w:rsidR="00095D46">
          <w:rPr>
            <w:rFonts w:ascii="Arial" w:hAnsi="Arial" w:cs="Arial"/>
            <w:sz w:val="20"/>
            <w:szCs w:val="20"/>
            <w:lang w:val="en-US"/>
          </w:rPr>
          <w:t>ranging from</w:t>
        </w:r>
      </w:ins>
      <w:r>
        <w:rPr>
          <w:rFonts w:ascii="Arial" w:hAnsi="Arial" w:cs="Arial"/>
          <w:sz w:val="20"/>
          <w:szCs w:val="20"/>
          <w:lang w:val="en-US"/>
        </w:rPr>
        <w:t xml:space="preserve"> simple (e.g.</w:t>
      </w:r>
      <w:del w:id="48" w:author="Justin Yeakel" w:date="2021-08-24T13:50:00Z">
        <w:r w:rsidDel="008F186E">
          <w:rPr>
            <w:rFonts w:ascii="Arial" w:hAnsi="Arial" w:cs="Arial"/>
            <w:sz w:val="20"/>
            <w:szCs w:val="20"/>
            <w:lang w:val="en-US"/>
          </w:rPr>
          <w:delText>,</w:delText>
        </w:r>
      </w:del>
      <w:r>
        <w:rPr>
          <w:rFonts w:ascii="Arial" w:hAnsi="Arial" w:cs="Arial"/>
          <w:sz w:val="20"/>
          <w:szCs w:val="20"/>
          <w:lang w:val="en-US"/>
        </w:rPr>
        <w:t xml:space="preserve"> </w:t>
      </w:r>
      <w:r w:rsidRPr="00182C6C">
        <w:rPr>
          <w:rFonts w:ascii="Arial" w:hAnsi="Arial" w:cs="Arial"/>
          <w:sz w:val="20"/>
          <w:szCs w:val="20"/>
          <w:lang w:val="en-US"/>
        </w:rPr>
        <w:t>incorporat</w:t>
      </w:r>
      <w:ins w:id="49" w:author="Justin Yeakel" w:date="2021-08-24T13:50:00Z">
        <w:r w:rsidR="003F5CB3">
          <w:rPr>
            <w:rFonts w:ascii="Arial" w:hAnsi="Arial" w:cs="Arial"/>
            <w:sz w:val="20"/>
            <w:szCs w:val="20"/>
            <w:lang w:val="en-US"/>
          </w:rPr>
          <w:t>ing</w:t>
        </w:r>
      </w:ins>
      <w:del w:id="50" w:author="Justin Yeakel" w:date="2021-08-24T13:50:00Z">
        <w:r w:rsidDel="003F5CB3">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resource availability</w:t>
      </w:r>
      <w:r>
        <w:rPr>
          <w:rFonts w:ascii="Arial" w:hAnsi="Arial" w:cs="Arial"/>
          <w:sz w:val="20"/>
          <w:szCs w:val="20"/>
          <w:lang w:val="en-US"/>
        </w:rPr>
        <w:t xml:space="preserve"> alone) </w:t>
      </w:r>
      <w:del w:id="51" w:author="Justin Yeakel" w:date="2021-08-24T10:12:00Z">
        <w:r w:rsidDel="00D62A27">
          <w:rPr>
            <w:rFonts w:ascii="Arial" w:hAnsi="Arial" w:cs="Arial"/>
            <w:sz w:val="20"/>
            <w:szCs w:val="20"/>
            <w:lang w:val="en-US"/>
          </w:rPr>
          <w:delText>or</w:delText>
        </w:r>
      </w:del>
      <w:ins w:id="52" w:author="Justin Yeakel" w:date="2021-08-24T10:12:00Z">
        <w:r w:rsidR="00D62A27">
          <w:rPr>
            <w:rFonts w:ascii="Arial" w:hAnsi="Arial" w:cs="Arial"/>
            <w:sz w:val="20"/>
            <w:szCs w:val="20"/>
            <w:lang w:val="en-US"/>
          </w:rPr>
          <w:t>to</w:t>
        </w:r>
      </w:ins>
      <w:r w:rsidRPr="00182C6C">
        <w:rPr>
          <w:rFonts w:ascii="Arial" w:hAnsi="Arial" w:cs="Arial"/>
          <w:sz w:val="20"/>
          <w:szCs w:val="20"/>
          <w:lang w:val="en-US"/>
        </w:rPr>
        <w:t xml:space="preserve"> </w:t>
      </w:r>
      <w:del w:id="53" w:author="Justin Yeakel" w:date="2021-08-24T10:11:00Z">
        <w:r w:rsidDel="00C40318">
          <w:rPr>
            <w:rFonts w:ascii="Arial" w:hAnsi="Arial" w:cs="Arial"/>
            <w:sz w:val="20"/>
            <w:szCs w:val="20"/>
            <w:lang w:val="en-US"/>
          </w:rPr>
          <w:delText xml:space="preserve">more </w:delText>
        </w:r>
      </w:del>
      <w:r>
        <w:rPr>
          <w:rFonts w:ascii="Arial" w:hAnsi="Arial" w:cs="Arial"/>
          <w:sz w:val="20"/>
          <w:szCs w:val="20"/>
          <w:lang w:val="en-US"/>
        </w:rPr>
        <w:t>complex (e.g.</w:t>
      </w:r>
      <w:del w:id="54" w:author="Justin Yeakel" w:date="2021-08-24T13:50:00Z">
        <w:r w:rsidDel="008F186E">
          <w:rPr>
            <w:rFonts w:ascii="Arial" w:hAnsi="Arial" w:cs="Arial"/>
            <w:sz w:val="20"/>
            <w:szCs w:val="20"/>
            <w:lang w:val="en-US"/>
          </w:rPr>
          <w:delText>,</w:delText>
        </w:r>
      </w:del>
      <w:r>
        <w:rPr>
          <w:rFonts w:ascii="Arial" w:hAnsi="Arial" w:cs="Arial"/>
          <w:sz w:val="20"/>
          <w:szCs w:val="20"/>
          <w:lang w:val="en-US"/>
        </w:rPr>
        <w:t xml:space="preserve"> incorporat</w:t>
      </w:r>
      <w:ins w:id="55" w:author="Justin Yeakel" w:date="2021-08-24T13:50:00Z">
        <w:r w:rsidR="008F186E">
          <w:rPr>
            <w:rFonts w:ascii="Arial" w:hAnsi="Arial" w:cs="Arial"/>
            <w:sz w:val="20"/>
            <w:szCs w:val="20"/>
            <w:lang w:val="en-US"/>
          </w:rPr>
          <w:t>ing</w:t>
        </w:r>
      </w:ins>
      <w:del w:id="56" w:author="Justin Yeakel" w:date="2021-08-24T13:50:00Z">
        <w:r w:rsidDel="008F186E">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w:t>
      </w:r>
      <w:ins w:id="57" w:author="Justin Yeakel" w:date="2021-08-24T13:50:00Z">
        <w:r w:rsidR="008F186E">
          <w:rPr>
            <w:rFonts w:ascii="Arial" w:hAnsi="Arial" w:cs="Arial"/>
            <w:sz w:val="20"/>
            <w:szCs w:val="20"/>
            <w:lang w:val="en-US"/>
          </w:rPr>
          <w:t>e/</w:t>
        </w:r>
      </w:ins>
      <w:del w:id="58" w:author="Justin Yeakel" w:date="2021-08-24T13:50:00Z">
        <w:r w:rsidRPr="00182C6C" w:rsidDel="008F186E">
          <w:rPr>
            <w:rFonts w:ascii="Arial" w:hAnsi="Arial" w:cs="Arial"/>
            <w:sz w:val="20"/>
            <w:szCs w:val="20"/>
            <w:lang w:val="en-US"/>
          </w:rPr>
          <w:delText xml:space="preserve">e and </w:delText>
        </w:r>
      </w:del>
      <w:r w:rsidRPr="00182C6C">
        <w:rPr>
          <w:rFonts w:ascii="Arial" w:hAnsi="Arial" w:cs="Arial"/>
          <w:sz w:val="20"/>
          <w:szCs w:val="20"/>
          <w:lang w:val="en-US"/>
        </w:rPr>
        <w:t>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 xml:space="preserve">apping framework </w:t>
      </w:r>
      <w:del w:id="59" w:author="Justin Yeakel" w:date="2021-08-24T10:13:00Z">
        <w:r w:rsidRPr="00182C6C" w:rsidDel="00602814">
          <w:rPr>
            <w:rFonts w:ascii="Arial" w:hAnsi="Arial" w:cs="Arial"/>
            <w:sz w:val="20"/>
            <w:szCs w:val="20"/>
            <w:lang w:val="en-US"/>
          </w:rPr>
          <w:delText>that</w:delText>
        </w:r>
      </w:del>
      <w:ins w:id="60" w:author="Justin Yeakel" w:date="2021-08-24T10:13:00Z">
        <w:r w:rsidR="00602814">
          <w:rPr>
            <w:rFonts w:ascii="Arial" w:hAnsi="Arial" w:cs="Arial"/>
            <w:sz w:val="20"/>
            <w:szCs w:val="20"/>
            <w:lang w:val="en-US"/>
          </w:rPr>
          <w:t>to</w:t>
        </w:r>
      </w:ins>
      <w:r w:rsidRPr="00182C6C">
        <w:rPr>
          <w:rFonts w:ascii="Arial" w:hAnsi="Arial" w:cs="Arial"/>
          <w:sz w:val="20"/>
          <w:szCs w:val="20"/>
          <w:lang w:val="en-US"/>
        </w:rPr>
        <w:t xml:space="preserve"> compare</w:t>
      </w:r>
      <w:del w:id="61" w:author="Justin Yeakel" w:date="2021-08-24T10:13:00Z">
        <w:r w:rsidDel="00602814">
          <w:rPr>
            <w:rFonts w:ascii="Arial" w:hAnsi="Arial" w:cs="Arial"/>
            <w:sz w:val="20"/>
            <w:szCs w:val="20"/>
            <w:lang w:val="en-US"/>
          </w:rPr>
          <w:delText>s</w:delText>
        </w:r>
      </w:del>
      <w:r w:rsidRPr="00182C6C">
        <w:rPr>
          <w:rFonts w:ascii="Arial" w:hAnsi="Arial" w:cs="Arial"/>
          <w:sz w:val="20"/>
          <w:szCs w:val="20"/>
          <w:lang w:val="en-US"/>
        </w:rPr>
        <w:t xml:space="preserve"> the highly nonlinear and high-dimensional outcomes of alternative foraging strategies enumerated by both foraging models </w:t>
      </w:r>
      <w:del w:id="62" w:author="Justin Yeakel" w:date="2021-08-24T10:13:00Z">
        <w:r w:rsidDel="001C5EB7">
          <w:rPr>
            <w:rFonts w:ascii="Arial" w:hAnsi="Arial" w:cs="Arial"/>
            <w:sz w:val="20"/>
            <w:szCs w:val="20"/>
            <w:lang w:val="en-US"/>
          </w:rPr>
          <w:delText>against</w:delText>
        </w:r>
      </w:del>
      <w:ins w:id="63" w:author="Justin Yeakel" w:date="2021-08-24T10:13:00Z">
        <w:r w:rsidR="001C5EB7">
          <w:rPr>
            <w:rFonts w:ascii="Arial" w:hAnsi="Arial" w:cs="Arial"/>
            <w:sz w:val="20"/>
            <w:szCs w:val="20"/>
            <w:lang w:val="en-US"/>
          </w:rPr>
          <w:t>and</w:t>
        </w:r>
      </w:ins>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del w:id="64" w:author="Justin Yeakel" w:date="2021-08-24T14:07:00Z">
        <w:r w:rsidRPr="00FA0C74" w:rsidDel="00A906ED">
          <w:rPr>
            <w:rFonts w:ascii="Arial" w:hAnsi="Arial" w:cs="Arial"/>
            <w:sz w:val="20"/>
            <w:szCs w:val="20"/>
            <w:lang w:val="en-US"/>
          </w:rPr>
          <w:delText>techniques</w:delText>
        </w:r>
        <w:r w:rsidDel="00A906ED">
          <w:rPr>
            <w:rFonts w:ascii="Arial" w:hAnsi="Arial" w:cs="Arial"/>
            <w:sz w:val="20"/>
            <w:szCs w:val="20"/>
            <w:lang w:val="en-US"/>
          </w:rPr>
          <w:delText xml:space="preserve"> </w:delText>
        </w:r>
      </w:del>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 xml:space="preserve">both </w:t>
      </w:r>
      <w:del w:id="65" w:author="Justin Yeakel" w:date="2021-08-24T14:08:00Z">
        <w:r w:rsidDel="00E96948">
          <w:rPr>
            <w:rFonts w:ascii="Arial" w:hAnsi="Arial" w:cs="Arial"/>
            <w:sz w:val="20"/>
            <w:szCs w:val="20"/>
            <w:lang w:val="en-US"/>
          </w:rPr>
          <w:delText>observed</w:delText>
        </w:r>
      </w:del>
      <w:ins w:id="66" w:author="Justin Yeakel" w:date="2021-08-24T14:08:00Z">
        <w:r w:rsidR="00E96948">
          <w:rPr>
            <w:rFonts w:ascii="Arial" w:hAnsi="Arial" w:cs="Arial"/>
            <w:sz w:val="20"/>
            <w:szCs w:val="20"/>
            <w:lang w:val="en-US"/>
          </w:rPr>
          <w:t>simulated</w:t>
        </w:r>
      </w:ins>
      <w:r>
        <w:rPr>
          <w:rFonts w:ascii="Arial" w:hAnsi="Arial" w:cs="Arial"/>
          <w:sz w:val="20"/>
          <w:szCs w:val="20"/>
          <w:lang w:val="en-US"/>
        </w:rPr>
        <w:t xml:space="preserve"> and </w:t>
      </w:r>
      <w:del w:id="67" w:author="Justin Yeakel" w:date="2021-08-24T14:08:00Z">
        <w:r w:rsidDel="00E96948">
          <w:rPr>
            <w:rFonts w:ascii="Arial" w:hAnsi="Arial" w:cs="Arial"/>
            <w:sz w:val="20"/>
            <w:szCs w:val="20"/>
            <w:lang w:val="en-US"/>
          </w:rPr>
          <w:delText>simulated</w:delText>
        </w:r>
      </w:del>
      <w:ins w:id="68" w:author="Justin Yeakel" w:date="2021-08-24T14:08:00Z">
        <w:r w:rsidR="00E96948">
          <w:rPr>
            <w:rFonts w:ascii="Arial" w:hAnsi="Arial" w:cs="Arial"/>
            <w:sz w:val="20"/>
            <w:szCs w:val="20"/>
            <w:lang w:val="en-US"/>
          </w:rPr>
          <w:t>observed</w:t>
        </w:r>
      </w:ins>
      <w:r w:rsidRPr="00FA0C74">
        <w:rPr>
          <w:rFonts w:ascii="Arial" w:hAnsi="Arial" w:cs="Arial"/>
          <w:sz w:val="20"/>
          <w:szCs w:val="20"/>
          <w:lang w:val="en-US"/>
        </w:rPr>
        <w:t xml:space="preserve"> multi-dimensional resource use data into quantifiable fundamental and realized niche spaces</w:t>
      </w:r>
      <w:ins w:id="69" w:author="Justin Yeakel" w:date="2021-08-24T14:08:00Z">
        <w:r w:rsidR="00C65936">
          <w:rPr>
            <w:rFonts w:ascii="Arial" w:hAnsi="Arial" w:cs="Arial"/>
            <w:sz w:val="20"/>
            <w:szCs w:val="20"/>
            <w:lang w:val="en-US"/>
          </w:rPr>
          <w:t>, respectively</w:t>
        </w:r>
      </w:ins>
      <w:r w:rsidRPr="00FA0C74">
        <w:rPr>
          <w:rFonts w:ascii="Arial" w:hAnsi="Arial" w:cs="Arial"/>
          <w:sz w:val="20"/>
          <w:szCs w:val="20"/>
          <w:lang w:val="en-US"/>
        </w:rPr>
        <w:t>.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strategies </w:t>
      </w:r>
      <w:r>
        <w:rPr>
          <w:rFonts w:ascii="Arial" w:hAnsi="Arial" w:cs="Arial"/>
          <w:sz w:val="20"/>
          <w:szCs w:val="20"/>
          <w:lang w:val="en-US"/>
        </w:rPr>
        <w:t>compare</w:t>
      </w:r>
      <w:r w:rsidRPr="00FA0C74">
        <w:rPr>
          <w:rFonts w:ascii="Arial" w:hAnsi="Arial" w:cs="Arial"/>
          <w:sz w:val="20"/>
          <w:szCs w:val="20"/>
          <w:lang w:val="en-US"/>
        </w:rPr>
        <w:t xml:space="preserve"> when mechanics are simple and well-defined provides</w:t>
      </w:r>
      <w:r>
        <w:rPr>
          <w:rFonts w:ascii="Arial" w:hAnsi="Arial"/>
          <w:sz w:val="20"/>
          <w:szCs w:val="20"/>
          <w:lang w:val="en-US"/>
        </w:rPr>
        <w:t xml:space="preserve"> a null expectation to help classify more complex strategies used by real consumers. </w:t>
      </w:r>
    </w:p>
    <w:p w14:paraId="52EC7277" w14:textId="77777777" w:rsidR="008D1124" w:rsidRDefault="008D1124" w:rsidP="008D1124">
      <w:pPr>
        <w:pStyle w:val="Body"/>
        <w:ind w:firstLine="360"/>
        <w:rPr>
          <w:rFonts w:ascii="Arial" w:hAnsi="Arial"/>
          <w:sz w:val="20"/>
          <w:szCs w:val="20"/>
          <w:lang w:val="en-US"/>
        </w:rPr>
      </w:pPr>
    </w:p>
    <w:p w14:paraId="53F02A01" w14:textId="2C9DEE22" w:rsidR="008D1124" w:rsidRPr="00B826C1" w:rsidRDefault="008D1124" w:rsidP="008D1124">
      <w:pPr>
        <w:pStyle w:val="Body"/>
        <w:ind w:firstLine="360"/>
        <w:rPr>
          <w:rFonts w:ascii="Arial" w:eastAsia="Arial" w:hAnsi="Arial" w:cs="Arial"/>
          <w:sz w:val="20"/>
          <w:szCs w:val="20"/>
        </w:rPr>
      </w:pPr>
      <w:r>
        <w:rPr>
          <w:rFonts w:ascii="Arial" w:hAnsi="Arial"/>
          <w:i/>
          <w:iCs/>
          <w:sz w:val="20"/>
          <w:szCs w:val="20"/>
          <w:lang w:val="en-US"/>
        </w:rPr>
        <w:t>In order to confront theory with data</w:t>
      </w:r>
      <w:r>
        <w:rPr>
          <w:rFonts w:ascii="Arial" w:hAnsi="Arial"/>
          <w:sz w:val="20"/>
          <w:szCs w:val="20"/>
          <w:lang w:val="en-US"/>
        </w:rPr>
        <w:t>, we will use the constructed manifold in a predictive capacity. F</w:t>
      </w:r>
      <w:del w:id="70" w:author="Justin Yeakel" w:date="2021-08-24T14:12:00Z">
        <w:r w:rsidDel="004D707E">
          <w:rPr>
            <w:rFonts w:ascii="Arial" w:hAnsi="Arial"/>
            <w:sz w:val="20"/>
            <w:szCs w:val="20"/>
            <w:lang w:val="en-US"/>
          </w:rPr>
          <w:delText>or example, f</w:delText>
        </w:r>
      </w:del>
      <w:r>
        <w:rPr>
          <w:rFonts w:ascii="Arial" w:hAnsi="Arial"/>
          <w:sz w:val="20"/>
          <w:szCs w:val="20"/>
          <w:lang w:val="en-US"/>
        </w:rPr>
        <w:t>oraging constraints that result in different strategies allow us to compare</w:t>
      </w:r>
      <w:del w:id="71" w:author="Justin Yeakel" w:date="2021-08-24T17:04:00Z">
        <w:r w:rsidDel="001248AA">
          <w:rPr>
            <w:rFonts w:ascii="Arial" w:hAnsi="Arial"/>
            <w:sz w:val="20"/>
            <w:szCs w:val="20"/>
            <w:lang w:val="en-US"/>
          </w:rPr>
          <w:delText xml:space="preserve"> </w:delText>
        </w:r>
      </w:del>
      <w:del w:id="72" w:author="Justin Yeakel" w:date="2021-08-24T14:12:00Z">
        <w:r w:rsidDel="00FA55C9">
          <w:rPr>
            <w:rFonts w:ascii="Arial" w:hAnsi="Arial"/>
            <w:sz w:val="20"/>
            <w:szCs w:val="20"/>
            <w:lang w:val="en-US"/>
          </w:rPr>
          <w:delText>the</w:delText>
        </w:r>
      </w:del>
      <w:del w:id="73" w:author="Justin Yeakel" w:date="2021-08-24T17:03:00Z">
        <w:r w:rsidDel="002F4AF4">
          <w:rPr>
            <w:rFonts w:ascii="Arial" w:hAnsi="Arial"/>
            <w:sz w:val="20"/>
            <w:szCs w:val="20"/>
            <w:lang w:val="en-US"/>
          </w:rPr>
          <w:delText xml:space="preserve"> fitness outcomes. </w:delText>
        </w:r>
      </w:del>
      <w:del w:id="74" w:author="Justin Yeakel" w:date="2021-08-24T14:19:00Z">
        <w:r w:rsidDel="00486D14">
          <w:rPr>
            <w:rFonts w:ascii="Arial" w:hAnsi="Arial"/>
            <w:sz w:val="20"/>
            <w:szCs w:val="20"/>
            <w:lang w:val="en-US"/>
          </w:rPr>
          <w:delText>By</w:delText>
        </w:r>
      </w:del>
      <w:del w:id="75" w:author="Justin Yeakel" w:date="2021-08-24T17:03:00Z">
        <w:r w:rsidDel="002F4AF4">
          <w:rPr>
            <w:rFonts w:ascii="Arial" w:hAnsi="Arial"/>
            <w:sz w:val="20"/>
            <w:szCs w:val="20"/>
            <w:lang w:val="en-US"/>
          </w:rPr>
          <w:delText xml:space="preserve"> </w:delText>
        </w:r>
      </w:del>
      <w:del w:id="76" w:author="Justin Yeakel" w:date="2021-08-24T14:14:00Z">
        <w:r w:rsidDel="002F235D">
          <w:rPr>
            <w:rFonts w:ascii="Arial" w:hAnsi="Arial"/>
            <w:sz w:val="20"/>
            <w:szCs w:val="20"/>
            <w:lang w:val="en-US"/>
          </w:rPr>
          <w:delText>relating</w:delText>
        </w:r>
      </w:del>
      <w:ins w:id="77" w:author="Justin Yeakel" w:date="2021-08-24T14:13:00Z">
        <w:r w:rsidR="00843EA9">
          <w:rPr>
            <w:rFonts w:ascii="Arial" w:hAnsi="Arial"/>
            <w:sz w:val="20"/>
            <w:szCs w:val="20"/>
            <w:lang w:val="en-US"/>
          </w:rPr>
          <w:t xml:space="preserve"> the</w:t>
        </w:r>
      </w:ins>
      <w:r>
        <w:rPr>
          <w:rFonts w:ascii="Arial" w:hAnsi="Arial"/>
          <w:sz w:val="20"/>
          <w:szCs w:val="20"/>
          <w:lang w:val="en-US"/>
        </w:rPr>
        <w:t xml:space="preserve"> </w:t>
      </w:r>
      <w:del w:id="78" w:author="Justin Yeakel" w:date="2021-08-24T14:13:00Z">
        <w:r w:rsidDel="00843EA9">
          <w:rPr>
            <w:rFonts w:ascii="Arial" w:hAnsi="Arial"/>
            <w:sz w:val="20"/>
            <w:szCs w:val="20"/>
            <w:lang w:val="en-US"/>
          </w:rPr>
          <w:delText xml:space="preserve">the </w:delText>
        </w:r>
      </w:del>
      <w:r>
        <w:rPr>
          <w:rFonts w:ascii="Arial" w:hAnsi="Arial"/>
          <w:sz w:val="20"/>
          <w:szCs w:val="20"/>
          <w:lang w:val="en-US"/>
        </w:rPr>
        <w:t>fitness</w:t>
      </w:r>
      <w:ins w:id="79" w:author="Justin Yeakel" w:date="2021-08-24T14:14:00Z">
        <w:r w:rsidR="00BA0D39">
          <w:rPr>
            <w:rFonts w:ascii="Arial" w:hAnsi="Arial"/>
            <w:sz w:val="20"/>
            <w:szCs w:val="20"/>
            <w:lang w:val="en-US"/>
          </w:rPr>
          <w:t xml:space="preserve"> </w:t>
        </w:r>
      </w:ins>
      <w:ins w:id="80" w:author="Justin Yeakel" w:date="2021-08-24T14:34:00Z">
        <w:r w:rsidR="00070EA0">
          <w:rPr>
            <w:rFonts w:ascii="Arial" w:hAnsi="Arial"/>
            <w:sz w:val="20"/>
            <w:szCs w:val="20"/>
            <w:lang w:val="en-US"/>
          </w:rPr>
          <w:t>outcomes</w:t>
        </w:r>
      </w:ins>
      <w:r>
        <w:rPr>
          <w:rFonts w:ascii="Arial" w:hAnsi="Arial"/>
          <w:sz w:val="20"/>
          <w:szCs w:val="20"/>
          <w:lang w:val="en-US"/>
        </w:rPr>
        <w:t xml:space="preserve"> of simulated</w:t>
      </w:r>
      <w:ins w:id="81" w:author="Justin Yeakel" w:date="2021-08-24T14:18:00Z">
        <w:r w:rsidR="006D5155">
          <w:rPr>
            <w:rFonts w:ascii="Arial" w:hAnsi="Arial"/>
            <w:sz w:val="20"/>
            <w:szCs w:val="20"/>
            <w:lang w:val="en-US"/>
          </w:rPr>
          <w:t xml:space="preserve"> </w:t>
        </w:r>
      </w:ins>
      <w:ins w:id="82" w:author="Justin Yeakel" w:date="2021-08-24T14:19:00Z">
        <w:r w:rsidR="00B57B4C">
          <w:rPr>
            <w:rFonts w:ascii="Arial" w:hAnsi="Arial"/>
            <w:sz w:val="20"/>
            <w:szCs w:val="20"/>
            <w:lang w:val="en-US"/>
          </w:rPr>
          <w:t>versus</w:t>
        </w:r>
      </w:ins>
      <w:ins w:id="83" w:author="Justin Yeakel" w:date="2021-08-24T14:18:00Z">
        <w:r w:rsidR="006D5155">
          <w:rPr>
            <w:rFonts w:ascii="Arial" w:hAnsi="Arial"/>
            <w:sz w:val="20"/>
            <w:szCs w:val="20"/>
            <w:lang w:val="en-US"/>
          </w:rPr>
          <w:t xml:space="preserve"> observed</w:t>
        </w:r>
      </w:ins>
      <w:r>
        <w:rPr>
          <w:rFonts w:ascii="Arial" w:hAnsi="Arial"/>
          <w:sz w:val="20"/>
          <w:szCs w:val="20"/>
          <w:lang w:val="en-US"/>
        </w:rPr>
        <w:t xml:space="preserve"> </w:t>
      </w:r>
      <w:ins w:id="84" w:author="Justin Yeakel" w:date="2021-08-24T14:13:00Z">
        <w:r w:rsidR="00843EA9">
          <w:rPr>
            <w:rFonts w:ascii="Arial" w:hAnsi="Arial"/>
            <w:sz w:val="20"/>
            <w:szCs w:val="20"/>
            <w:lang w:val="en-US"/>
          </w:rPr>
          <w:t xml:space="preserve">consumer </w:t>
        </w:r>
      </w:ins>
      <w:del w:id="85" w:author="Justin Yeakel" w:date="2021-08-24T14:16:00Z">
        <w:r w:rsidDel="00702FC4">
          <w:rPr>
            <w:rFonts w:ascii="Arial" w:hAnsi="Arial"/>
            <w:sz w:val="20"/>
            <w:szCs w:val="20"/>
            <w:lang w:val="en-US"/>
          </w:rPr>
          <w:delText>strategies</w:delText>
        </w:r>
      </w:del>
      <w:ins w:id="86" w:author="Justin Yeakel" w:date="2021-08-24T14:16:00Z">
        <w:r w:rsidR="00702FC4">
          <w:rPr>
            <w:rFonts w:ascii="Arial" w:hAnsi="Arial"/>
            <w:sz w:val="20"/>
            <w:szCs w:val="20"/>
            <w:lang w:val="en-US"/>
          </w:rPr>
          <w:t>strategies</w:t>
        </w:r>
      </w:ins>
      <w:ins w:id="87" w:author="Justin Yeakel" w:date="2021-08-24T17:04:00Z">
        <w:r w:rsidR="001248AA">
          <w:rPr>
            <w:rFonts w:ascii="Arial" w:hAnsi="Arial"/>
            <w:sz w:val="20"/>
            <w:szCs w:val="20"/>
            <w:lang w:val="en-US"/>
          </w:rPr>
          <w:t>,</w:t>
        </w:r>
      </w:ins>
      <w:ins w:id="88" w:author="Justin Yeakel" w:date="2021-08-24T14:19:00Z">
        <w:r w:rsidR="00B57B4C">
          <w:rPr>
            <w:rFonts w:ascii="Arial" w:hAnsi="Arial"/>
            <w:sz w:val="20"/>
            <w:szCs w:val="20"/>
            <w:lang w:val="en-US"/>
          </w:rPr>
          <w:t xml:space="preserve"> </w:t>
        </w:r>
      </w:ins>
      <w:ins w:id="89" w:author="Justin Yeakel" w:date="2021-08-24T17:04:00Z">
        <w:r w:rsidR="001248AA">
          <w:rPr>
            <w:rFonts w:ascii="Arial" w:hAnsi="Arial"/>
            <w:sz w:val="20"/>
            <w:szCs w:val="20"/>
            <w:lang w:val="en-US"/>
          </w:rPr>
          <w:t>thereby evaluating</w:t>
        </w:r>
      </w:ins>
      <w:ins w:id="90" w:author="Justin Yeakel" w:date="2021-08-24T14:20:00Z">
        <w:r w:rsidR="00B57B4C">
          <w:rPr>
            <w:rFonts w:ascii="Arial" w:hAnsi="Arial"/>
            <w:sz w:val="20"/>
            <w:szCs w:val="20"/>
            <w:lang w:val="en-US"/>
          </w:rPr>
          <w:t xml:space="preserve"> </w:t>
        </w:r>
        <w:r w:rsidR="00F45750">
          <w:rPr>
            <w:rFonts w:ascii="Arial" w:hAnsi="Arial"/>
            <w:sz w:val="20"/>
            <w:szCs w:val="20"/>
            <w:lang w:val="en-US"/>
          </w:rPr>
          <w:t>the predictive potential of foraging model</w:t>
        </w:r>
      </w:ins>
      <w:ins w:id="91" w:author="Justin Yeakel" w:date="2021-08-24T14:34:00Z">
        <w:r w:rsidR="00FE2CBB">
          <w:rPr>
            <w:rFonts w:ascii="Arial" w:hAnsi="Arial"/>
            <w:sz w:val="20"/>
            <w:szCs w:val="20"/>
            <w:lang w:val="en-US"/>
          </w:rPr>
          <w:t>s</w:t>
        </w:r>
      </w:ins>
      <w:ins w:id="92" w:author="Justin Yeakel" w:date="2021-08-24T14:20:00Z">
        <w:r w:rsidR="00F45750">
          <w:rPr>
            <w:rFonts w:ascii="Arial" w:hAnsi="Arial"/>
            <w:sz w:val="20"/>
            <w:szCs w:val="20"/>
            <w:lang w:val="en-US"/>
          </w:rPr>
          <w:t>.</w:t>
        </w:r>
      </w:ins>
      <w:del w:id="93" w:author="Justin Yeakel" w:date="2021-08-24T14:14:00Z">
        <w:r w:rsidDel="00EE2C3A">
          <w:rPr>
            <w:rFonts w:ascii="Arial" w:hAnsi="Arial"/>
            <w:sz w:val="20"/>
            <w:szCs w:val="20"/>
            <w:lang w:val="en-US"/>
          </w:rPr>
          <w:delText>, we can associate</w:delText>
        </w:r>
      </w:del>
      <w:del w:id="94" w:author="Justin Yeakel" w:date="2021-08-24T14:16:00Z">
        <w:r w:rsidDel="00E039F7">
          <w:rPr>
            <w:rFonts w:ascii="Arial" w:hAnsi="Arial"/>
            <w:sz w:val="20"/>
            <w:szCs w:val="20"/>
            <w:lang w:val="en-US"/>
          </w:rPr>
          <w:delText xml:space="preserve"> </w:delText>
        </w:r>
      </w:del>
      <w:del w:id="95" w:author="Justin Yeakel" w:date="2021-08-24T14:13:00Z">
        <w:r w:rsidDel="00843EA9">
          <w:rPr>
            <w:rFonts w:ascii="Arial" w:hAnsi="Arial"/>
            <w:sz w:val="20"/>
            <w:szCs w:val="20"/>
            <w:lang w:val="en-US"/>
          </w:rPr>
          <w:delText>empirically measured</w:delText>
        </w:r>
      </w:del>
      <w:del w:id="96" w:author="Justin Yeakel" w:date="2021-08-24T14:15:00Z">
        <w:r w:rsidDel="00BA0D39">
          <w:rPr>
            <w:rFonts w:ascii="Arial" w:hAnsi="Arial"/>
            <w:sz w:val="20"/>
            <w:szCs w:val="20"/>
            <w:lang w:val="en-US"/>
          </w:rPr>
          <w:delText xml:space="preserve"> </w:delText>
        </w:r>
      </w:del>
      <w:del w:id="97" w:author="Justin Yeakel" w:date="2021-08-24T14:14:00Z">
        <w:r w:rsidDel="00EE2C3A">
          <w:rPr>
            <w:rFonts w:ascii="Arial" w:hAnsi="Arial"/>
            <w:sz w:val="20"/>
            <w:szCs w:val="20"/>
            <w:lang w:val="en-US"/>
          </w:rPr>
          <w:delText xml:space="preserve">strategies with modeled values. </w:delText>
        </w:r>
      </w:del>
      <w:ins w:id="98" w:author="Justin Yeakel" w:date="2021-08-24T14:14:00Z">
        <w:r w:rsidR="00EE2C3A">
          <w:rPr>
            <w:rFonts w:ascii="Arial" w:hAnsi="Arial"/>
            <w:sz w:val="20"/>
            <w:szCs w:val="20"/>
            <w:lang w:val="en-US"/>
          </w:rPr>
          <w:t xml:space="preserve"> </w:t>
        </w:r>
      </w:ins>
      <w:ins w:id="99" w:author="Justin Yeakel" w:date="2021-08-24T14:20:00Z">
        <w:r w:rsidR="00F45750">
          <w:rPr>
            <w:rFonts w:ascii="Arial" w:hAnsi="Arial"/>
            <w:sz w:val="20"/>
            <w:szCs w:val="20"/>
            <w:lang w:val="en-US"/>
          </w:rPr>
          <w:t>T</w:t>
        </w:r>
      </w:ins>
      <w:del w:id="100" w:author="Justin Yeakel" w:date="2021-08-24T14:14:00Z">
        <w:r w:rsidDel="00EE2C3A">
          <w:rPr>
            <w:rFonts w:ascii="Arial" w:hAnsi="Arial"/>
            <w:sz w:val="20"/>
            <w:szCs w:val="20"/>
            <w:lang w:val="en-US"/>
          </w:rPr>
          <w:delText>T</w:delText>
        </w:r>
      </w:del>
      <w:r>
        <w:rPr>
          <w:rFonts w:ascii="Arial" w:hAnsi="Arial"/>
          <w:sz w:val="20"/>
          <w:szCs w:val="20"/>
          <w:lang w:val="en-US"/>
        </w:rPr>
        <w:t xml:space="preserve">he </w:t>
      </w:r>
      <w:del w:id="101" w:author="Justin Yeakel" w:date="2021-08-24T14:20:00Z">
        <w:r w:rsidDel="00F45750">
          <w:rPr>
            <w:rFonts w:ascii="Arial" w:hAnsi="Arial"/>
            <w:sz w:val="20"/>
            <w:szCs w:val="20"/>
            <w:lang w:val="en-US"/>
          </w:rPr>
          <w:delText xml:space="preserve">resultant </w:delText>
        </w:r>
      </w:del>
      <w:r>
        <w:rPr>
          <w:rFonts w:ascii="Arial" w:hAnsi="Arial"/>
          <w:sz w:val="20"/>
          <w:szCs w:val="20"/>
          <w:lang w:val="en-US"/>
        </w:rPr>
        <w:t xml:space="preserve">fitness </w:t>
      </w:r>
      <w:del w:id="102" w:author="Justin Yeakel" w:date="2021-08-24T14:22:00Z">
        <w:r w:rsidDel="007646C9">
          <w:rPr>
            <w:rFonts w:ascii="Arial" w:hAnsi="Arial"/>
            <w:sz w:val="20"/>
            <w:szCs w:val="20"/>
            <w:lang w:val="en-US"/>
          </w:rPr>
          <w:delText>landscape</w:delText>
        </w:r>
      </w:del>
      <w:ins w:id="103" w:author="Justin Yeakel" w:date="2021-08-24T14:22:00Z">
        <w:r w:rsidR="007646C9">
          <w:rPr>
            <w:rFonts w:ascii="Arial" w:hAnsi="Arial"/>
            <w:sz w:val="20"/>
            <w:szCs w:val="20"/>
            <w:lang w:val="en-US"/>
          </w:rPr>
          <w:t>expectations</w:t>
        </w:r>
      </w:ins>
      <w:r>
        <w:rPr>
          <w:rFonts w:ascii="Arial" w:hAnsi="Arial"/>
          <w:sz w:val="20"/>
          <w:szCs w:val="20"/>
          <w:lang w:val="en-US"/>
        </w:rPr>
        <w:t xml:space="preserve"> </w:t>
      </w:r>
      <w:del w:id="104" w:author="Justin Yeakel" w:date="2021-08-24T14:22:00Z">
        <w:r w:rsidDel="007646C9">
          <w:rPr>
            <w:rFonts w:ascii="Arial" w:hAnsi="Arial"/>
            <w:sz w:val="20"/>
            <w:szCs w:val="20"/>
            <w:lang w:val="en-US"/>
          </w:rPr>
          <w:delText>along the niche manifold</w:delText>
        </w:r>
      </w:del>
      <w:ins w:id="105" w:author="Justin Yeakel" w:date="2021-08-24T14:22:00Z">
        <w:r w:rsidR="007646C9">
          <w:rPr>
            <w:rFonts w:ascii="Arial" w:hAnsi="Arial"/>
            <w:sz w:val="20"/>
            <w:szCs w:val="20"/>
            <w:lang w:val="en-US"/>
          </w:rPr>
          <w:t>associated with different strategies</w:t>
        </w:r>
      </w:ins>
      <w:r>
        <w:rPr>
          <w:rFonts w:ascii="Arial" w:hAnsi="Arial"/>
          <w:sz w:val="20"/>
          <w:szCs w:val="20"/>
          <w:lang w:val="en-US"/>
        </w:rPr>
        <w:t xml:space="preserve"> </w:t>
      </w:r>
      <w:del w:id="106" w:author="Justin Yeakel" w:date="2021-08-24T14:22:00Z">
        <w:r w:rsidDel="007646C9">
          <w:rPr>
            <w:rFonts w:ascii="Arial" w:hAnsi="Arial"/>
            <w:sz w:val="20"/>
            <w:szCs w:val="20"/>
            <w:lang w:val="en-US"/>
          </w:rPr>
          <w:delText>can</w:delText>
        </w:r>
      </w:del>
      <w:ins w:id="107" w:author="Justin Yeakel" w:date="2021-08-24T14:22:00Z">
        <w:r w:rsidR="007646C9">
          <w:rPr>
            <w:rFonts w:ascii="Arial" w:hAnsi="Arial"/>
            <w:sz w:val="20"/>
            <w:szCs w:val="20"/>
            <w:lang w:val="en-US"/>
          </w:rPr>
          <w:t>may then</w:t>
        </w:r>
      </w:ins>
      <w:r>
        <w:rPr>
          <w:rFonts w:ascii="Arial" w:hAnsi="Arial"/>
          <w:sz w:val="20"/>
          <w:szCs w:val="20"/>
          <w:lang w:val="en-US"/>
        </w:rPr>
        <w:t xml:space="preserve"> </w:t>
      </w:r>
      <w:del w:id="108" w:author="Justin Yeakel" w:date="2021-08-24T14:17:00Z">
        <w:r w:rsidDel="003E66FE">
          <w:rPr>
            <w:rFonts w:ascii="Arial" w:hAnsi="Arial"/>
            <w:sz w:val="20"/>
            <w:szCs w:val="20"/>
            <w:lang w:val="en-US"/>
          </w:rPr>
          <w:delText xml:space="preserve">thus </w:delText>
        </w:r>
      </w:del>
      <w:r>
        <w:rPr>
          <w:rFonts w:ascii="Arial" w:hAnsi="Arial"/>
          <w:sz w:val="20"/>
          <w:szCs w:val="20"/>
          <w:lang w:val="en-US"/>
        </w:rPr>
        <w:t xml:space="preserve">be used to evaluate and </w:t>
      </w:r>
      <w:del w:id="109" w:author="Justin Yeakel" w:date="2021-08-24T14:22:00Z">
        <w:r w:rsidDel="00CE0CFA">
          <w:rPr>
            <w:rFonts w:ascii="Arial" w:hAnsi="Arial"/>
            <w:sz w:val="20"/>
            <w:szCs w:val="20"/>
            <w:lang w:val="en-US"/>
          </w:rPr>
          <w:delText xml:space="preserve">ultimately </w:delText>
        </w:r>
      </w:del>
      <w:r>
        <w:rPr>
          <w:rFonts w:ascii="Arial" w:hAnsi="Arial"/>
          <w:sz w:val="20"/>
          <w:szCs w:val="20"/>
          <w:lang w:val="en-US"/>
        </w:rPr>
        <w:t xml:space="preserve">predict life history characteristics of consumers in </w:t>
      </w:r>
      <w:ins w:id="110" w:author="Justin Yeakel" w:date="2021-08-24T16:47:00Z">
        <w:r w:rsidR="00BC0D3F">
          <w:rPr>
            <w:rFonts w:ascii="Arial" w:hAnsi="Arial"/>
            <w:sz w:val="20"/>
            <w:szCs w:val="20"/>
            <w:lang w:val="en-US"/>
          </w:rPr>
          <w:t>the wild</w:t>
        </w:r>
      </w:ins>
      <w:del w:id="111" w:author="Justin Yeakel" w:date="2021-08-24T16:46:00Z">
        <w:r w:rsidDel="00BC0D3F">
          <w:rPr>
            <w:rFonts w:ascii="Arial" w:hAnsi="Arial"/>
            <w:sz w:val="20"/>
            <w:szCs w:val="20"/>
            <w:lang w:val="en-US"/>
          </w:rPr>
          <w:delText>natural systems</w:delText>
        </w:r>
      </w:del>
      <w:r>
        <w:rPr>
          <w:rFonts w:ascii="Arial" w:hAnsi="Arial"/>
          <w:sz w:val="20"/>
          <w:szCs w:val="20"/>
          <w:lang w:val="en-US"/>
        </w:rPr>
        <w:t xml:space="preserve">. We will leverage </w:t>
      </w:r>
      <w:del w:id="112" w:author="Justin Yeakel" w:date="2021-08-24T16:47:00Z">
        <w:r w:rsidDel="00B37C6F">
          <w:rPr>
            <w:rFonts w:ascii="Arial" w:hAnsi="Arial"/>
            <w:sz w:val="20"/>
            <w:szCs w:val="20"/>
            <w:lang w:val="en-US"/>
          </w:rPr>
          <w:delText xml:space="preserve">independent </w:delText>
        </w:r>
      </w:del>
      <w:r>
        <w:rPr>
          <w:rFonts w:ascii="Arial" w:hAnsi="Arial"/>
          <w:sz w:val="20"/>
          <w:szCs w:val="20"/>
          <w:lang w:val="en-US"/>
        </w:rPr>
        <w:t xml:space="preserve">estimates of fitness from consumers and their observed foraging strategies using mark-recapture data to test and validate </w:t>
      </w:r>
      <w:del w:id="113" w:author="Justin Yeakel" w:date="2021-08-24T16:47:00Z">
        <w:r w:rsidDel="00B37C6F">
          <w:rPr>
            <w:rFonts w:ascii="Arial" w:hAnsi="Arial"/>
            <w:sz w:val="20"/>
            <w:szCs w:val="20"/>
            <w:lang w:val="en-US"/>
          </w:rPr>
          <w:delText xml:space="preserve">the </w:delText>
        </w:r>
      </w:del>
      <w:r>
        <w:rPr>
          <w:rFonts w:ascii="Arial" w:hAnsi="Arial"/>
          <w:sz w:val="20"/>
          <w:szCs w:val="20"/>
          <w:lang w:val="en-US"/>
        </w:rPr>
        <w:t xml:space="preserve">models. By assessing the predictive value of the </w:t>
      </w:r>
      <w:del w:id="114" w:author="Justin Yeakel" w:date="2021-08-24T16:46:00Z">
        <w:r w:rsidDel="00527F82">
          <w:rPr>
            <w:rFonts w:ascii="Arial" w:hAnsi="Arial"/>
            <w:sz w:val="20"/>
            <w:szCs w:val="20"/>
            <w:lang w:val="en-US"/>
          </w:rPr>
          <w:delText xml:space="preserve">manifold </w:delText>
        </w:r>
      </w:del>
      <w:r>
        <w:rPr>
          <w:rFonts w:ascii="Arial" w:hAnsi="Arial"/>
          <w:sz w:val="20"/>
          <w:szCs w:val="20"/>
          <w:lang w:val="en-US"/>
        </w:rPr>
        <w:t>niche</w:t>
      </w:r>
      <w:ins w:id="115" w:author="Justin Yeakel" w:date="2021-08-24T16:46:00Z">
        <w:r w:rsidR="00527F82">
          <w:rPr>
            <w:rFonts w:ascii="Arial" w:hAnsi="Arial"/>
            <w:sz w:val="20"/>
            <w:szCs w:val="20"/>
            <w:lang w:val="en-US"/>
          </w:rPr>
          <w:t xml:space="preserve"> manifold</w:t>
        </w:r>
      </w:ins>
      <w:r>
        <w:rPr>
          <w:rFonts w:ascii="Arial" w:hAnsi="Arial"/>
          <w:sz w:val="20"/>
          <w:szCs w:val="20"/>
          <w:lang w:val="en-US"/>
        </w:rPr>
        <w:t xml:space="preserve"> concept</w:t>
      </w:r>
      <w:del w:id="116" w:author="Justin Yeakel" w:date="2021-08-24T16:48:00Z">
        <w:r w:rsidDel="008151BF">
          <w:rPr>
            <w:rFonts w:ascii="Arial" w:hAnsi="Arial"/>
            <w:sz w:val="20"/>
            <w:szCs w:val="20"/>
            <w:lang w:val="en-US"/>
          </w:rPr>
          <w:delText xml:space="preserve"> in a </w:delText>
        </w:r>
      </w:del>
      <w:del w:id="117" w:author="Justin Yeakel" w:date="2021-08-24T14:21:00Z">
        <w:r w:rsidDel="00ED6081">
          <w:rPr>
            <w:rFonts w:ascii="Arial" w:hAnsi="Arial"/>
            <w:sz w:val="20"/>
            <w:szCs w:val="20"/>
            <w:lang w:val="en-US"/>
          </w:rPr>
          <w:delText xml:space="preserve">natural </w:delText>
        </w:r>
      </w:del>
      <w:del w:id="118" w:author="Justin Yeakel" w:date="2021-08-24T16:48:00Z">
        <w:r w:rsidDel="008151BF">
          <w:rPr>
            <w:rFonts w:ascii="Arial" w:hAnsi="Arial"/>
            <w:sz w:val="20"/>
            <w:szCs w:val="20"/>
            <w:lang w:val="en-US"/>
          </w:rPr>
          <w:delText>community</w:delText>
        </w:r>
      </w:del>
      <w:r>
        <w:rPr>
          <w:rFonts w:ascii="Arial" w:hAnsi="Arial"/>
          <w:sz w:val="20"/>
          <w:szCs w:val="20"/>
          <w:lang w:val="en-US"/>
        </w:rPr>
        <w:t xml:space="preserve">, we will </w:t>
      </w:r>
      <w:del w:id="119" w:author="Justin Yeakel" w:date="2021-08-24T14:35:00Z">
        <w:r w:rsidDel="00051DB3">
          <w:rPr>
            <w:rFonts w:ascii="Arial" w:hAnsi="Arial"/>
            <w:sz w:val="20"/>
            <w:szCs w:val="20"/>
            <w:lang w:val="en-US"/>
          </w:rPr>
          <w:delText xml:space="preserve">be able to </w:delText>
        </w:r>
      </w:del>
      <w:r>
        <w:rPr>
          <w:rFonts w:ascii="Arial" w:hAnsi="Arial"/>
          <w:sz w:val="20"/>
          <w:szCs w:val="20"/>
          <w:lang w:val="en-US"/>
        </w:rPr>
        <w:t>establish causal</w:t>
      </w:r>
      <w:ins w:id="120" w:author="Justin Yeakel" w:date="2021-08-24T16:46:00Z">
        <w:r w:rsidR="00527F82">
          <w:rPr>
            <w:rFonts w:ascii="Arial" w:hAnsi="Arial"/>
            <w:sz w:val="20"/>
            <w:szCs w:val="20"/>
            <w:lang w:val="en-US"/>
          </w:rPr>
          <w:t xml:space="preserve">ity </w:t>
        </w:r>
      </w:ins>
      <w:del w:id="121" w:author="Justin Yeakel" w:date="2021-08-24T16:46:00Z">
        <w:r w:rsidDel="00527F82">
          <w:rPr>
            <w:rFonts w:ascii="Arial" w:hAnsi="Arial"/>
            <w:sz w:val="20"/>
            <w:szCs w:val="20"/>
            <w:lang w:val="en-US"/>
          </w:rPr>
          <w:delText xml:space="preserve"> links </w:delText>
        </w:r>
      </w:del>
      <w:r>
        <w:rPr>
          <w:rFonts w:ascii="Arial" w:hAnsi="Arial"/>
          <w:sz w:val="20"/>
          <w:szCs w:val="20"/>
          <w:lang w:val="en-US"/>
        </w:rPr>
        <w:t xml:space="preserve">between different consumers and their foraging strategies </w:t>
      </w:r>
      <w:del w:id="122" w:author="Justin Yeakel" w:date="2021-08-24T14:35:00Z">
        <w:r w:rsidDel="00051DB3">
          <w:rPr>
            <w:rFonts w:ascii="Arial" w:hAnsi="Arial"/>
            <w:sz w:val="20"/>
            <w:szCs w:val="20"/>
            <w:lang w:val="en-US"/>
          </w:rPr>
          <w:delText>with</w:delText>
        </w:r>
      </w:del>
      <w:ins w:id="123" w:author="Justin Yeakel" w:date="2021-08-24T14:35:00Z">
        <w:r w:rsidR="00051DB3">
          <w:rPr>
            <w:rFonts w:ascii="Arial" w:hAnsi="Arial"/>
            <w:sz w:val="20"/>
            <w:szCs w:val="20"/>
            <w:lang w:val="en-US"/>
          </w:rPr>
          <w:t>against</w:t>
        </w:r>
      </w:ins>
      <w:r>
        <w:rPr>
          <w:rFonts w:ascii="Arial" w:hAnsi="Arial"/>
          <w:sz w:val="20"/>
          <w:szCs w:val="20"/>
          <w:lang w:val="en-US"/>
        </w:rPr>
        <w:t xml:space="preserve"> population</w:t>
      </w:r>
      <w:del w:id="124" w:author="Justin Yeakel" w:date="2021-08-24T17:14:00Z">
        <w:r w:rsidDel="003D458B">
          <w:rPr>
            <w:rFonts w:ascii="Arial" w:hAnsi="Arial"/>
            <w:sz w:val="20"/>
            <w:szCs w:val="20"/>
            <w:lang w:val="en-US"/>
          </w:rPr>
          <w:delText>-</w:delText>
        </w:r>
      </w:del>
      <w:del w:id="125" w:author="Justin Yeakel" w:date="2021-08-24T14:21:00Z">
        <w:r w:rsidDel="00ED6081">
          <w:rPr>
            <w:rFonts w:ascii="Arial" w:hAnsi="Arial"/>
            <w:sz w:val="20"/>
            <w:szCs w:val="20"/>
            <w:lang w:val="en-US"/>
          </w:rPr>
          <w:delText>level (and ultimately community-level)</w:delText>
        </w:r>
      </w:del>
      <w:ins w:id="126" w:author="Justin Yeakel" w:date="2021-08-24T14:21:00Z">
        <w:r w:rsidR="00ED6081">
          <w:rPr>
            <w:rFonts w:ascii="Arial" w:hAnsi="Arial"/>
            <w:sz w:val="20"/>
            <w:szCs w:val="20"/>
            <w:lang w:val="en-US"/>
          </w:rPr>
          <w:t xml:space="preserve"> and community</w:t>
        </w:r>
      </w:ins>
      <w:ins w:id="127" w:author="Justin Yeakel" w:date="2021-08-24T17:14:00Z">
        <w:r w:rsidR="003D458B">
          <w:rPr>
            <w:rFonts w:ascii="Arial" w:hAnsi="Arial"/>
            <w:sz w:val="20"/>
            <w:szCs w:val="20"/>
            <w:lang w:val="en-US"/>
          </w:rPr>
          <w:t xml:space="preserve"> </w:t>
        </w:r>
      </w:ins>
      <w:ins w:id="128" w:author="Justin Yeakel" w:date="2021-08-24T14:21:00Z">
        <w:r w:rsidR="00ED6081">
          <w:rPr>
            <w:rFonts w:ascii="Arial" w:hAnsi="Arial"/>
            <w:sz w:val="20"/>
            <w:szCs w:val="20"/>
            <w:lang w:val="en-US"/>
          </w:rPr>
          <w:t>level</w:t>
        </w:r>
      </w:ins>
      <w:r>
        <w:rPr>
          <w:rFonts w:ascii="Arial" w:hAnsi="Arial"/>
          <w:sz w:val="20"/>
          <w:szCs w:val="20"/>
          <w:lang w:val="en-US"/>
        </w:rPr>
        <w:t xml:space="preserve"> consequences.</w:t>
      </w:r>
      <w:ins w:id="129" w:author="Justin Yeakel" w:date="2021-08-24T16:29:00Z">
        <w:r w:rsidR="00C85006">
          <w:rPr>
            <w:rFonts w:ascii="Arial" w:hAnsi="Arial"/>
            <w:sz w:val="20"/>
            <w:szCs w:val="20"/>
            <w:lang w:val="en-US"/>
          </w:rPr>
          <w:t xml:space="preserve"> </w:t>
        </w:r>
      </w:ins>
      <w:commentRangeStart w:id="130"/>
      <w:ins w:id="131" w:author="Justin Yeakel" w:date="2021-08-24T16:30:00Z">
        <w:r w:rsidR="00AA6CD9">
          <w:rPr>
            <w:rFonts w:ascii="Arial" w:hAnsi="Arial"/>
            <w:sz w:val="20"/>
            <w:szCs w:val="20"/>
            <w:lang w:val="en-US"/>
          </w:rPr>
          <w:t>That</w:t>
        </w:r>
      </w:ins>
      <w:ins w:id="132" w:author="Justin Yeakel" w:date="2021-08-24T16:29:00Z">
        <w:r w:rsidR="00C85006">
          <w:rPr>
            <w:rFonts w:ascii="Arial" w:hAnsi="Arial"/>
            <w:sz w:val="20"/>
            <w:szCs w:val="20"/>
            <w:lang w:val="en-US"/>
          </w:rPr>
          <w:t xml:space="preserve"> the environment annually fluctuates between</w:t>
        </w:r>
      </w:ins>
      <w:ins w:id="133" w:author="Justin Yeakel" w:date="2021-08-24T16:36:00Z">
        <w:r w:rsidR="00E639BD">
          <w:rPr>
            <w:rFonts w:ascii="Arial" w:hAnsi="Arial"/>
            <w:sz w:val="20"/>
            <w:szCs w:val="20"/>
            <w:lang w:val="en-US"/>
          </w:rPr>
          <w:t xml:space="preserve"> productivity regimes</w:t>
        </w:r>
      </w:ins>
      <w:ins w:id="134" w:author="Justin Yeakel" w:date="2021-08-24T16:30:00Z">
        <w:r w:rsidR="007F4D0E">
          <w:rPr>
            <w:rFonts w:ascii="Arial" w:hAnsi="Arial"/>
            <w:sz w:val="20"/>
            <w:szCs w:val="20"/>
            <w:lang w:val="en-US"/>
          </w:rPr>
          <w:t xml:space="preserve"> </w:t>
        </w:r>
      </w:ins>
      <w:ins w:id="135" w:author="Justin Yeakel" w:date="2021-08-24T16:43:00Z">
        <w:r w:rsidR="00AD290C">
          <w:rPr>
            <w:rFonts w:ascii="Arial" w:hAnsi="Arial"/>
            <w:sz w:val="20"/>
            <w:szCs w:val="20"/>
            <w:lang w:val="en-US"/>
          </w:rPr>
          <w:t>p</w:t>
        </w:r>
      </w:ins>
      <w:ins w:id="136" w:author="Justin Yeakel" w:date="2021-08-24T16:44:00Z">
        <w:r w:rsidR="001F0149">
          <w:rPr>
            <w:rFonts w:ascii="Arial" w:hAnsi="Arial"/>
            <w:sz w:val="20"/>
            <w:szCs w:val="20"/>
            <w:lang w:val="en-US"/>
          </w:rPr>
          <w:t>ermits us to</w:t>
        </w:r>
      </w:ins>
      <w:ins w:id="137" w:author="Justin Yeakel" w:date="2021-08-24T16:32:00Z">
        <w:r w:rsidR="001E16DE">
          <w:rPr>
            <w:rFonts w:ascii="Arial" w:hAnsi="Arial"/>
            <w:sz w:val="20"/>
            <w:szCs w:val="20"/>
            <w:lang w:val="en-US"/>
          </w:rPr>
          <w:t xml:space="preserve"> systematically evaluate </w:t>
        </w:r>
        <w:r w:rsidR="001B3BA0">
          <w:rPr>
            <w:rFonts w:ascii="Arial" w:hAnsi="Arial"/>
            <w:sz w:val="20"/>
            <w:szCs w:val="20"/>
            <w:lang w:val="en-US"/>
          </w:rPr>
          <w:t>whether predicted mechanis</w:t>
        </w:r>
      </w:ins>
      <w:ins w:id="138" w:author="Justin Yeakel" w:date="2021-08-24T16:49:00Z">
        <w:r w:rsidR="0063567B">
          <w:rPr>
            <w:rFonts w:ascii="Arial" w:hAnsi="Arial"/>
            <w:sz w:val="20"/>
            <w:szCs w:val="20"/>
            <w:lang w:val="en-US"/>
          </w:rPr>
          <w:t>ms</w:t>
        </w:r>
      </w:ins>
      <w:ins w:id="139" w:author="Justin Yeakel" w:date="2021-08-24T16:32:00Z">
        <w:r w:rsidR="001B3BA0">
          <w:rPr>
            <w:rFonts w:ascii="Arial" w:hAnsi="Arial"/>
            <w:sz w:val="20"/>
            <w:szCs w:val="20"/>
            <w:lang w:val="en-US"/>
          </w:rPr>
          <w:t xml:space="preserve"> </w:t>
        </w:r>
      </w:ins>
      <w:ins w:id="140" w:author="Justin Yeakel" w:date="2021-08-24T16:33:00Z">
        <w:r w:rsidR="001B3BA0">
          <w:rPr>
            <w:rFonts w:ascii="Arial" w:hAnsi="Arial"/>
            <w:sz w:val="20"/>
            <w:szCs w:val="20"/>
            <w:lang w:val="en-US"/>
          </w:rPr>
          <w:t>re</w:t>
        </w:r>
      </w:ins>
      <w:ins w:id="141" w:author="Justin Yeakel" w:date="2021-08-24T16:35:00Z">
        <w:r w:rsidR="00E13285">
          <w:rPr>
            <w:rFonts w:ascii="Arial" w:hAnsi="Arial"/>
            <w:sz w:val="20"/>
            <w:szCs w:val="20"/>
            <w:lang w:val="en-US"/>
          </w:rPr>
          <w:t xml:space="preserve">flect causal </w:t>
        </w:r>
      </w:ins>
      <w:ins w:id="142" w:author="Justin Yeakel" w:date="2021-08-24T16:42:00Z">
        <w:r w:rsidR="002266C7">
          <w:rPr>
            <w:rFonts w:ascii="Arial" w:hAnsi="Arial"/>
            <w:sz w:val="20"/>
            <w:szCs w:val="20"/>
            <w:lang w:val="en-US"/>
          </w:rPr>
          <w:t>linkages</w:t>
        </w:r>
      </w:ins>
      <w:ins w:id="143" w:author="Justin Yeakel" w:date="2021-08-24T16:45:00Z">
        <w:r w:rsidR="00047AD1">
          <w:rPr>
            <w:rFonts w:ascii="Arial" w:hAnsi="Arial"/>
            <w:sz w:val="20"/>
            <w:szCs w:val="20"/>
            <w:lang w:val="en-US"/>
          </w:rPr>
          <w:t xml:space="preserve"> </w:t>
        </w:r>
      </w:ins>
      <w:ins w:id="144" w:author="Justin Yeakel" w:date="2021-08-24T16:50:00Z">
        <w:r w:rsidR="0050261A">
          <w:rPr>
            <w:rFonts w:ascii="Arial" w:hAnsi="Arial"/>
            <w:sz w:val="20"/>
            <w:szCs w:val="20"/>
            <w:lang w:val="en-US"/>
          </w:rPr>
          <w:t>driving</w:t>
        </w:r>
      </w:ins>
      <w:ins w:id="145" w:author="Justin Yeakel" w:date="2021-08-24T16:45:00Z">
        <w:r w:rsidR="00047AD1">
          <w:rPr>
            <w:rFonts w:ascii="Arial" w:hAnsi="Arial"/>
            <w:sz w:val="20"/>
            <w:szCs w:val="20"/>
            <w:lang w:val="en-US"/>
          </w:rPr>
          <w:t xml:space="preserve"> </w:t>
        </w:r>
      </w:ins>
      <w:ins w:id="146" w:author="Justin Yeakel" w:date="2021-08-24T16:40:00Z">
        <w:r w:rsidR="00367424">
          <w:rPr>
            <w:rFonts w:ascii="Arial" w:hAnsi="Arial"/>
            <w:sz w:val="20"/>
            <w:szCs w:val="20"/>
            <w:lang w:val="en-US"/>
          </w:rPr>
          <w:t xml:space="preserve">consumer-resource </w:t>
        </w:r>
      </w:ins>
      <w:ins w:id="147" w:author="Justin Yeakel" w:date="2021-08-24T16:45:00Z">
        <w:r w:rsidR="00047AD1">
          <w:rPr>
            <w:rFonts w:ascii="Arial" w:hAnsi="Arial"/>
            <w:sz w:val="20"/>
            <w:szCs w:val="20"/>
            <w:lang w:val="en-US"/>
          </w:rPr>
          <w:t xml:space="preserve">dynamics </w:t>
        </w:r>
      </w:ins>
      <w:ins w:id="148" w:author="Justin Yeakel" w:date="2021-08-24T16:50:00Z">
        <w:r w:rsidR="0050261A">
          <w:rPr>
            <w:rFonts w:ascii="Arial" w:hAnsi="Arial"/>
            <w:sz w:val="20"/>
            <w:szCs w:val="20"/>
            <w:lang w:val="en-US"/>
          </w:rPr>
          <w:t>in response to</w:t>
        </w:r>
      </w:ins>
      <w:ins w:id="149" w:author="Justin Yeakel" w:date="2021-08-24T16:43:00Z">
        <w:r w:rsidR="0053042E">
          <w:rPr>
            <w:rFonts w:ascii="Arial" w:hAnsi="Arial"/>
            <w:sz w:val="20"/>
            <w:szCs w:val="20"/>
            <w:lang w:val="en-US"/>
          </w:rPr>
          <w:t xml:space="preserve"> </w:t>
        </w:r>
      </w:ins>
      <w:ins w:id="150" w:author="Justin Yeakel" w:date="2021-08-24T16:48:00Z">
        <w:r w:rsidR="0063567B">
          <w:rPr>
            <w:rFonts w:ascii="Arial" w:hAnsi="Arial"/>
            <w:sz w:val="20"/>
            <w:szCs w:val="20"/>
            <w:lang w:val="en-US"/>
          </w:rPr>
          <w:t>alternating</w:t>
        </w:r>
      </w:ins>
      <w:ins w:id="151" w:author="Justin Yeakel" w:date="2021-08-24T16:43:00Z">
        <w:r w:rsidR="0053042E">
          <w:rPr>
            <w:rFonts w:ascii="Arial" w:hAnsi="Arial"/>
            <w:sz w:val="20"/>
            <w:szCs w:val="20"/>
            <w:lang w:val="en-US"/>
          </w:rPr>
          <w:t xml:space="preserve"> environmental conditions</w:t>
        </w:r>
      </w:ins>
      <w:ins w:id="152" w:author="Justin Yeakel" w:date="2021-08-24T16:35:00Z">
        <w:r w:rsidR="00E70BC4">
          <w:rPr>
            <w:rFonts w:ascii="Arial" w:hAnsi="Arial"/>
            <w:sz w:val="20"/>
            <w:szCs w:val="20"/>
            <w:lang w:val="en-US"/>
          </w:rPr>
          <w:t>.</w:t>
        </w:r>
      </w:ins>
      <w:commentRangeEnd w:id="130"/>
      <w:ins w:id="153" w:author="Justin Yeakel" w:date="2021-08-24T16:36:00Z">
        <w:r w:rsidR="00F40540">
          <w:rPr>
            <w:rStyle w:val="CommentReference"/>
            <w:rFonts w:ascii="Times New Roman" w:hAnsi="Times New Roman" w:cs="Times New Roman"/>
            <w:color w:val="auto"/>
            <w:lang w:val="en-US"/>
            <w14:textOutline w14:w="0" w14:cap="rnd" w14:cmpd="sng" w14:algn="ctr">
              <w14:noFill/>
              <w14:prstDash w14:val="solid"/>
              <w14:bevel/>
            </w14:textOutline>
          </w:rPr>
          <w:commentReference w:id="130"/>
        </w:r>
      </w:ins>
    </w:p>
    <w:p w14:paraId="01B343A3" w14:textId="77777777" w:rsidR="00B552D7" w:rsidRDefault="00B552D7" w:rsidP="00B552D7">
      <w:pPr>
        <w:pStyle w:val="Body"/>
        <w:rPr>
          <w:rFonts w:ascii="Arial" w:hAnsi="Arial"/>
          <w:b/>
          <w:bCs/>
          <w:i/>
          <w:iCs/>
          <w:sz w:val="20"/>
          <w:szCs w:val="20"/>
        </w:rPr>
      </w:pPr>
    </w:p>
    <w:p w14:paraId="2689283E" w14:textId="79529DDA" w:rsidR="00B552D7" w:rsidRPr="00810E25" w:rsidRDefault="00B552D7" w:rsidP="008D1124">
      <w:pPr>
        <w:pStyle w:val="Body"/>
        <w:rPr>
          <w:rFonts w:ascii="Arial" w:eastAsia="Arial" w:hAnsi="Arial" w:cs="Arial"/>
          <w:b/>
          <w:bCs/>
          <w:sz w:val="20"/>
          <w:szCs w:val="20"/>
        </w:rPr>
      </w:pPr>
      <w:r w:rsidRPr="00810E25">
        <w:rPr>
          <w:rFonts w:ascii="Arial" w:hAnsi="Arial"/>
          <w:b/>
          <w:bCs/>
          <w:sz w:val="20"/>
          <w:szCs w:val="20"/>
        </w:rPr>
        <w:t xml:space="preserve">Study System: </w:t>
      </w:r>
      <w:proofErr w:type="spellStart"/>
      <w:r w:rsidRPr="00810E25">
        <w:rPr>
          <w:rFonts w:ascii="Arial" w:hAnsi="Arial"/>
          <w:b/>
          <w:bCs/>
          <w:sz w:val="20"/>
          <w:szCs w:val="20"/>
        </w:rPr>
        <w:t>Sevilleta</w:t>
      </w:r>
      <w:proofErr w:type="spellEnd"/>
      <w:r w:rsidRPr="00810E25">
        <w:rPr>
          <w:rFonts w:ascii="Arial" w:hAnsi="Arial"/>
          <w:b/>
          <w:bCs/>
          <w:sz w:val="20"/>
          <w:szCs w:val="20"/>
        </w:rPr>
        <w:t xml:space="preserve"> Long-Term </w:t>
      </w:r>
      <w:proofErr w:type="spellStart"/>
      <w:r w:rsidRPr="00810E25">
        <w:rPr>
          <w:rFonts w:ascii="Arial" w:hAnsi="Arial"/>
          <w:b/>
          <w:bCs/>
          <w:sz w:val="20"/>
          <w:szCs w:val="20"/>
        </w:rPr>
        <w:t>Ecological</w:t>
      </w:r>
      <w:proofErr w:type="spellEnd"/>
      <w:r w:rsidRPr="00810E25">
        <w:rPr>
          <w:rFonts w:ascii="Arial" w:hAnsi="Arial"/>
          <w:b/>
          <w:bCs/>
          <w:sz w:val="20"/>
          <w:szCs w:val="20"/>
        </w:rPr>
        <w:t xml:space="preserve"> Research (LTER) Site</w:t>
      </w:r>
    </w:p>
    <w:p w14:paraId="53B30EB2" w14:textId="7426C8F4" w:rsidR="00810E25" w:rsidRDefault="00810E25" w:rsidP="00810E25">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r w:rsidRPr="000A4DC5">
        <w:rPr>
          <w:rFonts w:ascii="Arial" w:hAnsi="Arial" w:cs="Arial"/>
          <w:i/>
          <w:iCs/>
          <w:sz w:val="20"/>
          <w:szCs w:val="20"/>
          <w:lang w:val="en-US"/>
        </w:rPr>
        <w:t>tridentata</w:t>
      </w:r>
      <w:r w:rsidRPr="000A4DC5">
        <w:rPr>
          <w:rFonts w:ascii="Arial" w:hAnsi="Arial" w:cs="Arial"/>
          <w:sz w:val="20"/>
          <w:szCs w:val="20"/>
          <w:lang w:val="en-US"/>
        </w:rPr>
        <w:t xml:space="preserve">) </w:t>
      </w:r>
      <w:proofErr w:type="spellStart"/>
      <w:r w:rsidRPr="000A4DC5">
        <w:rPr>
          <w:rFonts w:ascii="Arial" w:hAnsi="Arial" w:cs="Arial"/>
          <w:sz w:val="20"/>
          <w:szCs w:val="20"/>
          <w:lang w:val="en-US"/>
        </w:rPr>
        <w:t>shrubland</w:t>
      </w:r>
      <w:proofErr w:type="spellEnd"/>
      <w:r w:rsidRPr="000A4DC5">
        <w:rPr>
          <w:rFonts w:ascii="Arial" w:hAnsi="Arial" w:cs="Arial"/>
          <w:sz w:val="20"/>
          <w:szCs w:val="20"/>
          <w:lang w:val="en-US"/>
        </w:rPr>
        <w:t xml:space="preserve">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We routinely capture four species of heteromyids and six cricetids,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Peromyscus spp.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 xml:space="preserve">, D. spectabilis </w:t>
      </w:r>
      <w:r w:rsidRPr="001939D7">
        <w:rPr>
          <w:rFonts w:ascii="Arial" w:hAnsi="Arial" w:cs="Arial"/>
          <w:sz w:val="20"/>
          <w:szCs w:val="20"/>
          <w:lang w:val="en-US"/>
        </w:rPr>
        <w:t>(5%, DISP)</w:t>
      </w:r>
      <w:r w:rsidRPr="001939D7">
        <w:rPr>
          <w:rFonts w:ascii="Arial" w:hAnsi="Arial" w:cs="Arial"/>
          <w:i/>
          <w:iCs/>
          <w:sz w:val="20"/>
          <w:szCs w:val="20"/>
          <w:lang w:val="en-US"/>
        </w:rPr>
        <w:t>,</w:t>
      </w:r>
      <w:r w:rsidRPr="001939D7">
        <w:rPr>
          <w:rFonts w:ascii="Arial" w:hAnsi="Arial" w:cs="Arial"/>
          <w:sz w:val="20"/>
          <w:szCs w:val="20"/>
          <w:lang w:val="en-US"/>
        </w:rPr>
        <w:t xml:space="preserve"> and </w:t>
      </w:r>
      <w:proofErr w:type="spellStart"/>
      <w:r w:rsidRPr="001939D7">
        <w:rPr>
          <w:rFonts w:ascii="Arial" w:hAnsi="Arial" w:cs="Arial"/>
          <w:i/>
          <w:iCs/>
          <w:sz w:val="20"/>
          <w:szCs w:val="20"/>
          <w:lang w:val="en-US"/>
        </w:rPr>
        <w:t>Reithrodontomys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megalotis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 xml:space="preserve">(5%, REME). Recapture rates are high based on the number of individuals captured </w:t>
      </w:r>
      <w:r w:rsidR="00F053F9">
        <w:rPr>
          <w:rFonts w:ascii="Arial" w:hAnsi="Arial" w:cs="Arial" w:hint="eastAsia"/>
          <w:sz w:val="20"/>
          <w:szCs w:val="20"/>
          <w:lang w:val="en-US"/>
        </w:rPr>
        <w:sym w:font="Symbol" w:char="F020"/>
      </w:r>
      <w:r w:rsidR="00F053F9">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xml:space="preserve">), </w:t>
      </w:r>
      <w:r w:rsidRPr="001939D7">
        <w:rPr>
          <w:rFonts w:ascii="Arial" w:hAnsi="Arial" w:cs="Arial"/>
          <w:sz w:val="20"/>
          <w:szCs w:val="20"/>
          <w:lang w:val="en-US"/>
        </w:rPr>
        <w:lastRenderedPageBreak/>
        <w:t>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plant resources are measured seasonally by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providing</w:t>
      </w:r>
      <w:r>
        <w:rPr>
          <w:rFonts w:ascii="Arial" w:hAnsi="Arial" w:cs="Arial"/>
          <w:sz w:val="20"/>
          <w:szCs w:val="20"/>
          <w:lang w:val="en-US"/>
        </w:rPr>
        <w:t xml:space="preserve"> </w:t>
      </w:r>
      <w:r w:rsidRPr="001939D7">
        <w:rPr>
          <w:rFonts w:ascii="Arial" w:hAnsi="Arial" w:cs="Arial"/>
          <w:sz w:val="20"/>
          <w:szCs w:val="20"/>
          <w:lang w:val="en-US"/>
        </w:rPr>
        <w:t xml:space="preserve">longitudinal </w:t>
      </w:r>
      <w:r>
        <w:rPr>
          <w:rFonts w:ascii="Arial" w:hAnsi="Arial" w:cs="Arial"/>
          <w:sz w:val="20"/>
          <w:szCs w:val="20"/>
          <w:lang w:val="en-US"/>
        </w:rPr>
        <w:t>data</w:t>
      </w:r>
      <w:r w:rsidRPr="000A4DC5">
        <w:rPr>
          <w:rFonts w:ascii="Arial" w:hAnsi="Arial" w:cs="Arial"/>
          <w:sz w:val="20"/>
          <w:szCs w:val="20"/>
          <w:lang w:val="en-US"/>
        </w:rPr>
        <w:t xml:space="preserve"> </w:t>
      </w:r>
      <w:r>
        <w:rPr>
          <w:rFonts w:ascii="Arial" w:hAnsi="Arial" w:cs="Arial"/>
          <w:sz w:val="20"/>
          <w:szCs w:val="20"/>
          <w:lang w:val="en-US"/>
        </w:rPr>
        <w:t>on</w:t>
      </w:r>
      <w:r w:rsidRPr="000A4DC5">
        <w:rPr>
          <w:rFonts w:ascii="Arial" w:hAnsi="Arial" w:cs="Arial"/>
          <w:sz w:val="20"/>
          <w:szCs w:val="20"/>
          <w:lang w:val="en-US"/>
        </w:rPr>
        <w:t xml:space="preserve"> resource diversity and availability </w:t>
      </w:r>
      <w:r>
        <w:rPr>
          <w:rFonts w:ascii="Arial" w:hAnsi="Arial" w:cs="Arial"/>
          <w:sz w:val="20"/>
          <w:szCs w:val="20"/>
          <w:lang w:val="en-US"/>
        </w:rPr>
        <w:t>for</w:t>
      </w:r>
      <w:r w:rsidRPr="000A4DC5">
        <w:rPr>
          <w:rFonts w:ascii="Arial" w:hAnsi="Arial" w:cs="Arial"/>
          <w:sz w:val="20"/>
          <w:szCs w:val="20"/>
          <w:lang w:val="en-US"/>
        </w:rPr>
        <w:t xml:space="preserve"> consumer</w:t>
      </w:r>
      <w:r>
        <w:rPr>
          <w:rFonts w:ascii="Arial" w:hAnsi="Arial" w:cs="Arial"/>
          <w:sz w:val="20"/>
          <w:szCs w:val="20"/>
          <w:lang w:val="en-US"/>
        </w:rPr>
        <w:t>s</w:t>
      </w:r>
      <w:r>
        <w:rPr>
          <w:rFonts w:ascii="Arial" w:hAnsi="Arial"/>
          <w:sz w:val="20"/>
          <w:szCs w:val="20"/>
          <w:lang w:val="en-US"/>
        </w:rPr>
        <w:t>.</w:t>
      </w:r>
    </w:p>
    <w:p w14:paraId="578D3679" w14:textId="0E3C9082" w:rsidR="008C345E" w:rsidRPr="00FA0C74" w:rsidRDefault="00222F8F" w:rsidP="008C345E">
      <w:pPr>
        <w:pStyle w:val="BodyA"/>
        <w:tabs>
          <w:tab w:val="left" w:pos="2070"/>
        </w:tabs>
        <w:ind w:firstLine="360"/>
        <w:rPr>
          <w:rFonts w:ascii="Arial" w:hAnsi="Arial"/>
          <w:sz w:val="20"/>
          <w:szCs w:val="20"/>
          <w:lang w:val="en-US"/>
        </w:rPr>
      </w:pPr>
      <w:r>
        <w:rPr>
          <w:rFonts w:ascii="Arial" w:hAnsi="Arial"/>
          <w:sz w:val="20"/>
          <w:szCs w:val="20"/>
          <w:lang w:val="en-US"/>
        </w:rPr>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w:t>
      </w:r>
      <w:commentRangeStart w:id="155"/>
      <w:r>
        <w:rPr>
          <w:rFonts w:ascii="Arial" w:hAnsi="Arial"/>
          <w:sz w:val="20"/>
          <w:szCs w:val="20"/>
          <w:lang w:val="en-US"/>
        </w:rPr>
        <w:t>climate-mediated resource quantity and quality</w:t>
      </w:r>
      <w:commentRangeEnd w:id="155"/>
      <w:r>
        <w:rPr>
          <w:rStyle w:val="CommentReference"/>
          <w:rFonts w:cs="Times New Roman"/>
          <w:color w:val="auto"/>
          <w:lang w:val="en-US"/>
        </w:rPr>
        <w:commentReference w:id="155"/>
      </w:r>
      <w:r>
        <w:rPr>
          <w:rFonts w:ascii="Arial" w:hAnsi="Arial"/>
          <w:sz w:val="20"/>
          <w:szCs w:val="20"/>
          <w:lang w:val="en-US"/>
        </w:rPr>
        <w:t xml:space="preserve">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w:t>
      </w:r>
      <w:r w:rsidR="008C345E">
        <w:rPr>
          <w:rFonts w:ascii="Arial" w:hAnsi="Arial"/>
          <w:sz w:val="20"/>
          <w:szCs w:val="20"/>
          <w:lang w:val="en-US"/>
        </w:rPr>
        <w:t>Monthly averages for more unpredictable winter and spring precipitation (Feb–Apr) are lower than the monsoon, while the driest, hottest, and most resource-limited period of the year is May–Jun. In addition, inter-annual variance in monsoon timing, strength, and duration has increased (</w:t>
      </w:r>
      <w:commentRangeStart w:id="156"/>
      <w:r w:rsidR="008C345E" w:rsidRPr="002E3E5B">
        <w:rPr>
          <w:rFonts w:ascii="Arial" w:hAnsi="Arial"/>
          <w:sz w:val="20"/>
          <w:szCs w:val="20"/>
          <w:highlight w:val="yellow"/>
          <w:lang w:val="en-US"/>
        </w:rPr>
        <w:t>REFS</w:t>
      </w:r>
      <w:commentRangeEnd w:id="156"/>
      <w:r w:rsidR="00232D3E">
        <w:rPr>
          <w:rStyle w:val="CommentReference"/>
          <w:rFonts w:cs="Times New Roman"/>
          <w:color w:val="auto"/>
          <w:lang w:val="en-US"/>
        </w:rPr>
        <w:commentReference w:id="156"/>
      </w:r>
      <w:r w:rsidR="008C345E">
        <w:rPr>
          <w:rFonts w:ascii="Arial" w:hAnsi="Arial"/>
          <w:sz w:val="20"/>
          <w:szCs w:val="20"/>
          <w:lang w:val="en-US"/>
        </w:rPr>
        <w:t xml:space="preserve">).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w:t>
      </w:r>
      <w:commentRangeStart w:id="157"/>
      <w:r w:rsidR="008C345E">
        <w:rPr>
          <w:rFonts w:ascii="Arial" w:hAnsi="Arial"/>
          <w:sz w:val="20"/>
          <w:szCs w:val="20"/>
          <w:lang w:val="en-US"/>
        </w:rPr>
        <w:t>This high degree of inter- and intra-annual stochasticity suggests that even relatively short-term (3–5 year) datasets can capture a significant amount of natural variability.</w:t>
      </w:r>
      <w:commentRangeEnd w:id="157"/>
      <w:r w:rsidR="008C345E">
        <w:rPr>
          <w:rStyle w:val="CommentReference"/>
          <w:rFonts w:cs="Times New Roman"/>
          <w:color w:val="auto"/>
          <w:lang w:val="en-US"/>
        </w:rPr>
        <w:commentReference w:id="157"/>
      </w:r>
    </w:p>
    <w:p w14:paraId="79AE5F17" w14:textId="77777777" w:rsidR="00B552D7" w:rsidRDefault="00B552D7" w:rsidP="00B552D7">
      <w:pPr>
        <w:pStyle w:val="BodyA"/>
        <w:rPr>
          <w:rFonts w:ascii="Arial" w:eastAsia="Arial" w:hAnsi="Arial" w:cs="Arial"/>
          <w:sz w:val="20"/>
          <w:szCs w:val="20"/>
          <w:lang w:val="en-US"/>
        </w:rPr>
      </w:pPr>
    </w:p>
    <w:p w14:paraId="455D1F32" w14:textId="615A3804" w:rsidR="008C345E" w:rsidRDefault="008C345E" w:rsidP="008C345E">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on aboveground net primary production (ANPP) show that there are ~14 perennial shrubs and forbs that consistently contribute. The four </w:t>
      </w:r>
      <w:del w:id="158" w:author="Justin Yeakel" w:date="2021-08-24T16:14:00Z">
        <w:r w:rsidDel="004A3926">
          <w:rPr>
            <w:rFonts w:ascii="Arial" w:hAnsi="Arial"/>
            <w:sz w:val="20"/>
            <w:szCs w:val="20"/>
            <w:lang w:val="en-US"/>
          </w:rPr>
          <w:delText>dominate</w:delText>
        </w:r>
      </w:del>
      <w:ins w:id="159" w:author="Justin Yeakel" w:date="2021-08-24T16:14:00Z">
        <w:r w:rsidR="004A3926">
          <w:rPr>
            <w:rFonts w:ascii="Arial" w:hAnsi="Arial"/>
            <w:sz w:val="20"/>
            <w:szCs w:val="20"/>
            <w:lang w:val="en-US"/>
          </w:rPr>
          <w:t>dominant</w:t>
        </w:r>
      </w:ins>
      <w:r>
        <w:rPr>
          <w:rFonts w:ascii="Arial" w:hAnsi="Arial"/>
          <w:sz w:val="20"/>
          <w:szCs w:val="20"/>
          <w:lang w:val="en-US"/>
        </w:rPr>
        <w:t xml:space="preserve"> 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cumulatively contribute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The importance of annual C</w:t>
      </w:r>
      <w:r w:rsidRPr="0068434E">
        <w:rPr>
          <w:rFonts w:ascii="Arial" w:hAnsi="Arial"/>
          <w:sz w:val="20"/>
          <w:szCs w:val="20"/>
          <w:vertAlign w:val="subscript"/>
          <w:lang w:val="en-US"/>
        </w:rPr>
        <w:t>3</w:t>
      </w:r>
      <w:r>
        <w:rPr>
          <w:rFonts w:ascii="Arial" w:hAnsi="Arial"/>
          <w:sz w:val="20"/>
          <w:szCs w:val="20"/>
          <w:lang w:val="en-US"/>
        </w:rPr>
        <w:t xml:space="preserve"> or C</w:t>
      </w:r>
      <w:r w:rsidRPr="0068434E">
        <w:rPr>
          <w:rFonts w:ascii="Arial" w:hAnsi="Arial"/>
          <w:sz w:val="20"/>
          <w:szCs w:val="20"/>
          <w:vertAlign w:val="subscript"/>
          <w:lang w:val="en-US"/>
        </w:rPr>
        <w:t>4</w:t>
      </w:r>
      <w:r>
        <w:rPr>
          <w:rFonts w:ascii="Arial" w:hAnsi="Arial"/>
          <w:sz w:val="20"/>
          <w:szCs w:val="20"/>
          <w:lang w:val="en-US"/>
        </w:rPr>
        <w:t xml:space="preserve"> forbs for small mammals has not been systematically studied in this environment, although pilot data on plant nitrogen content and seed sizes in these suggest these groups could be very important for consumers.  </w:t>
      </w:r>
    </w:p>
    <w:p w14:paraId="15B17209" w14:textId="049FF5CB" w:rsidR="00E17E8D" w:rsidRDefault="00E17E8D" w:rsidP="00E615F8">
      <w:pPr>
        <w:pStyle w:val="BodyA"/>
        <w:ind w:firstLine="360"/>
        <w:rPr>
          <w:rFonts w:ascii="Arial" w:hAnsi="Arial"/>
          <w:sz w:val="20"/>
          <w:szCs w:val="20"/>
          <w:lang w:val="en-US"/>
        </w:rPr>
      </w:pPr>
    </w:p>
    <w:p w14:paraId="5D034B43" w14:textId="348437B8"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w:t>
      </w:r>
      <w:r>
        <w:rPr>
          <w:rFonts w:ascii="Arial" w:hAnsi="Arial"/>
          <w:noProof/>
          <w:sz w:val="20"/>
          <w:szCs w:val="20"/>
          <w:lang w:val="en-US"/>
        </w:rPr>
        <mc:AlternateContent>
          <mc:Choice Requires="wpg">
            <w:drawing>
              <wp:anchor distT="0" distB="0" distL="114300" distR="114300" simplePos="0" relativeHeight="251738112" behindDoc="0" locked="0" layoutInCell="1" allowOverlap="1" wp14:anchorId="25DD89B2" wp14:editId="055D0CA8">
                <wp:simplePos x="0" y="0"/>
                <wp:positionH relativeFrom="column">
                  <wp:posOffset>2829357</wp:posOffset>
                </wp:positionH>
                <wp:positionV relativeFrom="paragraph">
                  <wp:posOffset>24765</wp:posOffset>
                </wp:positionV>
                <wp:extent cx="3039110" cy="3231366"/>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1366"/>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25DD89B2" id="Group 3" o:spid="_x0000_s1029" style="position:absolute;left:0;text-align:left;margin-left:222.8pt;margin-top:1.95pt;width:239.3pt;height:254.45pt;z-index:251738112"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jIwYzFhM2FhLWQ3ODctNDgxZS1hYzI2LWUzNWUxODI0NGEwMzwvc3RFdnQ6aW5z&#13;&#10;dGFuY2VJRD4KICAgICAgICAgICAgICAgICAgPHN0RXZ0OndoZW4+MjAyMC0xMS0xNFQxOToyNToz&#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TI5&#13;&#10;YzM5MjItODExMS00YzY0LWEwYzMtMDE1YzczZTVkYzM0PC9zdEV2dDppbnN0YW5jZUlEPgogICAg&#13;&#10;ICAgICAgICAgICAgICA8c3RFdnQ6d2hlbj4yMDIxLTA3LTA4VDE0OjMzOjU2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Cjw/&#13;&#10;eHBhY2tldCBlbmQ9InciPz4cAgAAAgAAHAIFAA9QbGFudCBOIENvbnRlbnQAOEJJTQQlAAAAAAAQ&#13;&#10;2FY2+uGnVrINHlpYYnFjS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WHAAAHiAAAAAoAVQBuAHQAaQB0AGwAZQBkAC0A&#13;&#10;MQAAAAEAAAAAAAAAAAAAAAAAAAAAAAAAAQAAAAAAAAAAAAAHiAAABYcAAAAAAAAAAAAAAAAAAAAA&#13;&#10;AQAAAAAAAAAAAAAAAAAAAAAAAAAQAAAAAQAAAAAAAG51bGwAAAACAAAABmJvdW5kc09iamMAAAAB&#13;&#10;AAAAAAAAUmN0MQAAAAQAAAAAVG9wIGxvbmcAAAAAAAAAAExlZnRsb25nAAAAAAAAAABCdG9tbG9u&#13;&#10;ZwAABYcAAAAAUmdodGxvbmcAAAeI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WHAAAAAFJnaHRsb25nAAAHiA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C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P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BsBFAETAWQBaAFlAV8BSQE/ARQBFAEWASUBKAEh&#13;&#10;ATIBMAErASMBHQEZARcBCAEAAQoBKAE5AT0BSwFSAQABCwEZAY8AjQCLAJUAkwCUAJMAlACTAJMA&#13;&#10;kwCTAJMAkACRAJMAkwCTAJMAkwCTADcANgBMAEwATABMAEwASgBJAEwATABMAEwATABNAEwAMQAw&#13;&#10;ADIAKAAqACwAIAAgACAAIAAgADsAOwBtAIsAjQDEAMsAyQDIAK0ApwCXAJcAmQCbAJoAmgD+AfsB&#13;&#10;5QG4AmUCOQIFAt0B1QHNAd4B0wHTAcAB3QHeAegB4QHoAfsBJwI7Ak8CYgKfAt8BAQIrAVMAQABF&#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Pr>
          <w:rFonts w:ascii="Arial" w:hAnsi="Arial"/>
          <w:sz w:val="20"/>
          <w:szCs w:val="20"/>
          <w:lang w:val="en-US"/>
        </w:rPr>
        <w:t>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w:t>
      </w:r>
      <w:del w:id="160" w:author="Justin Yeakel" w:date="2021-08-24T16:16:00Z">
        <w:r w:rsidDel="001F762B">
          <w:rPr>
            <w:rFonts w:ascii="Arial" w:hAnsi="Arial"/>
            <w:sz w:val="20"/>
            <w:szCs w:val="20"/>
            <w:lang w:val="en-US"/>
          </w:rPr>
          <w:delText>are</w:delText>
        </w:r>
      </w:del>
      <w:ins w:id="161" w:author="Justin Yeakel" w:date="2021-08-24T16:16:00Z">
        <w:r w:rsidR="001F762B">
          <w:rPr>
            <w:rFonts w:ascii="Arial" w:hAnsi="Arial"/>
            <w:sz w:val="20"/>
            <w:szCs w:val="20"/>
            <w:lang w:val="en-US"/>
          </w:rPr>
          <w:t>is</w:t>
        </w:r>
      </w:ins>
      <w:r>
        <w:rPr>
          <w:rFonts w:ascii="Arial" w:hAnsi="Arial"/>
          <w:sz w:val="20"/>
          <w:szCs w:val="20"/>
          <w:lang w:val="en-US"/>
        </w:rPr>
        <w:t xml:space="preserv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w:t>
      </w:r>
      <w:del w:id="162" w:author="Justin Yeakel" w:date="2021-08-24T16:16:00Z">
        <w:r w:rsidDel="00A40BEE">
          <w:rPr>
            <w:rFonts w:ascii="Arial" w:hAnsi="Arial"/>
            <w:sz w:val="20"/>
            <w:szCs w:val="20"/>
            <w:lang w:val="en-US"/>
          </w:rPr>
          <w:delText>are</w:delText>
        </w:r>
      </w:del>
      <w:ins w:id="163" w:author="Justin Yeakel" w:date="2021-08-24T16:16:00Z">
        <w:r w:rsidR="00A40BEE">
          <w:rPr>
            <w:rFonts w:ascii="Arial" w:hAnsi="Arial"/>
            <w:sz w:val="20"/>
            <w:szCs w:val="20"/>
            <w:lang w:val="en-US"/>
          </w:rPr>
          <w:t>is</w:t>
        </w:r>
      </w:ins>
      <w:r>
        <w:rPr>
          <w:rFonts w:ascii="Arial" w:hAnsi="Arial"/>
          <w:sz w:val="20"/>
          <w:szCs w:val="20"/>
          <w:lang w:val="en-US"/>
        </w:rPr>
        <w:t xml:space="preserve"> ~7X larger than those</w:t>
      </w:r>
      <w:ins w:id="164" w:author="Justin Yeakel" w:date="2021-08-24T16:16:00Z">
        <w:r w:rsidR="00A40BEE">
          <w:rPr>
            <w:rFonts w:ascii="Arial" w:hAnsi="Arial"/>
            <w:sz w:val="20"/>
            <w:szCs w:val="20"/>
            <w:lang w:val="en-US"/>
          </w:rPr>
          <w:t xml:space="preserve"> of</w:t>
        </w:r>
      </w:ins>
      <w:r>
        <w:rPr>
          <w:rFonts w:ascii="Arial" w:hAnsi="Arial"/>
          <w:sz w:val="20"/>
          <w:szCs w:val="20"/>
          <w:lang w:val="en-US"/>
        </w:rPr>
        <w:t xml:space="preserv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For example, consistent consumption of creosote bush, a dominant shrub at our study site, by desert woodrats (</w:t>
      </w:r>
      <w:r>
        <w:rPr>
          <w:rFonts w:ascii="Arial" w:hAnsi="Arial"/>
          <w:i/>
          <w:iCs/>
          <w:sz w:val="20"/>
          <w:szCs w:val="20"/>
          <w:lang w:val="en-US"/>
        </w:rPr>
        <w:t xml:space="preserve">Neotoma spp.) </w:t>
      </w:r>
      <w:r>
        <w:rPr>
          <w:rFonts w:ascii="Arial" w:hAnsi="Arial"/>
          <w:sz w:val="20"/>
          <w:szCs w:val="20"/>
          <w:lang w:val="en-US"/>
        </w:rPr>
        <w:lastRenderedPageBreak/>
        <w:t>requires extensive detoxification (Mangione et al. 2001, Kohl and Dearing 2016). Most small mammals do not possess such energy-intensive physiological pathways (</w:t>
      </w:r>
      <w:r w:rsidRPr="00E25E10">
        <w:rPr>
          <w:rFonts w:ascii="Arial" w:hAnsi="Arial"/>
          <w:sz w:val="20"/>
          <w:szCs w:val="20"/>
          <w:highlight w:val="yellow"/>
          <w:lang w:val="en-US"/>
        </w:rPr>
        <w:t>REFS</w:t>
      </w:r>
      <w:r>
        <w:rPr>
          <w:rFonts w:ascii="Arial" w:hAnsi="Arial"/>
          <w:sz w:val="20"/>
          <w:szCs w:val="20"/>
          <w:lang w:val="en-US"/>
        </w:rPr>
        <w:t>), and previous work shows that concentrations of secondary metabolites, along with seed protein content and size, influences seed preference in DIOR (Henderson 1990).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distinct carbon isotope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that have been used to quantify the transfer of primary production into desert consumers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~30 common C</w:t>
      </w:r>
      <w:r>
        <w:rPr>
          <w:rFonts w:ascii="Arial" w:hAnsi="Arial"/>
          <w:sz w:val="20"/>
          <w:szCs w:val="20"/>
          <w:vertAlign w:val="subscript"/>
          <w:lang w:val="en-US"/>
        </w:rPr>
        <w:t>3</w:t>
      </w:r>
      <w:r>
        <w:rPr>
          <w:rFonts w:ascii="Arial" w:hAnsi="Arial"/>
          <w:sz w:val="20"/>
          <w:szCs w:val="20"/>
          <w:lang w:val="en-US"/>
        </w:rPr>
        <w:t xml:space="preserve"> perennials/annuals at our study site range from -25.5‰</w:t>
      </w:r>
      <w:r>
        <w:rPr>
          <w:sz w:val="20"/>
          <w:szCs w:val="20"/>
          <w:lang w:val="en-US"/>
        </w:rPr>
        <w:t xml:space="preserve"> </w:t>
      </w:r>
      <w:r>
        <w:rPr>
          <w:rFonts w:ascii="Arial" w:hAnsi="Arial"/>
          <w:sz w:val="20"/>
          <w:szCs w:val="20"/>
          <w:lang w:val="en-US"/>
        </w:rPr>
        <w:t>to -27.5‰, while those of the ~10 common C</w:t>
      </w:r>
      <w:r>
        <w:rPr>
          <w:rFonts w:ascii="Arial" w:hAnsi="Arial"/>
          <w:sz w:val="20"/>
          <w:szCs w:val="20"/>
          <w:vertAlign w:val="subscript"/>
          <w:lang w:val="en-US"/>
        </w:rPr>
        <w:t>4</w:t>
      </w:r>
      <w:r>
        <w:rPr>
          <w:rFonts w:ascii="Arial" w:hAnsi="Arial"/>
          <w:sz w:val="20"/>
          <w:szCs w:val="20"/>
          <w:lang w:val="en-US"/>
        </w:rPr>
        <w:t xml:space="preserve"> grasses and annuals range from -13.0‰</w:t>
      </w:r>
      <w:r>
        <w:rPr>
          <w:sz w:val="20"/>
          <w:szCs w:val="20"/>
          <w:lang w:val="en-US"/>
        </w:rPr>
        <w:t xml:space="preserve"> </w:t>
      </w:r>
      <w:r>
        <w:rPr>
          <w:rFonts w:ascii="Arial" w:hAnsi="Arial"/>
          <w:sz w:val="20"/>
          <w:szCs w:val="20"/>
          <w:lang w:val="en-US"/>
        </w:rPr>
        <w:t xml:space="preserve">to -15.0‰. Standard deviation of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for individual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species </w:t>
      </w:r>
      <w:del w:id="165" w:author="Justin Yeakel" w:date="2021-08-24T16:18:00Z">
        <w:r w:rsidDel="001154CA">
          <w:rPr>
            <w:rFonts w:ascii="Arial" w:hAnsi="Arial"/>
            <w:sz w:val="20"/>
            <w:szCs w:val="20"/>
            <w:lang w:val="en-US"/>
          </w:rPr>
          <w:delText>were</w:delText>
        </w:r>
      </w:del>
      <w:ins w:id="166" w:author="Justin Yeakel" w:date="2021-08-24T16:18:00Z">
        <w:r w:rsidR="00203815">
          <w:rPr>
            <w:rFonts w:ascii="Arial" w:hAnsi="Arial"/>
            <w:sz w:val="20"/>
            <w:szCs w:val="20"/>
            <w:lang w:val="en-US"/>
          </w:rPr>
          <w:t>is</w:t>
        </w:r>
      </w:ins>
      <w:r>
        <w:rPr>
          <w:rFonts w:ascii="Arial" w:hAnsi="Arial"/>
          <w:sz w:val="20"/>
          <w:szCs w:val="20"/>
          <w:lang w:val="en-US"/>
        </w:rPr>
        <w:t xml:space="preserve"> ≤1.5‰.  </w:t>
      </w:r>
    </w:p>
    <w:p w14:paraId="63B5692E" w14:textId="30D4253F" w:rsidR="008C345E" w:rsidRDefault="008C345E" w:rsidP="00B552D7">
      <w:pPr>
        <w:pStyle w:val="BodyA"/>
        <w:tabs>
          <w:tab w:val="left" w:pos="2070"/>
        </w:tabs>
        <w:rPr>
          <w:rFonts w:ascii="Arial" w:eastAsia="Arial" w:hAnsi="Arial" w:cs="Arial"/>
          <w:sz w:val="20"/>
          <w:szCs w:val="20"/>
          <w:lang w:val="en-US"/>
        </w:rPr>
      </w:pPr>
    </w:p>
    <w:p w14:paraId="40C71511"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F468C0" w:rsidRDefault="00D9755D">
      <w:pPr>
        <w:pStyle w:val="Body"/>
        <w:tabs>
          <w:tab w:val="left" w:pos="7137"/>
        </w:tabs>
        <w:rPr>
          <w:rFonts w:ascii="Arial" w:hAnsi="Arial"/>
          <w:b/>
          <w:bCs/>
          <w:sz w:val="20"/>
          <w:szCs w:val="20"/>
          <w:lang w:val="en-US"/>
        </w:rPr>
      </w:pPr>
      <w:r w:rsidRPr="00F468C0">
        <w:rPr>
          <w:rFonts w:ascii="Arial" w:hAnsi="Arial"/>
          <w:b/>
          <w:bCs/>
          <w:sz w:val="20"/>
          <w:szCs w:val="20"/>
          <w:lang w:val="en-US"/>
        </w:rPr>
        <w:t xml:space="preserve">Preliminary Results, </w:t>
      </w:r>
      <w:r w:rsidR="00D63017" w:rsidRPr="00F468C0">
        <w:rPr>
          <w:rFonts w:ascii="Arial" w:hAnsi="Arial"/>
          <w:b/>
          <w:bCs/>
          <w:sz w:val="20"/>
          <w:szCs w:val="20"/>
          <w:lang w:val="en-US"/>
        </w:rPr>
        <w:t>Approach</w:t>
      </w:r>
      <w:r w:rsidRPr="00F468C0">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51E5E60E" w14:textId="72514572" w:rsidR="00915064" w:rsidRPr="00F468C0" w:rsidRDefault="008C345E" w:rsidP="00F468C0">
      <w:pPr>
        <w:widowControl w:val="0"/>
        <w:tabs>
          <w:tab w:val="left" w:pos="432"/>
        </w:tabs>
        <w:suppressAutoHyphens/>
        <w:rPr>
          <w:rFonts w:ascii="Arial" w:hAnsi="Arial"/>
          <w:b/>
          <w:bCs/>
          <w:i/>
          <w:iCs/>
          <w:sz w:val="20"/>
          <w:szCs w:val="20"/>
        </w:rPr>
      </w:pPr>
      <w:r w:rsidRPr="00F468C0">
        <w:rPr>
          <w:rFonts w:ascii="Arial" w:hAnsi="Arial"/>
          <w:b/>
          <w:bCs/>
          <w:i/>
          <w:iCs/>
          <w:sz w:val="20"/>
          <w:szCs w:val="20"/>
        </w:rPr>
        <w:t>Q1: How does temporal variation in the availability of C</w:t>
      </w:r>
      <w:r w:rsidRPr="00F468C0">
        <w:rPr>
          <w:rFonts w:ascii="Arial" w:hAnsi="Arial"/>
          <w:b/>
          <w:bCs/>
          <w:i/>
          <w:iCs/>
          <w:sz w:val="20"/>
          <w:szCs w:val="20"/>
          <w:vertAlign w:val="subscript"/>
        </w:rPr>
        <w:t>3</w:t>
      </w:r>
      <w:r w:rsidRPr="00F468C0">
        <w:rPr>
          <w:rFonts w:ascii="Arial" w:hAnsi="Arial"/>
          <w:b/>
          <w:bCs/>
          <w:i/>
          <w:iCs/>
          <w:sz w:val="20"/>
          <w:szCs w:val="20"/>
        </w:rPr>
        <w:t xml:space="preserve"> versus C</w:t>
      </w:r>
      <w:r w:rsidRPr="00F468C0">
        <w:rPr>
          <w:rFonts w:ascii="Arial" w:hAnsi="Arial"/>
          <w:b/>
          <w:bCs/>
          <w:i/>
          <w:iCs/>
          <w:sz w:val="20"/>
          <w:szCs w:val="20"/>
          <w:vertAlign w:val="subscript"/>
        </w:rPr>
        <w:t>4</w:t>
      </w:r>
      <w:r w:rsidRPr="00F468C0">
        <w:rPr>
          <w:rFonts w:ascii="Arial" w:hAnsi="Arial"/>
          <w:b/>
          <w:bCs/>
          <w:i/>
          <w:iCs/>
          <w:sz w:val="20"/>
          <w:szCs w:val="20"/>
        </w:rPr>
        <w:t xml:space="preserve"> plants influence individual- and population-level resource use in the small mammal community?</w:t>
      </w:r>
    </w:p>
    <w:p w14:paraId="5250393F" w14:textId="77777777" w:rsidR="00222F8F" w:rsidRPr="00F468C0" w:rsidRDefault="00222F8F" w:rsidP="00222F8F">
      <w:pPr>
        <w:pStyle w:val="ListParagraph"/>
        <w:widowControl w:val="0"/>
        <w:tabs>
          <w:tab w:val="left" w:pos="432"/>
        </w:tabs>
        <w:suppressAutoHyphens/>
        <w:ind w:left="360"/>
        <w:rPr>
          <w:rFonts w:ascii="Arial" w:hAnsi="Arial"/>
          <w:b/>
          <w:bCs/>
          <w:i/>
          <w:iCs/>
        </w:rPr>
      </w:pPr>
    </w:p>
    <w:p w14:paraId="5B9E4EBA" w14:textId="06E20777"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8C345E" w:rsidRPr="00F468C0">
        <w:rPr>
          <w:rFonts w:ascii="Arial" w:eastAsia="Arial" w:hAnsi="Arial" w:cs="Arial"/>
          <w:sz w:val="20"/>
          <w:szCs w:val="20"/>
          <w:lang w:val="en-US"/>
        </w:rPr>
        <w:t xml:space="preserve">Our recent work </w:t>
      </w:r>
      <w:r w:rsidR="008C345E" w:rsidRPr="00F468C0">
        <w:rPr>
          <w:rFonts w:ascii="Arial" w:hAnsi="Arial"/>
          <w:sz w:val="20"/>
          <w:szCs w:val="20"/>
          <w:lang w:val="en-US"/>
        </w:rPr>
        <w:t>found that heteromyid rodents exhibit considerable intra-specific foraging variation resulting in differential survival and fitness</w:t>
      </w:r>
      <w:r w:rsidR="008C345E">
        <w:rPr>
          <w:rFonts w:ascii="Arial" w:hAnsi="Arial"/>
          <w:sz w:val="20"/>
          <w:szCs w:val="20"/>
          <w:lang w:val="en-US"/>
        </w:rPr>
        <w:t xml:space="preserve"> (Manlick et al. </w:t>
      </w:r>
      <w:r w:rsidR="000751FA">
        <w:rPr>
          <w:rFonts w:ascii="Arial" w:hAnsi="Arial"/>
          <w:sz w:val="20"/>
          <w:szCs w:val="20"/>
          <w:lang w:val="en-US"/>
        </w:rPr>
        <w:t>2021</w:t>
      </w:r>
      <w:r w:rsidR="008C345E">
        <w:rPr>
          <w:rFonts w:ascii="Arial" w:hAnsi="Arial"/>
          <w:sz w:val="20"/>
          <w:szCs w:val="20"/>
          <w:lang w:val="en-US"/>
        </w:rPr>
        <w:t xml:space="preserve">).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w:t>
      </w:r>
      <w:r w:rsidR="00746080">
        <w:rPr>
          <w:rFonts w:ascii="Arial" w:hAnsi="Arial"/>
          <w:sz w:val="20"/>
          <w:szCs w:val="20"/>
          <w:lang w:val="en-US"/>
        </w:rPr>
        <w:t xml:space="preserve">to </w:t>
      </w:r>
      <w:r w:rsidR="008C345E">
        <w:rPr>
          <w:rFonts w:ascii="Arial" w:hAnsi="Arial"/>
          <w:sz w:val="20"/>
          <w:szCs w:val="20"/>
          <w:lang w:val="en-US"/>
        </w:rPr>
        <w:t xml:space="preserve">the population to 1 reflecting complete generalization relative to the population. This index clearly illustrates that individual heteromyid </w:t>
      </w:r>
      <w:r w:rsidR="008C345E">
        <w:rPr>
          <w:rFonts w:ascii="Arial" w:hAnsi="Arial"/>
          <w:b/>
          <w:bCs/>
          <w:i/>
          <w:iCs/>
          <w:noProof/>
        </w:rPr>
        <mc:AlternateContent>
          <mc:Choice Requires="wpg">
            <w:drawing>
              <wp:anchor distT="0" distB="0" distL="114300" distR="114300" simplePos="0" relativeHeight="251740160" behindDoc="0" locked="0" layoutInCell="1" allowOverlap="1" wp14:anchorId="023ADABE" wp14:editId="5DBB4DD0">
                <wp:simplePos x="0" y="0"/>
                <wp:positionH relativeFrom="column">
                  <wp:posOffset>2898843</wp:posOffset>
                </wp:positionH>
                <wp:positionV relativeFrom="paragraph">
                  <wp:posOffset>19496</wp:posOffset>
                </wp:positionV>
                <wp:extent cx="3123565" cy="4472305"/>
                <wp:effectExtent l="0" t="0" r="0" b="0"/>
                <wp:wrapTight wrapText="bothSides">
                  <wp:wrapPolygon edited="0">
                    <wp:start x="0" y="0"/>
                    <wp:lineTo x="0" y="14844"/>
                    <wp:lineTo x="2020" y="15702"/>
                    <wp:lineTo x="2020" y="21468"/>
                    <wp:lineTo x="21077" y="21468"/>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472305"/>
                          <a:chOff x="0" y="0"/>
                          <a:chExt cx="3126663" cy="4475082"/>
                        </a:xfrm>
                      </wpg:grpSpPr>
                      <wps:wsp>
                        <wps:cNvPr id="5" name="Text Box 5"/>
                        <wps:cNvSpPr txBox="1"/>
                        <wps:spPr>
                          <a:xfrm>
                            <a:off x="226450" y="3115450"/>
                            <a:ext cx="2900213" cy="1359632"/>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1.55pt;width:245.95pt;height:352.15pt;z-index:251740160;mso-width-relative:margin;mso-height-relative:margin" coordsize="31266,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">
                <v:shape id="Text Box 5" o:spid="_x0000_s1033" type="#_x0000_t202" style="position:absolute;left:2264;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r w:rsidR="008C345E">
        <w:rPr>
          <w:rFonts w:ascii="Arial" w:hAnsi="Arial"/>
          <w:sz w:val="20"/>
          <w:szCs w:val="20"/>
          <w:lang w:val="en-US"/>
        </w:rPr>
        <w:t>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4EB97657" w14:textId="0D754C9A"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xml:space="preserve">. We will combine our existing isotopic approach with fecal DNA metabarcoding to quantify consumer resource use at </w:t>
      </w:r>
      <w:r w:rsidR="008C345E">
        <w:rPr>
          <w:rFonts w:ascii="Arial" w:hAnsi="Arial"/>
          <w:sz w:val="20"/>
          <w:szCs w:val="20"/>
          <w:lang w:val="en-US"/>
        </w:rPr>
        <w:lastRenderedPageBreak/>
        <w:t>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2EB4C255" w:rsidR="007870FD" w:rsidRDefault="00547EA4" w:rsidP="007870FD">
      <w:pPr>
        <w:pStyle w:val="Body"/>
        <w:tabs>
          <w:tab w:val="left" w:pos="432"/>
        </w:tabs>
        <w:rPr>
          <w:rFonts w:ascii="Arial" w:hAnsi="Arial"/>
          <w:sz w:val="20"/>
          <w:szCs w:val="20"/>
          <w:lang w:val="en-US"/>
        </w:rPr>
      </w:pPr>
      <w:r>
        <w:rPr>
          <w:rFonts w:ascii="Arial" w:hAnsi="Arial"/>
          <w:sz w:val="20"/>
          <w:szCs w:val="20"/>
          <w:lang w:val="en-US"/>
        </w:rPr>
        <w:tab/>
      </w:r>
      <w:r w:rsidR="00F31C85">
        <w:rPr>
          <w:rFonts w:ascii="Arial" w:hAnsi="Arial"/>
          <w:sz w:val="20"/>
          <w:szCs w:val="20"/>
          <w:lang w:val="en-US"/>
        </w:rPr>
        <w:t>We will integrate two specific data sources from individual consumers:</w:t>
      </w:r>
      <w:r w:rsidR="00F31C85" w:rsidRPr="00D30867">
        <w:rPr>
          <w:rFonts w:ascii="Arial" w:hAnsi="Arial"/>
          <w:sz w:val="20"/>
          <w:szCs w:val="20"/>
          <w:lang w:val="en-US"/>
        </w:rPr>
        <w:t xml:space="preserve"> </w:t>
      </w:r>
      <w:r w:rsidR="00F31C85">
        <w:rPr>
          <w:rFonts w:ascii="Arial" w:hAnsi="Arial"/>
          <w:sz w:val="20"/>
          <w:szCs w:val="20"/>
          <w:lang w:val="en-US"/>
        </w:rPr>
        <w:t>b</w:t>
      </w:r>
      <w:r w:rsidR="00F31C85" w:rsidRPr="00D30867">
        <w:rPr>
          <w:rFonts w:ascii="Arial" w:hAnsi="Arial"/>
          <w:sz w:val="20"/>
          <w:szCs w:val="20"/>
          <w:lang w:val="en-US"/>
        </w:rPr>
        <w:t xml:space="preserve">lood plasma </w:t>
      </w:r>
      <w:r w:rsidR="00F31C85">
        <w:rPr>
          <w:rFonts w:ascii="Arial" w:hAnsi="Arial"/>
          <w:sz w:val="20"/>
          <w:szCs w:val="20"/>
          <w:lang w:val="en-US"/>
        </w:rPr>
        <w:t xml:space="preserve">and fecal DNA. Blood plasma </w:t>
      </w:r>
      <w:r w:rsidR="00F31C85" w:rsidRPr="00D30867">
        <w:rPr>
          <w:rFonts w:ascii="Arial" w:hAnsi="Arial"/>
          <w:sz w:val="20"/>
          <w:szCs w:val="20"/>
          <w:lang w:val="en-US"/>
        </w:rPr>
        <w:t xml:space="preserve">integrates dietary inputs over </w:t>
      </w:r>
      <w:r w:rsidR="00F31C85">
        <w:rPr>
          <w:rFonts w:ascii="Arial" w:hAnsi="Arial"/>
          <w:sz w:val="20"/>
          <w:szCs w:val="20"/>
          <w:lang w:val="en-US"/>
        </w:rPr>
        <w:t xml:space="preserve">the </w:t>
      </w:r>
      <w:r w:rsidR="00F31C85" w:rsidRPr="00D30867">
        <w:rPr>
          <w:rFonts w:ascii="Arial" w:hAnsi="Arial"/>
          <w:sz w:val="20"/>
          <w:szCs w:val="20"/>
          <w:lang w:val="en-US"/>
        </w:rPr>
        <w:t>10</w:t>
      </w:r>
      <w:r w:rsidR="00F31C85">
        <w:rPr>
          <w:rFonts w:ascii="Arial" w:hAnsi="Arial"/>
          <w:sz w:val="20"/>
          <w:szCs w:val="20"/>
          <w:lang w:val="en-US"/>
        </w:rPr>
        <w:t>-</w:t>
      </w:r>
      <w:r w:rsidR="00F31C85" w:rsidRPr="00D30867">
        <w:rPr>
          <w:rFonts w:ascii="Arial" w:hAnsi="Arial"/>
          <w:sz w:val="20"/>
          <w:szCs w:val="20"/>
          <w:lang w:val="en-US"/>
        </w:rPr>
        <w:t>14 days prior to sampling (</w:t>
      </w:r>
      <w:proofErr w:type="spellStart"/>
      <w:r w:rsidR="00F31C85">
        <w:rPr>
          <w:rFonts w:ascii="Arial" w:hAnsi="Arial"/>
          <w:sz w:val="20"/>
          <w:szCs w:val="20"/>
          <w:lang w:val="en-US"/>
        </w:rPr>
        <w:t>Tsahar</w:t>
      </w:r>
      <w:proofErr w:type="spellEnd"/>
      <w:r w:rsidR="00F31C85">
        <w:rPr>
          <w:rFonts w:ascii="Arial" w:hAnsi="Arial"/>
          <w:sz w:val="20"/>
          <w:szCs w:val="20"/>
          <w:lang w:val="en-US"/>
        </w:rPr>
        <w:t xml:space="preserve"> et al. 2007, Martinez del Rio et al. 2009, </w:t>
      </w:r>
      <w:proofErr w:type="spellStart"/>
      <w:r w:rsidR="00F31C85">
        <w:rPr>
          <w:rFonts w:ascii="Arial" w:hAnsi="Arial"/>
          <w:sz w:val="20"/>
          <w:szCs w:val="20"/>
          <w:lang w:val="en-US"/>
        </w:rPr>
        <w:t>Klaasen</w:t>
      </w:r>
      <w:proofErr w:type="spellEnd"/>
      <w:r w:rsidR="00F31C85">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sidR="00F31C85">
        <w:rPr>
          <w:rFonts w:ascii="Arial" w:hAnsi="Arial"/>
          <w:sz w:val="20"/>
          <w:szCs w:val="20"/>
          <w:lang w:val="en-US"/>
        </w:rPr>
        <w:t>Kenagy</w:t>
      </w:r>
      <w:proofErr w:type="spellEnd"/>
      <w:r w:rsidR="00F31C85">
        <w:rPr>
          <w:rFonts w:ascii="Arial" w:hAnsi="Arial"/>
          <w:sz w:val="20"/>
          <w:szCs w:val="20"/>
          <w:lang w:val="en-US"/>
        </w:rPr>
        <w:t xml:space="preserve"> 1989). To combine these data, we will collect blood plasma monthly during 3-day trapping bouts in collaboration with the </w:t>
      </w:r>
      <w:proofErr w:type="spellStart"/>
      <w:r w:rsidR="00F31C85">
        <w:rPr>
          <w:rFonts w:ascii="Arial" w:hAnsi="Arial"/>
          <w:sz w:val="20"/>
          <w:szCs w:val="20"/>
          <w:lang w:val="en-US"/>
        </w:rPr>
        <w:t>Sevilleta</w:t>
      </w:r>
      <w:proofErr w:type="spellEnd"/>
      <w:r w:rsidR="00F31C85">
        <w:rPr>
          <w:rFonts w:ascii="Arial" w:hAnsi="Arial"/>
          <w:sz w:val="20"/>
          <w:szCs w:val="20"/>
          <w:lang w:val="en-US"/>
        </w:rPr>
        <w:t xml:space="preserve"> LTER. </w:t>
      </w:r>
      <w:r w:rsidR="00F31C85">
        <w:rPr>
          <w:rFonts w:ascii="Symbol" w:hAnsi="Symbol"/>
          <w:sz w:val="20"/>
          <w:szCs w:val="20"/>
          <w:lang w:val="en-US"/>
        </w:rPr>
        <w:t>d</w:t>
      </w:r>
      <w:r w:rsidR="00F31C85">
        <w:rPr>
          <w:rFonts w:ascii="Arial" w:hAnsi="Arial"/>
          <w:sz w:val="20"/>
          <w:szCs w:val="20"/>
          <w:vertAlign w:val="superscript"/>
          <w:lang w:val="en-US"/>
        </w:rPr>
        <w:t>13</w:t>
      </w:r>
      <w:r w:rsidR="00F31C85">
        <w:rPr>
          <w:rFonts w:ascii="Arial" w:hAnsi="Arial"/>
          <w:sz w:val="20"/>
          <w:szCs w:val="20"/>
          <w:lang w:val="en-US"/>
        </w:rPr>
        <w:t>C and nitrogen (</w:t>
      </w:r>
      <w:r w:rsidR="00F31C85">
        <w:rPr>
          <w:rFonts w:ascii="Symbol" w:hAnsi="Symbol"/>
          <w:sz w:val="20"/>
          <w:szCs w:val="20"/>
          <w:lang w:val="en-US"/>
        </w:rPr>
        <w:t>d</w:t>
      </w:r>
      <w:r w:rsidR="00F31C85">
        <w:rPr>
          <w:rFonts w:ascii="Arial" w:hAnsi="Arial"/>
          <w:sz w:val="20"/>
          <w:szCs w:val="20"/>
          <w:vertAlign w:val="superscript"/>
          <w:lang w:val="en-US"/>
        </w:rPr>
        <w:t>15</w:t>
      </w:r>
      <w:r w:rsidR="00F31C85">
        <w:rPr>
          <w:rFonts w:ascii="Arial" w:hAnsi="Arial"/>
          <w:sz w:val="20"/>
          <w:szCs w:val="20"/>
          <w:lang w:val="en-US"/>
        </w:rPr>
        <w:t>N) isotopes will be measured from blood plasma, representing basal resources (</w:t>
      </w:r>
      <w:r w:rsidR="00F31C85">
        <w:rPr>
          <w:rFonts w:ascii="Arial" w:eastAsia="Arial" w:hAnsi="Arial" w:cs="Arial"/>
          <w:sz w:val="20"/>
          <w:szCs w:val="20"/>
          <w:lang w:val="en-US"/>
        </w:rPr>
        <w:t>C</w:t>
      </w:r>
      <w:r w:rsidR="00F31C85" w:rsidRPr="005C3A6B">
        <w:rPr>
          <w:rFonts w:ascii="Arial" w:eastAsia="Arial" w:hAnsi="Arial" w:cs="Arial"/>
          <w:sz w:val="20"/>
          <w:szCs w:val="20"/>
          <w:vertAlign w:val="subscript"/>
          <w:lang w:val="en-US"/>
        </w:rPr>
        <w:t>3</w:t>
      </w:r>
      <w:r w:rsidR="00F31C85">
        <w:rPr>
          <w:rFonts w:ascii="Arial" w:eastAsia="Arial" w:hAnsi="Arial" w:cs="Arial"/>
          <w:sz w:val="20"/>
          <w:szCs w:val="20"/>
          <w:lang w:val="en-US"/>
        </w:rPr>
        <w:t xml:space="preserve"> vs C</w:t>
      </w:r>
      <w:r w:rsidR="00F31C85" w:rsidRPr="005C3A6B">
        <w:rPr>
          <w:rFonts w:ascii="Arial" w:eastAsia="Arial" w:hAnsi="Arial" w:cs="Arial"/>
          <w:sz w:val="20"/>
          <w:szCs w:val="20"/>
          <w:vertAlign w:val="subscript"/>
          <w:lang w:val="en-US"/>
        </w:rPr>
        <w:t>4</w:t>
      </w:r>
      <w:r w:rsidR="00F31C85">
        <w:rPr>
          <w:rFonts w:ascii="Arial" w:eastAsia="Arial" w:hAnsi="Arial" w:cs="Arial"/>
          <w:sz w:val="20"/>
          <w:szCs w:val="20"/>
          <w:lang w:val="en-US"/>
        </w:rPr>
        <w:t xml:space="preserve"> plants</w:t>
      </w:r>
      <w:r w:rsidR="00F31C85">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00F31C85" w:rsidRPr="002B3A06">
        <w:rPr>
          <w:rFonts w:ascii="Arial" w:hAnsi="Arial"/>
          <w:sz w:val="20"/>
          <w:szCs w:val="20"/>
          <w:lang w:val="en-US"/>
        </w:rPr>
        <w:t>To date</w:t>
      </w:r>
      <w:r w:rsidR="00F31C85">
        <w:rPr>
          <w:rFonts w:ascii="Arial" w:hAnsi="Arial"/>
          <w:sz w:val="20"/>
          <w:szCs w:val="20"/>
          <w:lang w:val="en-US"/>
        </w:rPr>
        <w:t>,</w:t>
      </w:r>
      <w:r w:rsidR="00F31C85" w:rsidRPr="002B3A06">
        <w:rPr>
          <w:rFonts w:ascii="Arial" w:hAnsi="Arial"/>
          <w:sz w:val="20"/>
          <w:szCs w:val="20"/>
          <w:lang w:val="en-US"/>
        </w:rPr>
        <w:t xml:space="preserve"> we have collected nearly 5</w:t>
      </w:r>
      <w:r w:rsidR="00F31C85">
        <w:rPr>
          <w:rFonts w:ascii="Arial" w:hAnsi="Arial"/>
          <w:sz w:val="20"/>
          <w:szCs w:val="20"/>
          <w:lang w:val="en-US"/>
        </w:rPr>
        <w:t>,</w:t>
      </w:r>
      <w:r w:rsidR="00F31C85" w:rsidRPr="002B3A06">
        <w:rPr>
          <w:rFonts w:ascii="Arial" w:hAnsi="Arial"/>
          <w:sz w:val="20"/>
          <w:szCs w:val="20"/>
          <w:lang w:val="en-US"/>
        </w:rPr>
        <w:t>000 blood plasma stable isotope measurements</w:t>
      </w:r>
      <w:r w:rsidR="00F31C85">
        <w:rPr>
          <w:rFonts w:ascii="Arial" w:hAnsi="Arial"/>
          <w:sz w:val="20"/>
          <w:szCs w:val="20"/>
          <w:lang w:val="en-US"/>
        </w:rPr>
        <w:t>;</w:t>
      </w:r>
      <w:r w:rsidR="00F31C85" w:rsidRPr="002B3A06">
        <w:rPr>
          <w:rFonts w:ascii="Arial" w:hAnsi="Arial"/>
          <w:sz w:val="20"/>
          <w:szCs w:val="20"/>
          <w:lang w:val="en-US"/>
        </w:rPr>
        <w:t xml:space="preserve"> we expect to </w:t>
      </w:r>
      <w:r w:rsidR="00F31C85" w:rsidRPr="000F7E34">
        <w:rPr>
          <w:rFonts w:ascii="Arial" w:hAnsi="Arial"/>
          <w:sz w:val="20"/>
          <w:szCs w:val="20"/>
          <w:lang w:val="en-US"/>
        </w:rPr>
        <w:t>sample ~400 additional unique individuals per year (1</w:t>
      </w:r>
      <w:r w:rsidR="00F31C85">
        <w:rPr>
          <w:rFonts w:ascii="Arial" w:hAnsi="Arial"/>
          <w:sz w:val="20"/>
          <w:szCs w:val="20"/>
          <w:lang w:val="en-US"/>
        </w:rPr>
        <w:t>,</w:t>
      </w:r>
      <w:r w:rsidR="00F31C85" w:rsidRPr="000F7E34">
        <w:rPr>
          <w:rFonts w:ascii="Arial" w:hAnsi="Arial"/>
          <w:sz w:val="20"/>
          <w:szCs w:val="20"/>
          <w:lang w:val="en-US"/>
        </w:rPr>
        <w:t>200 samples total) in this study. We also collected 1</w:t>
      </w:r>
      <w:r w:rsidR="00F31C85">
        <w:rPr>
          <w:rFonts w:ascii="Arial" w:hAnsi="Arial"/>
          <w:sz w:val="20"/>
          <w:szCs w:val="20"/>
          <w:lang w:val="en-US"/>
        </w:rPr>
        <w:t>,</w:t>
      </w:r>
      <w:r w:rsidR="00F31C85" w:rsidRPr="000F7E34">
        <w:rPr>
          <w:rFonts w:ascii="Arial" w:hAnsi="Arial"/>
          <w:sz w:val="20"/>
          <w:szCs w:val="20"/>
          <w:lang w:val="en-US"/>
        </w:rPr>
        <w:t>800 fecal samples from 2015–2020</w:t>
      </w:r>
      <w:r w:rsidR="00F31C85">
        <w:rPr>
          <w:rFonts w:ascii="Arial" w:hAnsi="Arial"/>
          <w:sz w:val="20"/>
          <w:szCs w:val="20"/>
          <w:lang w:val="en-US"/>
        </w:rPr>
        <w:t xml:space="preserve">; </w:t>
      </w:r>
      <w:r w:rsidR="00F31C85" w:rsidRPr="000F7E34">
        <w:rPr>
          <w:rFonts w:ascii="Arial" w:hAnsi="Arial"/>
          <w:sz w:val="20"/>
          <w:szCs w:val="20"/>
          <w:lang w:val="en-US"/>
        </w:rPr>
        <w:t xml:space="preserve">we anticipate collecting </w:t>
      </w:r>
      <w:r w:rsidR="00F31C85">
        <w:rPr>
          <w:rFonts w:ascii="Arial" w:hAnsi="Arial"/>
          <w:sz w:val="20"/>
          <w:szCs w:val="20"/>
          <w:lang w:val="en-US"/>
        </w:rPr>
        <w:t>~</w:t>
      </w:r>
      <w:r w:rsidR="00F31C85" w:rsidRPr="000F7E34">
        <w:rPr>
          <w:rFonts w:ascii="Arial" w:hAnsi="Arial"/>
          <w:sz w:val="20"/>
          <w:szCs w:val="20"/>
          <w:lang w:val="en-US"/>
        </w:rPr>
        <w:t>400 samples per</w:t>
      </w:r>
      <w:r w:rsidR="00F31C85"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14863468" w:rsidR="007870FD" w:rsidRDefault="007870FD" w:rsidP="00915064">
      <w:pPr>
        <w:pStyle w:val="Body"/>
        <w:tabs>
          <w:tab w:val="left" w:pos="432"/>
        </w:tabs>
        <w:rPr>
          <w:rFonts w:ascii="Arial" w:hAnsi="Arial"/>
          <w:sz w:val="20"/>
          <w:szCs w:val="20"/>
          <w:lang w:val="en-US"/>
        </w:rPr>
      </w:pPr>
    </w:p>
    <w:p w14:paraId="28124AD4" w14:textId="1E7C9B22" w:rsidR="007870FD" w:rsidRDefault="00547EA4" w:rsidP="007870FD">
      <w:pPr>
        <w:pStyle w:val="Body"/>
        <w:tabs>
          <w:tab w:val="left" w:pos="432"/>
        </w:tabs>
        <w:rPr>
          <w:rFonts w:ascii="Arial" w:eastAsia="Arial" w:hAnsi="Arial" w:cs="Arial"/>
          <w:sz w:val="20"/>
          <w:szCs w:val="20"/>
          <w:lang w:val="en-US"/>
        </w:rPr>
      </w:pPr>
      <w:r>
        <w:rPr>
          <w:rFonts w:ascii="Arial" w:hAnsi="Arial"/>
          <w:sz w:val="20"/>
          <w:szCs w:val="20"/>
          <w:lang w:val="en-US"/>
        </w:rPr>
        <w:tab/>
      </w:r>
      <w:r w:rsidR="007870FD">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level. To quantify </w:t>
      </w:r>
      <w:r w:rsidR="00871B03">
        <w:rPr>
          <w:rFonts w:ascii="Arial" w:hAnsi="Arial"/>
          <w:sz w:val="20"/>
          <w:szCs w:val="20"/>
          <w:lang w:val="en-US"/>
        </w:rPr>
        <w:t xml:space="preserve">individual </w:t>
      </w:r>
      <w:r w:rsidR="007870FD">
        <w:rPr>
          <w:rFonts w:ascii="Arial" w:hAnsi="Arial"/>
          <w:sz w:val="20"/>
          <w:szCs w:val="20"/>
          <w:lang w:val="en-US"/>
        </w:rPr>
        <w:t>specialization and generalization we will then estimate the total niche width (TNW) of the population as the union of individual ellipses or hypervolumes (Sheppard et al. 2018</w:t>
      </w:r>
      <w:r w:rsidR="002E3E5B">
        <w:rPr>
          <w:rFonts w:ascii="Arial" w:hAnsi="Arial"/>
          <w:sz w:val="20"/>
          <w:szCs w:val="20"/>
          <w:lang w:val="en-US"/>
        </w:rPr>
        <w:t>; Fig. 4A</w:t>
      </w:r>
      <w:r w:rsidR="007870FD">
        <w:rPr>
          <w:rFonts w:ascii="Arial" w:hAnsi="Arial"/>
          <w:sz w:val="20"/>
          <w:szCs w:val="20"/>
          <w:lang w:val="en-US"/>
        </w:rPr>
        <w:t xml:space="preserve">) and calculate RINI as the proportion of TNW occupied per individual. Further, with capture-recapture probabilities &gt;75% we will </w:t>
      </w:r>
      <w:r w:rsidR="007870FD">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5AA10A65" w:rsidR="00F31C85" w:rsidRDefault="00B7139B" w:rsidP="00F31C85">
      <w:pPr>
        <w:pStyle w:val="Body"/>
        <w:tabs>
          <w:tab w:val="left" w:pos="432"/>
        </w:tabs>
        <w:ind w:firstLine="432"/>
        <w:rPr>
          <w:rFonts w:ascii="Arial" w:eastAsia="Arial" w:hAnsi="Arial" w:cs="Arial"/>
          <w:sz w:val="20"/>
          <w:szCs w:val="20"/>
          <w:lang w:val="en-US"/>
        </w:rPr>
      </w:pPr>
      <w:ins w:id="167" w:author="Justin Yeakel" w:date="2021-08-24T17:13:00Z">
        <w:r>
          <w:rPr>
            <w:rFonts w:ascii="Arial" w:eastAsia="Arial" w:hAnsi="Arial" w:cs="Arial"/>
            <w:sz w:val="20"/>
            <w:szCs w:val="20"/>
            <w:lang w:val="en-US"/>
          </w:rPr>
          <w:t>Increasing</w:t>
        </w:r>
      </w:ins>
      <w:ins w:id="168" w:author="Justin Yeakel" w:date="2021-08-24T17:14:00Z">
        <w:r w:rsidR="00D136FA">
          <w:rPr>
            <w:rFonts w:ascii="Arial" w:eastAsia="Arial" w:hAnsi="Arial" w:cs="Arial"/>
            <w:sz w:val="20"/>
            <w:szCs w:val="20"/>
            <w:lang w:val="en-US"/>
          </w:rPr>
          <w:t xml:space="preserve"> measured</w:t>
        </w:r>
      </w:ins>
      <w:ins w:id="169" w:author="Justin Yeakel" w:date="2021-08-24T17:13:00Z">
        <w:r>
          <w:rPr>
            <w:rFonts w:ascii="Arial" w:eastAsia="Arial" w:hAnsi="Arial" w:cs="Arial"/>
            <w:sz w:val="20"/>
            <w:szCs w:val="20"/>
            <w:lang w:val="en-US"/>
          </w:rPr>
          <w:t xml:space="preserve"> resolu</w:t>
        </w:r>
        <w:r w:rsidR="00D136FA">
          <w:rPr>
            <w:rFonts w:ascii="Arial" w:eastAsia="Arial" w:hAnsi="Arial" w:cs="Arial"/>
            <w:sz w:val="20"/>
            <w:szCs w:val="20"/>
            <w:lang w:val="en-US"/>
          </w:rPr>
          <w:t>tion of resource acquisition, w</w:t>
        </w:r>
      </w:ins>
      <w:del w:id="170" w:author="Justin Yeakel" w:date="2021-08-24T17:13:00Z">
        <w:r w:rsidR="00F31C85" w:rsidRPr="00727593" w:rsidDel="00D136FA">
          <w:rPr>
            <w:rFonts w:ascii="Arial" w:eastAsia="Arial" w:hAnsi="Arial" w:cs="Arial"/>
            <w:sz w:val="20"/>
            <w:szCs w:val="20"/>
            <w:lang w:val="en-US"/>
          </w:rPr>
          <w:delText>W</w:delText>
        </w:r>
      </w:del>
      <w:r w:rsidR="00F31C85" w:rsidRPr="00727593">
        <w:rPr>
          <w:rFonts w:ascii="Arial" w:eastAsia="Arial" w:hAnsi="Arial" w:cs="Arial"/>
          <w:sz w:val="20"/>
          <w:szCs w:val="20"/>
          <w:lang w:val="en-US"/>
        </w:rPr>
        <w:t xml:space="preserve">e will </w:t>
      </w:r>
      <w:del w:id="171" w:author="Justin Yeakel" w:date="2021-08-24T17:14:00Z">
        <w:r w:rsidR="00F31C85" w:rsidDel="00D136FA">
          <w:rPr>
            <w:rFonts w:ascii="Arial" w:eastAsia="Arial" w:hAnsi="Arial" w:cs="Arial"/>
            <w:sz w:val="20"/>
            <w:szCs w:val="20"/>
            <w:lang w:val="en-US"/>
          </w:rPr>
          <w:delText>also</w:delText>
        </w:r>
        <w:r w:rsidR="00F31C85" w:rsidRPr="00727593" w:rsidDel="00D136FA">
          <w:rPr>
            <w:rFonts w:ascii="Arial" w:eastAsia="Arial" w:hAnsi="Arial" w:cs="Arial"/>
            <w:sz w:val="20"/>
            <w:szCs w:val="20"/>
            <w:lang w:val="en-US"/>
          </w:rPr>
          <w:delText xml:space="preserve"> </w:delText>
        </w:r>
      </w:del>
      <w:r w:rsidR="00F31C85" w:rsidRPr="00727593">
        <w:rPr>
          <w:rFonts w:ascii="Arial" w:eastAsia="Arial" w:hAnsi="Arial" w:cs="Arial"/>
          <w:sz w:val="20"/>
          <w:szCs w:val="20"/>
          <w:lang w:val="en-US"/>
        </w:rPr>
        <w:t xml:space="preserve">quantify </w:t>
      </w:r>
      <w:r w:rsidR="00F31C85">
        <w:rPr>
          <w:rFonts w:ascii="Arial" w:eastAsia="Arial" w:hAnsi="Arial" w:cs="Arial"/>
          <w:sz w:val="20"/>
          <w:szCs w:val="20"/>
          <w:lang w:val="en-US"/>
        </w:rPr>
        <w:t>proportional</w:t>
      </w:r>
      <w:r w:rsidR="00F31C85" w:rsidRPr="00727593">
        <w:rPr>
          <w:rFonts w:ascii="Arial" w:eastAsia="Arial" w:hAnsi="Arial" w:cs="Arial"/>
          <w:sz w:val="20"/>
          <w:szCs w:val="20"/>
          <w:lang w:val="en-US"/>
        </w:rPr>
        <w:t xml:space="preserve"> resource selection and</w:t>
      </w:r>
      <w:r w:rsidR="00F31C85">
        <w:rPr>
          <w:rFonts w:ascii="Arial" w:eastAsia="Arial" w:hAnsi="Arial" w:cs="Arial"/>
          <w:sz w:val="20"/>
          <w:szCs w:val="20"/>
          <w:lang w:val="en-US"/>
        </w:rPr>
        <w:t xml:space="preserve"> </w:t>
      </w:r>
      <w:r w:rsidR="00F31C85" w:rsidRPr="00727593">
        <w:rPr>
          <w:rFonts w:ascii="Arial" w:eastAsia="Arial" w:hAnsi="Arial" w:cs="Arial"/>
          <w:sz w:val="20"/>
          <w:szCs w:val="20"/>
          <w:lang w:val="en-US"/>
        </w:rPr>
        <w:t xml:space="preserve">assimilation </w:t>
      </w:r>
      <w:r w:rsidR="00F31C85">
        <w:rPr>
          <w:rFonts w:ascii="Arial" w:eastAsia="Arial" w:hAnsi="Arial" w:cs="Arial"/>
          <w:sz w:val="20"/>
          <w:szCs w:val="20"/>
          <w:lang w:val="en-US"/>
        </w:rPr>
        <w:t xml:space="preserve">at the individual and population levels. We will </w:t>
      </w:r>
      <w:r w:rsidR="00F31C85" w:rsidRPr="00727593">
        <w:rPr>
          <w:rFonts w:ascii="Arial" w:eastAsia="Arial" w:hAnsi="Arial" w:cs="Arial"/>
          <w:sz w:val="20"/>
          <w:szCs w:val="20"/>
          <w:lang w:val="en-US"/>
        </w:rPr>
        <w:t>combin</w:t>
      </w:r>
      <w:r w:rsidR="00F31C85">
        <w:rPr>
          <w:rFonts w:ascii="Arial" w:eastAsia="Arial" w:hAnsi="Arial" w:cs="Arial"/>
          <w:sz w:val="20"/>
          <w:szCs w:val="20"/>
          <w:lang w:val="en-US"/>
        </w:rPr>
        <w:t>e</w:t>
      </w:r>
      <w:r w:rsidR="00F31C85" w:rsidRPr="00727593">
        <w:rPr>
          <w:rFonts w:ascii="Arial" w:eastAsia="Arial" w:hAnsi="Arial" w:cs="Arial"/>
          <w:sz w:val="20"/>
          <w:szCs w:val="20"/>
          <w:lang w:val="en-US"/>
        </w:rPr>
        <w:t xml:space="preserve"> DNA data with stable isotope mixing models (Stock et al. 2018) to identify the </w:t>
      </w:r>
      <w:r w:rsidR="00F31C85">
        <w:rPr>
          <w:rFonts w:ascii="Arial" w:eastAsia="Arial" w:hAnsi="Arial" w:cs="Arial"/>
          <w:sz w:val="20"/>
          <w:szCs w:val="20"/>
          <w:lang w:val="en-US"/>
        </w:rPr>
        <w:t>specific</w:t>
      </w:r>
      <w:r w:rsidR="00F31C85" w:rsidRPr="00727593">
        <w:rPr>
          <w:rFonts w:ascii="Arial" w:eastAsia="Arial" w:hAnsi="Arial" w:cs="Arial"/>
          <w:sz w:val="20"/>
          <w:szCs w:val="20"/>
          <w:lang w:val="en-US"/>
        </w:rPr>
        <w:t xml:space="preserve"> plant and arthropod species consumed by animals over daily time scales (DNA) and the </w:t>
      </w:r>
      <w:r w:rsidR="00F31C85">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2208" behindDoc="0" locked="0" layoutInCell="1" allowOverlap="1" wp14:anchorId="73249810" wp14:editId="215742BA">
                <wp:simplePos x="0" y="0"/>
                <wp:positionH relativeFrom="column">
                  <wp:posOffset>3200400</wp:posOffset>
                </wp:positionH>
                <wp:positionV relativeFrom="paragraph">
                  <wp:posOffset>-3921125</wp:posOffset>
                </wp:positionV>
                <wp:extent cx="2696210" cy="4986655"/>
                <wp:effectExtent l="0" t="0" r="0" b="0"/>
                <wp:wrapTight wrapText="bothSides">
                  <wp:wrapPolygon edited="0">
                    <wp:start x="0" y="0"/>
                    <wp:lineTo x="0" y="16888"/>
                    <wp:lineTo x="203" y="21454"/>
                    <wp:lineTo x="21366" y="21454"/>
                    <wp:lineTo x="2106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696210" cy="4986655"/>
                          <a:chOff x="0" y="0"/>
                          <a:chExt cx="2696210" cy="4987837"/>
                        </a:xfrm>
                      </wpg:grpSpPr>
                      <wps:wsp>
                        <wps:cNvPr id="16" name="Text Box 15"/>
                        <wps:cNvSpPr txBox="1"/>
                        <wps:spPr>
                          <a:xfrm>
                            <a:off x="0" y="3901551"/>
                            <a:ext cx="2696210" cy="1086286"/>
                          </a:xfrm>
                          <a:prstGeom prst="rect">
                            <a:avLst/>
                          </a:prstGeom>
                          <a:noFill/>
                          <a:ln w="12700" cap="flat">
                            <a:noFill/>
                            <a:miter lim="400000"/>
                          </a:ln>
                          <a:effectLst/>
                        </wps:spPr>
                        <wps:txbx>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V relativeFrom="margin">
                  <wp14:pctHeight>0</wp14:pctHeight>
                </wp14:sizeRelV>
              </wp:anchor>
            </w:drawing>
          </mc:Choice>
          <mc:Fallback>
            <w:pict>
              <v:group w14:anchorId="73249810" id="Group 15" o:spid="_x0000_s1035" style="position:absolute;left:0;text-align:left;margin-left:252pt;margin-top:-308.75pt;width:212.3pt;height:392.65pt;z-index:251742208;mso-height-relative:margin" coordsize="26962,4987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PC9yZGY6U2VxPgogICAgICAgICA8&#13;&#10;L3htcE1NOkhpc3Rvcnk+CiAgICAgICAgIDxpbGx1c3RyYXRvcjpDcmVhdG9yU3ViVG9vbD5BZG9i&#13;&#10;ZSBJbGx1c3RyYXRvcjwvaWxsdXN0cmF0b3I6Q3JlYXRvclN1YlRvb2w+CiAgICAgICAgIDxwaG90&#13;&#10;b3Nob3A6Q29sb3JNb2RlPjM8L3Bob3Rvc2hvcDpDb2xvck1vZGU+CiAgICAgICAgIDxwaG90b3No&#13;&#10;b3A6SUNDUHJvZmlsZT5zUkdCIElFQzYxOTY2LTIuMTwvcGhvdG9zaG9wOklDQ1Byb2ZpbGU+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C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F/&#13;&#10;gX+Bf4F/gX+Bf4F/gX+Bf4F/gX/9f4H/1f8Av64AgQCBAIEAgQCBAIEAgQCBAIEAgQD9AIH/1f8C&#13;&#10;778v2QD+MwAN3ACBAIEAgQD7AAAN/jOLAKEA/hoABuUAgQDLAAMaMzMmuwCBAPMA/hoABpMAnQD+&#13;&#10;MwAN6QD9AIH/0/8Ab9k//jMAPNw/gT/TPwM4MzM2sz+BP/s/ADz+M4s/oT/+MwA85T+BP8s/Azgz&#13;&#10;Mza7P4E/8z/+MwA8kz+dP/4zADzpP/0/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pkA5dz/gf/T/wOZMzNls/+B&#13;&#10;//v/AOX+mYv/of/+MwDM5f+B/8v/A8yZmbK7/4H/8//+MwDMk/+d//6ZAOXp//3/gf+B/4H/0/8D&#13;&#10;smVljLP/gf+B/6H//swA8uX/gf+B/4H/8//+zADyk/+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OX+mej/gf+B//j/A8yZmcyO/4H/0v/+mQDl&#13;&#10;tP+B/63/AOX+mdn/gf+H/wXMmZmy//+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X+Bf4F/gX+Bf4F/gX+Bf4F/gX+Bf/1/gf/V/wC/rgCBAIEAgQCBAIEAgQCBAIEAgQCB&#13;&#10;AP0Agf/V/wLvvy/ZAP4zAA3cAIEAgQCBAPsAAA3+M4sAoQD+GgAG5QCBAMsAAxozMya7AIEA8wD+&#13;&#10;GgAGkwCdAP4zAA3pAP0Agf/T/wBv2T/+MwA83D+BP9M/AzgzMzazP4E/+z8APP4ziz+hP/4zADzl&#13;&#10;P4E/yz8DODMzNrs/gT/zP/4zADyTP50//jMAPOk//T+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Mz+M+j/gf+B//j/A5kzM5mO/4H/0v/+MwDM&#13;&#10;tP+B/63/AMz+M9n/gf+H/wWZMzNl//+B//3/gf+e/wDl/pno/4H/gf/4/wPMmZnMjv+B/9L//pkA&#13;&#10;5bT/gf+t/wDl/pnZ/4H/h/8FzJmZsv//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X+Bf4F/gX+Bf4F/gX+Bf4F/gX+Bf/1/gf/V/wC/rgCBAIEAgQCBAIEA&#13;&#10;gQCBAIEAgQCBAP0Agf/V/wLvvy/ZAP4zAA3cAIEAgQCBAPsAAA3+M4sAoQD+GgAG5QCBAMsAAxoz&#13;&#10;Mya7AIEA8wD+GgAGkwCdAP4zAA3pAP0Agf/T/wBv2T/+MwA83D+BP9M/AzgzMzazP4E/+z8APP4z&#13;&#10;iz+hP/4zADzlP4E/yz8DODMzNrs/gT/zP/4zADyTP50//jMAPOk//T+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4zAMzc/4H/0/8DmTMzZbP/gf/7/wDM/jOL/6H//jMAzOX/&#13;&#10;gf/L/wOZMzNlu/+B//P//jMAzJP/nf/+MwDM6f/9/4H/qv/+MwDM3P+B/9P/A5kzM2Wz/4H/+/8A&#13;&#10;zP4zi/+h//4zAMzl/4H/y/8DmTMzZbv/gf/z//4zAMyT/53//jMAzOn//f+B/6r//jMAzNz/gf/T&#13;&#10;/wOZMzNls/+B//v/AMz+M4v/of/+MwDM5f+B/8v/A5kzM2W7/4H/8//+MwDMk/+d//4zAMzp//3/&#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QDl3P+B/9P/A5kzM2Wz/4H/+/8A5f6Zi/+h//4zAMzl/4H/y/8DzJmZsrv/gf/z//4zAMyT/53/&#13;&#10;/pkA5en//f+B/4H/gf/T/wOyZWWMs/+B/4H/of/+zADy5f+B/4H/gf/z//7MAPKT/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5f6Z6P+B/4H/+P8DzJmZzI7/gf/S//6ZAOW0&#13;&#10;/4H/rf8A5f6Z2f+B/4f/BcyZmbL//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">
                <v:shape id="Text Box 15" o:spid="_x0000_s1036" type="#_x0000_t202" style="position:absolute;top:39015;width:26962;height:10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r w:rsidR="00F31C85" w:rsidRPr="00727593">
        <w:rPr>
          <w:rFonts w:ascii="Arial" w:eastAsia="Arial" w:hAnsi="Arial" w:cs="Arial"/>
          <w:sz w:val="20"/>
          <w:szCs w:val="20"/>
          <w:lang w:val="en-US"/>
        </w:rPr>
        <w:t xml:space="preserve">proportional assimilation of these resources over weekly scales (stable isotopes). Mixing models will </w:t>
      </w:r>
      <w:r w:rsidR="00F31C85">
        <w:rPr>
          <w:rFonts w:ascii="Arial" w:eastAsia="Arial" w:hAnsi="Arial" w:cs="Arial"/>
          <w:sz w:val="20"/>
          <w:szCs w:val="20"/>
          <w:lang w:val="en-US"/>
        </w:rPr>
        <w:t>combine</w:t>
      </w:r>
      <w:r w:rsidR="00F31C85" w:rsidRPr="00727593">
        <w:rPr>
          <w:rFonts w:ascii="Arial" w:eastAsia="Arial" w:hAnsi="Arial" w:cs="Arial"/>
          <w:sz w:val="20"/>
          <w:szCs w:val="20"/>
          <w:lang w:val="en-US"/>
        </w:rPr>
        <w:t xml:space="preserve"> </w:t>
      </w:r>
      <w:r w:rsidR="00F31C85">
        <w:rPr>
          <w:rFonts w:ascii="Symbol" w:eastAsia="Arial" w:hAnsi="Symbol" w:cs="Arial"/>
          <w:sz w:val="20"/>
          <w:szCs w:val="20"/>
          <w:lang w:val="en-US"/>
        </w:rPr>
        <w:t>d</w:t>
      </w:r>
      <w:r w:rsidR="00F31C85" w:rsidRPr="00727593">
        <w:rPr>
          <w:rFonts w:ascii="Arial" w:eastAsia="Arial" w:hAnsi="Arial" w:cs="Arial"/>
          <w:sz w:val="20"/>
          <w:szCs w:val="20"/>
          <w:vertAlign w:val="superscript"/>
          <w:lang w:val="en-US"/>
        </w:rPr>
        <w:t>13</w:t>
      </w:r>
      <w:r w:rsidR="00F31C85" w:rsidRPr="00727593">
        <w:rPr>
          <w:rFonts w:ascii="Arial" w:eastAsia="Arial" w:hAnsi="Arial" w:cs="Arial"/>
          <w:sz w:val="20"/>
          <w:szCs w:val="20"/>
          <w:lang w:val="sv-SE"/>
        </w:rPr>
        <w:t xml:space="preserve">C and </w:t>
      </w:r>
      <w:r w:rsidR="00F31C85">
        <w:rPr>
          <w:rFonts w:ascii="Symbol" w:eastAsia="Arial" w:hAnsi="Symbol" w:cs="Arial"/>
          <w:sz w:val="20"/>
          <w:szCs w:val="20"/>
          <w:lang w:val="en-US"/>
        </w:rPr>
        <w:t>d</w:t>
      </w:r>
      <w:r w:rsidR="00F31C85" w:rsidRPr="00727593">
        <w:rPr>
          <w:rFonts w:ascii="Arial" w:eastAsia="Arial" w:hAnsi="Arial" w:cs="Arial"/>
          <w:sz w:val="20"/>
          <w:szCs w:val="20"/>
          <w:vertAlign w:val="superscript"/>
          <w:lang w:val="en-US"/>
        </w:rPr>
        <w:t>15</w:t>
      </w:r>
      <w:r w:rsidR="00F31C85" w:rsidRPr="00727593">
        <w:rPr>
          <w:rFonts w:ascii="Arial" w:eastAsia="Arial" w:hAnsi="Arial" w:cs="Arial"/>
          <w:sz w:val="20"/>
          <w:szCs w:val="20"/>
          <w:lang w:val="en-US"/>
        </w:rPr>
        <w:t xml:space="preserve">N </w:t>
      </w:r>
      <w:r w:rsidR="00F31C85">
        <w:rPr>
          <w:rFonts w:ascii="Arial" w:eastAsia="Arial" w:hAnsi="Arial" w:cs="Arial"/>
          <w:sz w:val="20"/>
          <w:szCs w:val="20"/>
          <w:lang w:val="en-US"/>
        </w:rPr>
        <w:t>data from</w:t>
      </w:r>
      <w:r w:rsidR="00F31C85" w:rsidRPr="00727593">
        <w:rPr>
          <w:rFonts w:ascii="Arial" w:eastAsia="Arial" w:hAnsi="Arial" w:cs="Arial"/>
          <w:sz w:val="20"/>
          <w:szCs w:val="20"/>
          <w:lang w:val="en-US"/>
        </w:rPr>
        <w:t xml:space="preserve"> plant</w:t>
      </w:r>
      <w:r w:rsidR="00F31C85">
        <w:rPr>
          <w:rFonts w:ascii="Arial" w:eastAsia="Arial" w:hAnsi="Arial" w:cs="Arial"/>
          <w:sz w:val="20"/>
          <w:szCs w:val="20"/>
          <w:lang w:val="en-US"/>
        </w:rPr>
        <w:t xml:space="preserve"> and</w:t>
      </w:r>
      <w:r w:rsidR="00F31C85" w:rsidRPr="00727593">
        <w:rPr>
          <w:rFonts w:ascii="Arial" w:eastAsia="Arial" w:hAnsi="Arial" w:cs="Arial"/>
          <w:sz w:val="20"/>
          <w:szCs w:val="20"/>
          <w:lang w:val="en-US"/>
        </w:rPr>
        <w:t xml:space="preserve"> arthropod</w:t>
      </w:r>
      <w:r w:rsidR="00F31C85">
        <w:rPr>
          <w:rFonts w:ascii="Arial" w:eastAsia="Arial" w:hAnsi="Arial" w:cs="Arial"/>
          <w:sz w:val="20"/>
          <w:szCs w:val="20"/>
          <w:lang w:val="en-US"/>
        </w:rPr>
        <w:t xml:space="preserve"> species with small mammal </w:t>
      </w:r>
      <w:r w:rsidR="00F31C85" w:rsidRPr="00727593">
        <w:rPr>
          <w:rFonts w:ascii="Arial" w:eastAsia="Arial" w:hAnsi="Arial" w:cs="Arial"/>
          <w:sz w:val="20"/>
          <w:szCs w:val="20"/>
          <w:lang w:val="en-US"/>
        </w:rPr>
        <w:t xml:space="preserve">blood plasma collected during our monthly trapping bouts. Blood </w:t>
      </w:r>
      <w:r w:rsidR="00F31C85">
        <w:rPr>
          <w:rFonts w:ascii="Arial" w:eastAsia="Arial" w:hAnsi="Arial" w:cs="Arial"/>
          <w:sz w:val="20"/>
          <w:szCs w:val="20"/>
          <w:lang w:val="en-US"/>
        </w:rPr>
        <w:t xml:space="preserve">plasma isotope data </w:t>
      </w:r>
      <w:r w:rsidR="00F31C85" w:rsidRPr="00727593">
        <w:rPr>
          <w:rFonts w:ascii="Arial" w:eastAsia="Arial" w:hAnsi="Arial" w:cs="Arial"/>
          <w:sz w:val="20"/>
          <w:szCs w:val="20"/>
          <w:lang w:val="en-US"/>
        </w:rPr>
        <w:t>will be corrected for tissue-specific trophic discrimination using published estimates for herbivorous and omnivorous rodents (</w:t>
      </w:r>
      <w:r w:rsidR="00F31C85" w:rsidRPr="008171E7">
        <w:rPr>
          <w:rFonts w:ascii="Arial" w:eastAsia="Arial" w:hAnsi="Arial" w:cs="Arial"/>
          <w:sz w:val="20"/>
          <w:szCs w:val="20"/>
          <w:highlight w:val="yellow"/>
          <w:lang w:val="en-US"/>
        </w:rPr>
        <w:t>REFS</w:t>
      </w:r>
      <w:r w:rsidR="00F31C85" w:rsidRPr="00727593">
        <w:rPr>
          <w:rFonts w:ascii="Arial" w:eastAsia="Arial" w:hAnsi="Arial" w:cs="Arial"/>
          <w:sz w:val="20"/>
          <w:szCs w:val="20"/>
          <w:lang w:val="en-US"/>
        </w:rPr>
        <w:t xml:space="preserve">). To estimate proportional assimilation of plant and arthropod resources, we will first define the </w:t>
      </w:r>
      <w:r w:rsidR="00F31C85">
        <w:rPr>
          <w:rFonts w:ascii="Arial" w:eastAsia="Arial" w:hAnsi="Arial" w:cs="Arial"/>
          <w:sz w:val="20"/>
          <w:szCs w:val="20"/>
          <w:lang w:val="en-US"/>
        </w:rPr>
        <w:t>re</w:t>
      </w:r>
      <w:r w:rsidR="00F31C85" w:rsidRPr="00727593">
        <w:rPr>
          <w:rFonts w:ascii="Arial" w:eastAsia="Arial" w:hAnsi="Arial" w:cs="Arial"/>
          <w:sz w:val="20"/>
          <w:szCs w:val="20"/>
          <w:lang w:val="en-US"/>
        </w:rPr>
        <w:t xml:space="preserve">sources in our isotopic mixing space using </w:t>
      </w:r>
      <w:r w:rsidR="00F31C85">
        <w:rPr>
          <w:rFonts w:ascii="Arial" w:eastAsia="Arial" w:hAnsi="Arial" w:cs="Arial"/>
          <w:sz w:val="20"/>
          <w:szCs w:val="20"/>
          <w:lang w:val="en-US"/>
        </w:rPr>
        <w:t>DNA</w:t>
      </w:r>
      <w:r w:rsidR="00F31C85" w:rsidRPr="00727593">
        <w:rPr>
          <w:rFonts w:ascii="Arial" w:eastAsia="Arial" w:hAnsi="Arial" w:cs="Arial"/>
          <w:sz w:val="20"/>
          <w:szCs w:val="20"/>
          <w:lang w:val="en-US"/>
        </w:rPr>
        <w:t xml:space="preserve"> metabarcoding data to limit estimates to resources known to be consumed. We will also use </w:t>
      </w:r>
      <w:r w:rsidR="00F31C85">
        <w:rPr>
          <w:rFonts w:ascii="Arial" w:eastAsia="Arial" w:hAnsi="Arial" w:cs="Arial"/>
          <w:sz w:val="20"/>
          <w:szCs w:val="20"/>
          <w:lang w:val="en-US"/>
        </w:rPr>
        <w:t>frequency of occurrence (FOO)</w:t>
      </w:r>
      <w:r w:rsidR="00F31C85" w:rsidRPr="00727593">
        <w:rPr>
          <w:rFonts w:ascii="Arial" w:eastAsia="Arial" w:hAnsi="Arial" w:cs="Arial"/>
          <w:sz w:val="20"/>
          <w:szCs w:val="20"/>
          <w:lang w:val="en-US"/>
        </w:rPr>
        <w:t xml:space="preserve"> and </w:t>
      </w:r>
      <w:r w:rsidR="00F31C85">
        <w:rPr>
          <w:rFonts w:ascii="Arial" w:eastAsia="Arial" w:hAnsi="Arial" w:cs="Arial"/>
          <w:sz w:val="20"/>
          <w:szCs w:val="20"/>
          <w:lang w:val="en-US"/>
        </w:rPr>
        <w:lastRenderedPageBreak/>
        <w:t xml:space="preserve">relative read abundance (RRA; </w:t>
      </w:r>
      <w:proofErr w:type="spellStart"/>
      <w:r w:rsidR="00F31C85" w:rsidRPr="00DF22DB">
        <w:rPr>
          <w:rFonts w:ascii="Arial" w:eastAsia="Arial" w:hAnsi="Arial" w:cs="Arial"/>
          <w:sz w:val="20"/>
          <w:szCs w:val="20"/>
          <w:lang w:val="en-US"/>
        </w:rPr>
        <w:t>Deagle</w:t>
      </w:r>
      <w:proofErr w:type="spellEnd"/>
      <w:r w:rsidR="00F31C85" w:rsidRPr="00DF22DB">
        <w:rPr>
          <w:rFonts w:ascii="Arial" w:eastAsia="Arial" w:hAnsi="Arial" w:cs="Arial"/>
          <w:sz w:val="20"/>
          <w:szCs w:val="20"/>
          <w:lang w:val="en-US"/>
        </w:rPr>
        <w:t xml:space="preserve"> et al. 2019)</w:t>
      </w:r>
      <w:r w:rsidR="00F31C85" w:rsidRPr="00727593">
        <w:rPr>
          <w:rFonts w:ascii="Arial" w:eastAsia="Arial" w:hAnsi="Arial" w:cs="Arial"/>
          <w:sz w:val="20"/>
          <w:szCs w:val="20"/>
          <w:lang w:val="en-US"/>
        </w:rPr>
        <w:t xml:space="preserve"> as </w:t>
      </w:r>
      <w:r w:rsidR="001D4F2C">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21728" behindDoc="0" locked="0" layoutInCell="1" allowOverlap="1" wp14:anchorId="1A787708" wp14:editId="12609FE5">
                <wp:simplePos x="0" y="0"/>
                <wp:positionH relativeFrom="column">
                  <wp:posOffset>1854349</wp:posOffset>
                </wp:positionH>
                <wp:positionV relativeFrom="paragraph">
                  <wp:posOffset>45085</wp:posOffset>
                </wp:positionV>
                <wp:extent cx="4116705" cy="2515870"/>
                <wp:effectExtent l="0" t="0" r="0" b="0"/>
                <wp:wrapTight wrapText="bothSides">
                  <wp:wrapPolygon edited="0">
                    <wp:start x="0" y="0"/>
                    <wp:lineTo x="0" y="13957"/>
                    <wp:lineTo x="133" y="21262"/>
                    <wp:lineTo x="21390" y="21262"/>
                    <wp:lineTo x="21523" y="13957"/>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16705" cy="251587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2F5948A5" w14:textId="242FA194" w:rsidR="007B11BD" w:rsidRDefault="00FD4F66" w:rsidP="007B11BD">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787708" id="Group 22" o:spid="_x0000_s1038" style="position:absolute;left:0;text-align:left;margin-left:146pt;margin-top:3.55pt;width:324.15pt;height:198.1pt;z-index:251721728;mso-width-relative:margin;mso-height-relative:margin"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pWVlfn5+f//////////////////////////////////////////////////&#13;&#10;/////////////////////////8DAwHt7e3FxcX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UdHRyAg&#13;&#10;IOPj4///////////////////////////////////////////////////////////////////////&#13;&#10;/////1tbWy8vL1VVV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9HR0SkpKeHh&#13;&#10;4f//////////////////////////////////////////////////////////////////////////&#13;&#10;/1NTU4eHh/X19f//////////////////////////////////////////////////////////////&#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&#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&#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&#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&#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13;&#10;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fn5+fn5+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Lu7uyYmJuHh4f//////////////////////////////&#13;&#10;/////////////////////////////////////////////1NTU3d3d9vb2+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Xl5ebm5uXl5e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bm5unp6ebm5u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13;&#10;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242FA194" w:rsidR="007B11BD" w:rsidRDefault="00FD4F66" w:rsidP="007B11BD">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">
                  <v:imagedata r:id="rId20" o:title="Chart, scatter chart&#10;&#10;Description automatically generated"/>
                </v:shape>
                <w10:wrap type="tight"/>
              </v:group>
            </w:pict>
          </mc:Fallback>
        </mc:AlternateContent>
      </w:r>
      <w:r w:rsidR="00F31C85" w:rsidRPr="00727593">
        <w:rPr>
          <w:rFonts w:ascii="Arial" w:eastAsia="Arial" w:hAnsi="Arial" w:cs="Arial"/>
          <w:sz w:val="20"/>
          <w:szCs w:val="20"/>
          <w:lang w:val="en-US"/>
        </w:rPr>
        <w:t xml:space="preserve">informative priors at both </w:t>
      </w:r>
      <w:del w:id="172" w:author="Justin Yeakel" w:date="2021-08-24T17:16:00Z">
        <w:r w:rsidR="00F31C85" w:rsidRPr="00727593" w:rsidDel="00BC5396">
          <w:rPr>
            <w:rFonts w:ascii="Arial" w:eastAsia="Arial" w:hAnsi="Arial" w:cs="Arial"/>
            <w:sz w:val="20"/>
            <w:szCs w:val="20"/>
            <w:lang w:val="en-US"/>
          </w:rPr>
          <w:delText xml:space="preserve">the </w:delText>
        </w:r>
      </w:del>
      <w:r w:rsidR="00F31C85" w:rsidRPr="00727593">
        <w:rPr>
          <w:rFonts w:ascii="Arial" w:eastAsia="Arial" w:hAnsi="Arial" w:cs="Arial"/>
          <w:sz w:val="20"/>
          <w:szCs w:val="20"/>
          <w:lang w:val="en-US"/>
        </w:rPr>
        <w:t xml:space="preserve">individual and population levels to further refine </w:t>
      </w:r>
      <w:del w:id="173" w:author="Justin Yeakel" w:date="2021-08-24T17:16:00Z">
        <w:r w:rsidR="00F31C85" w:rsidRPr="00727593" w:rsidDel="00D26DD6">
          <w:rPr>
            <w:rFonts w:ascii="Arial" w:eastAsia="Arial" w:hAnsi="Arial" w:cs="Arial"/>
            <w:sz w:val="20"/>
            <w:szCs w:val="20"/>
            <w:lang w:val="en-US"/>
          </w:rPr>
          <w:delText xml:space="preserve">our </w:delText>
        </w:r>
      </w:del>
      <w:r w:rsidR="00F31C85" w:rsidRPr="00727593">
        <w:rPr>
          <w:rFonts w:ascii="Arial" w:eastAsia="Arial" w:hAnsi="Arial" w:cs="Arial"/>
          <w:sz w:val="20"/>
          <w:szCs w:val="20"/>
          <w:lang w:val="en-US"/>
        </w:rPr>
        <w:t xml:space="preserve">proportional estimates of diet using both data streams. </w:t>
      </w:r>
      <w:r w:rsidR="00F31C85">
        <w:rPr>
          <w:rFonts w:ascii="Arial" w:eastAsia="Arial" w:hAnsi="Arial" w:cs="Arial"/>
          <w:sz w:val="20"/>
          <w:szCs w:val="20"/>
          <w:lang w:val="en-US"/>
        </w:rPr>
        <w:t>We will also estimate</w:t>
      </w:r>
      <w:ins w:id="174" w:author="Justin Yeakel" w:date="2021-08-24T17:17:00Z">
        <w:r w:rsidR="0039363E">
          <w:rPr>
            <w:rFonts w:ascii="Arial" w:eastAsia="Arial" w:hAnsi="Arial" w:cs="Arial"/>
            <w:sz w:val="20"/>
            <w:szCs w:val="20"/>
            <w:lang w:val="en-US"/>
          </w:rPr>
          <w:t xml:space="preserve"> </w:t>
        </w:r>
      </w:ins>
      <w:proofErr w:type="spellStart"/>
      <w:ins w:id="175" w:author="Justin Yeakel" w:date="2021-08-24T17:18:00Z">
        <w:r w:rsidR="0039363E">
          <w:rPr>
            <w:rFonts w:ascii="Arial" w:eastAsia="Arial" w:hAnsi="Arial" w:cs="Arial"/>
            <w:sz w:val="20"/>
            <w:szCs w:val="20"/>
            <w:lang w:val="en-US"/>
          </w:rPr>
          <w:t>omnivor</w:t>
        </w:r>
        <w:r w:rsidR="00A01997">
          <w:rPr>
            <w:rFonts w:ascii="Arial" w:eastAsia="Arial" w:hAnsi="Arial" w:cs="Arial"/>
            <w:sz w:val="20"/>
            <w:szCs w:val="20"/>
            <w:lang w:val="en-US"/>
          </w:rPr>
          <w:t>y</w:t>
        </w:r>
        <w:proofErr w:type="spellEnd"/>
        <w:r w:rsidR="0039363E">
          <w:rPr>
            <w:rFonts w:ascii="Arial" w:eastAsia="Arial" w:hAnsi="Arial" w:cs="Arial"/>
            <w:sz w:val="20"/>
            <w:szCs w:val="20"/>
            <w:lang w:val="en-US"/>
          </w:rPr>
          <w:t xml:space="preserve"> by</w:t>
        </w:r>
      </w:ins>
      <w:r w:rsidR="00F31C85">
        <w:rPr>
          <w:rFonts w:ascii="Arial" w:eastAsia="Arial" w:hAnsi="Arial" w:cs="Arial"/>
          <w:sz w:val="20"/>
          <w:szCs w:val="20"/>
          <w:lang w:val="en-US"/>
        </w:rPr>
        <w:t xml:space="preserve"> the proportional consumption of different plant and arthropod </w:t>
      </w:r>
      <w:r w:rsidR="00F31C85" w:rsidRPr="00DF22DB">
        <w:rPr>
          <w:rFonts w:ascii="Arial" w:eastAsia="Arial" w:hAnsi="Arial" w:cs="Arial"/>
          <w:sz w:val="20"/>
          <w:szCs w:val="20"/>
          <w:lang w:val="en-US"/>
        </w:rPr>
        <w:t>species</w:t>
      </w:r>
      <w:r w:rsidR="00F31C85">
        <w:rPr>
          <w:rFonts w:ascii="Arial" w:eastAsia="Arial" w:hAnsi="Arial" w:cs="Arial"/>
          <w:sz w:val="20"/>
          <w:szCs w:val="20"/>
          <w:lang w:val="en-US"/>
        </w:rPr>
        <w:t xml:space="preserve"> by rodent consumers using fecal DNA sequences alone by quantifying</w:t>
      </w:r>
      <w:r w:rsidR="00F31C85" w:rsidRPr="00D30867">
        <w:rPr>
          <w:rFonts w:ascii="Arial" w:hAnsi="Arial"/>
          <w:sz w:val="20"/>
          <w:szCs w:val="20"/>
          <w:lang w:val="en-US"/>
        </w:rPr>
        <w:t xml:space="preserve"> </w:t>
      </w:r>
      <w:r w:rsidR="00F31C85">
        <w:rPr>
          <w:rFonts w:ascii="Arial" w:hAnsi="Arial"/>
          <w:sz w:val="20"/>
          <w:szCs w:val="20"/>
          <w:lang w:val="en-US"/>
        </w:rPr>
        <w:t xml:space="preserve">FOO </w:t>
      </w:r>
      <w:r w:rsidR="00F31C85">
        <w:rPr>
          <w:rFonts w:ascii="Arial" w:eastAsia="Arial" w:hAnsi="Arial" w:cs="Arial"/>
          <w:sz w:val="20"/>
          <w:szCs w:val="20"/>
          <w:lang w:val="en-US"/>
        </w:rPr>
        <w:t>and RRA.</w:t>
      </w:r>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5898D380" w:rsidR="00871B03" w:rsidRPr="00871B03" w:rsidRDefault="001710DD" w:rsidP="00871B03">
      <w:pPr>
        <w:pStyle w:val="Body"/>
        <w:widowControl w:val="0"/>
        <w:tabs>
          <w:tab w:val="left" w:pos="432"/>
        </w:tabs>
        <w:suppressAutoHyphens/>
        <w:rPr>
          <w:rFonts w:ascii="Arial" w:eastAsia="Arial" w:hAnsi="Arial" w:cs="Arial"/>
          <w:b/>
          <w:bCs/>
          <w:i/>
          <w:iCs/>
          <w:sz w:val="20"/>
          <w:szCs w:val="20"/>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We predict that our isotope and fecal DNA metrics will be strongly correlated and reveal a positive</w:t>
      </w:r>
      <w:commentRangeStart w:id="176"/>
      <w:ins w:id="177" w:author="Justin Yeakel" w:date="2021-08-24T17:19:00Z">
        <w:r w:rsidR="002521FD">
          <w:rPr>
            <w:rFonts w:ascii="Arial" w:hAnsi="Arial"/>
            <w:sz w:val="20"/>
            <w:szCs w:val="20"/>
            <w:lang w:val="en-US"/>
          </w:rPr>
          <w:t xml:space="preserve"> (perhaps saturating)</w:t>
        </w:r>
        <w:commentRangeEnd w:id="176"/>
        <w:r w:rsidR="000C182D">
          <w:rPr>
            <w:rStyle w:val="CommentReference"/>
            <w:rFonts w:ascii="Times New Roman" w:hAnsi="Times New Roman" w:cs="Times New Roman"/>
            <w:color w:val="auto"/>
            <w:lang w:val="en-US"/>
            <w14:textOutline w14:w="0" w14:cap="rnd" w14:cmpd="sng" w14:algn="ctr">
              <w14:noFill/>
              <w14:prstDash w14:val="solid"/>
              <w14:bevel/>
            </w14:textOutline>
          </w:rPr>
          <w:commentReference w:id="176"/>
        </w:r>
      </w:ins>
      <w:r w:rsidR="00871B03" w:rsidRPr="00871B03">
        <w:rPr>
          <w:rFonts w:ascii="Arial" w:hAnsi="Arial"/>
          <w:sz w:val="20"/>
          <w:szCs w:val="20"/>
          <w:lang w:val="en-US"/>
        </w:rPr>
        <w:t xml:space="preser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later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77777777" w:rsidR="002B2A07" w:rsidRPr="00FD4F66" w:rsidRDefault="002B2A07">
      <w:pPr>
        <w:pStyle w:val="Body"/>
        <w:widowControl w:val="0"/>
        <w:tabs>
          <w:tab w:val="left" w:pos="432"/>
        </w:tabs>
        <w:suppressAutoHyphens/>
        <w:rPr>
          <w:rFonts w:ascii="Arial" w:hAnsi="Arial"/>
          <w:sz w:val="20"/>
          <w:szCs w:val="20"/>
          <w:lang w:val="en-US"/>
        </w:rPr>
      </w:pPr>
    </w:p>
    <w:p w14:paraId="3E20BCED" w14:textId="50A0FB60"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25998639"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12A6C3AD" w14:textId="6948AE8C" w:rsidR="00541C0C" w:rsidRDefault="003562BB" w:rsidP="003562BB">
      <w:pPr>
        <w:pStyle w:val="Body"/>
        <w:tabs>
          <w:tab w:val="left" w:pos="432"/>
        </w:tabs>
        <w:rPr>
          <w:rFonts w:ascii="Arial" w:eastAsia="Arial" w:hAnsi="Arial" w:cs="Arial"/>
          <w:sz w:val="20"/>
          <w:szCs w:val="20"/>
          <w:lang w:val="en-US"/>
        </w:rPr>
      </w:pPr>
      <w:r>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0111C7">
        <w:rPr>
          <w:rFonts w:ascii="Arial" w:eastAsia="Arial" w:hAnsi="Arial" w:cs="Arial"/>
          <w:sz w:val="20"/>
          <w:szCs w:val="20"/>
          <w:lang w:val="en-US"/>
        </w:rPr>
        <w:t xml:space="preserve">A significant but noisy correlation between % body fat and </w:t>
      </w:r>
      <w:r w:rsidR="000111C7" w:rsidRPr="00111883">
        <w:rPr>
          <w:rFonts w:ascii="Symbol" w:eastAsia="Arial" w:hAnsi="Symbol" w:cs="Arial"/>
          <w:sz w:val="20"/>
          <w:szCs w:val="20"/>
          <w:lang w:val="en-US"/>
        </w:rPr>
        <w:t>d</w:t>
      </w:r>
      <w:r w:rsidR="000111C7" w:rsidRPr="00111883">
        <w:rPr>
          <w:rFonts w:ascii="Arial" w:eastAsia="Arial" w:hAnsi="Arial" w:cs="Arial"/>
          <w:sz w:val="20"/>
          <w:szCs w:val="20"/>
          <w:vertAlign w:val="superscript"/>
          <w:lang w:val="en-US"/>
        </w:rPr>
        <w:t>13</w:t>
      </w:r>
      <w:r w:rsidR="000111C7">
        <w:rPr>
          <w:rFonts w:ascii="Arial" w:eastAsia="Arial" w:hAnsi="Arial" w:cs="Arial"/>
          <w:sz w:val="20"/>
          <w:szCs w:val="20"/>
          <w:lang w:val="en-US"/>
        </w:rPr>
        <w:t>C in blood plasma for both cricetid and heteromyid rodents suggests a link between plant nutritional traits and consumer body condition (Fig. 5). Specifically, use of C</w:t>
      </w:r>
      <w:r w:rsidR="000111C7" w:rsidRPr="00763EF7">
        <w:rPr>
          <w:rFonts w:ascii="Arial" w:eastAsia="Arial" w:hAnsi="Arial" w:cs="Arial"/>
          <w:sz w:val="20"/>
          <w:szCs w:val="20"/>
          <w:vertAlign w:val="subscript"/>
          <w:lang w:val="en-US"/>
        </w:rPr>
        <w:t>3</w:t>
      </w:r>
      <w:r w:rsidR="000111C7">
        <w:rPr>
          <w:rFonts w:ascii="Arial" w:eastAsia="Arial" w:hAnsi="Arial" w:cs="Arial"/>
          <w:sz w:val="20"/>
          <w:szCs w:val="20"/>
          <w:lang w:val="en-US"/>
        </w:rPr>
        <w:t xml:space="preserve"> resources (low </w:t>
      </w:r>
      <w:r w:rsidR="000111C7">
        <w:rPr>
          <w:rFonts w:ascii="Symbol" w:eastAsia="Arial" w:hAnsi="Symbol" w:cs="Arial"/>
          <w:sz w:val="20"/>
          <w:szCs w:val="20"/>
          <w:lang w:val="en-US"/>
        </w:rPr>
        <w:t>d</w:t>
      </w:r>
      <w:r w:rsidR="000111C7">
        <w:rPr>
          <w:rFonts w:ascii="Arial" w:eastAsia="Arial" w:hAnsi="Arial" w:cs="Arial"/>
          <w:sz w:val="20"/>
          <w:szCs w:val="20"/>
          <w:vertAlign w:val="superscript"/>
          <w:lang w:val="en-US"/>
        </w:rPr>
        <w:t>13</w:t>
      </w:r>
      <w:r w:rsidR="000111C7">
        <w:rPr>
          <w:rFonts w:ascii="Arial" w:eastAsia="Arial" w:hAnsi="Arial" w:cs="Arial"/>
          <w:sz w:val="20"/>
          <w:szCs w:val="20"/>
          <w:lang w:val="en-US"/>
        </w:rPr>
        <w:t>C values) with higher nitrogen content (Fig. 2) and seed sizes relative to C</w:t>
      </w:r>
      <w:r w:rsidR="000111C7" w:rsidRPr="00763EF7">
        <w:rPr>
          <w:rFonts w:ascii="Arial" w:eastAsia="Arial" w:hAnsi="Arial" w:cs="Arial"/>
          <w:sz w:val="20"/>
          <w:szCs w:val="20"/>
          <w:vertAlign w:val="subscript"/>
          <w:lang w:val="en-US"/>
        </w:rPr>
        <w:t>4</w:t>
      </w:r>
      <w:r w:rsidR="000111C7">
        <w:rPr>
          <w:rFonts w:ascii="Arial" w:eastAsia="Arial" w:hAnsi="Arial" w:cs="Arial"/>
          <w:sz w:val="20"/>
          <w:szCs w:val="20"/>
          <w:lang w:val="en-US"/>
        </w:rPr>
        <w:t xml:space="preserve"> grasses is correlated with higher % body fat, but the slope of this relationship differs significantly (p &lt; 0.01) between rodent families. </w:t>
      </w:r>
      <w:r w:rsidR="000111C7" w:rsidRPr="00231C0B">
        <w:rPr>
          <w:rFonts w:ascii="Arial" w:eastAsia="Arial" w:hAnsi="Arial" w:cs="Arial"/>
          <w:sz w:val="20"/>
          <w:szCs w:val="20"/>
          <w:lang w:val="en-US"/>
        </w:rPr>
        <w:t>Th</w:t>
      </w:r>
      <w:r w:rsidR="000111C7">
        <w:rPr>
          <w:rFonts w:ascii="Arial" w:eastAsia="Arial" w:hAnsi="Arial" w:cs="Arial"/>
          <w:sz w:val="20"/>
          <w:szCs w:val="20"/>
          <w:lang w:val="en-US"/>
        </w:rPr>
        <w:t>is</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is a likely consequence</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 xml:space="preserve">of the </w:t>
      </w:r>
      <w:r w:rsidR="000111C7" w:rsidRPr="00231C0B">
        <w:rPr>
          <w:rFonts w:ascii="Arial" w:eastAsia="Arial" w:hAnsi="Arial" w:cs="Arial"/>
          <w:sz w:val="20"/>
          <w:szCs w:val="20"/>
          <w:lang w:val="en-US"/>
        </w:rPr>
        <w:lastRenderedPageBreak/>
        <w:t>caching versus non-caching behavior</w:t>
      </w:r>
      <w:r w:rsidR="000111C7">
        <w:rPr>
          <w:rFonts w:ascii="Arial" w:eastAsia="Arial" w:hAnsi="Arial" w:cs="Arial"/>
          <w:sz w:val="20"/>
          <w:szCs w:val="20"/>
          <w:lang w:val="en-US"/>
        </w:rPr>
        <w:t xml:space="preserve">s in </w:t>
      </w:r>
      <w:r w:rsidR="000A2E98">
        <w:rPr>
          <w:noProof/>
          <w14:textOutline w14:w="0" w14:cap="rnd" w14:cmpd="sng" w14:algn="ctr">
            <w14:noFill/>
            <w14:prstDash w14:val="solid"/>
            <w14:bevel/>
          </w14:textOutline>
        </w:rPr>
        <mc:AlternateContent>
          <mc:Choice Requires="wpg">
            <w:drawing>
              <wp:anchor distT="0" distB="0" distL="114300" distR="114300" simplePos="0" relativeHeight="251756544" behindDoc="0" locked="0" layoutInCell="1" allowOverlap="1" wp14:anchorId="13E51B97" wp14:editId="2AD825B6">
                <wp:simplePos x="0" y="0"/>
                <wp:positionH relativeFrom="column">
                  <wp:posOffset>3636010</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E51B97" id="Group 28" o:spid="_x0000_s1041" style="position:absolute;margin-left:286.3pt;margin-top:0;width:185.05pt;height:252.2pt;z-index:251756544;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xpj+DOUAAAANAQAADwAAAGRycy9kb3ducmV2&#13;&#10;LnhtbEyPy26DQAxF95X6DyNX6q4ZoORRwhBF6WMVVWpSKepuAg6gMB7ETID8fZ1Vu7FkX/v6nnQ1&#13;&#10;mkb02LnakoJwEoBAym1RU6nge//+tADhvKZCN5ZQwRUdrLL7u1QnhR3oC/udLwWbkEu0gsr7NpHS&#13;&#10;5RUa7Sa2RWLtZDujPbddKYtOD2xuGhkFwUwaXRN/qHSLmwrz8+5iFHwMelg/h2/99nzaXH/208/D&#13;&#10;NkSlHh/G1yWX9RKEx9H/XcCNgfNDxsGO9kKFE42C6Tya8aoCxmL5JY7mII48D+IYZJbK/xTZL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000111C7">
        <w:rPr>
          <w:rFonts w:ascii="Arial" w:eastAsia="Arial" w:hAnsi="Arial" w:cs="Arial"/>
          <w:sz w:val="20"/>
          <w:szCs w:val="20"/>
          <w:lang w:val="en-US"/>
        </w:rPr>
        <w:t xml:space="preserve">heteromyids versus cricetids. For example, non-caching cricetids (Fig. 5A) store energy resources as endogenous fat, resulting in higher mean % body fat than heteromyids that cache resources exogenously via larder or scatter hoarding. </w:t>
      </w:r>
      <w:r w:rsidR="009478AF">
        <w:rPr>
          <w:rFonts w:ascii="Arial" w:eastAsia="Arial" w:hAnsi="Arial" w:cs="Arial"/>
          <w:sz w:val="20"/>
          <w:szCs w:val="20"/>
          <w:lang w:val="en-US"/>
        </w:rPr>
        <w:t xml:space="preserve">Our recent work modeling resource selection found </w:t>
      </w:r>
      <w:del w:id="179" w:author="Justin Yeakel" w:date="2021-08-24T17:25:00Z">
        <w:r w:rsidR="009478AF" w:rsidDel="00030B02">
          <w:rPr>
            <w:rFonts w:ascii="Arial" w:eastAsia="Arial" w:hAnsi="Arial" w:cs="Arial"/>
            <w:sz w:val="20"/>
            <w:szCs w:val="20"/>
            <w:lang w:val="en-US"/>
          </w:rPr>
          <w:delText>an</w:delText>
        </w:r>
      </w:del>
      <w:ins w:id="180" w:author="Justin Yeakel" w:date="2021-08-24T17:25:00Z">
        <w:r w:rsidR="00030B02">
          <w:rPr>
            <w:rFonts w:ascii="Arial" w:eastAsia="Arial" w:hAnsi="Arial" w:cs="Arial"/>
            <w:sz w:val="20"/>
            <w:szCs w:val="20"/>
            <w:lang w:val="en-US"/>
          </w:rPr>
          <w:t>size-dependent</w:t>
        </w:r>
      </w:ins>
      <w:r w:rsidR="009478AF">
        <w:rPr>
          <w:rFonts w:ascii="Arial" w:eastAsia="Arial" w:hAnsi="Arial" w:cs="Arial"/>
          <w:sz w:val="20"/>
          <w:szCs w:val="20"/>
          <w:lang w:val="en-US"/>
        </w:rPr>
        <w:t xml:space="preserve"> advantage</w:t>
      </w:r>
      <w:ins w:id="181" w:author="Justin Yeakel" w:date="2021-08-24T17:25:00Z">
        <w:r w:rsidR="00030B02">
          <w:rPr>
            <w:rFonts w:ascii="Arial" w:eastAsia="Arial" w:hAnsi="Arial" w:cs="Arial"/>
            <w:sz w:val="20"/>
            <w:szCs w:val="20"/>
            <w:lang w:val="en-US"/>
          </w:rPr>
          <w:t>s</w:t>
        </w:r>
      </w:ins>
      <w:r w:rsidR="009478AF">
        <w:rPr>
          <w:rFonts w:ascii="Arial" w:eastAsia="Arial" w:hAnsi="Arial" w:cs="Arial"/>
          <w:sz w:val="20"/>
          <w:szCs w:val="20"/>
          <w:lang w:val="en-US"/>
        </w:rPr>
        <w:t xml:space="preserve"> of caching in the stochastic environment of </w:t>
      </w:r>
      <w:proofErr w:type="spellStart"/>
      <w:r w:rsidR="009478AF">
        <w:rPr>
          <w:rFonts w:ascii="Arial" w:eastAsia="Arial" w:hAnsi="Arial" w:cs="Arial"/>
          <w:sz w:val="20"/>
          <w:szCs w:val="20"/>
          <w:lang w:val="en-US"/>
        </w:rPr>
        <w:t>Sevilleta</w:t>
      </w:r>
      <w:proofErr w:type="spellEnd"/>
      <w:r w:rsidR="009478AF">
        <w:rPr>
          <w:rFonts w:ascii="Arial" w:eastAsia="Arial" w:hAnsi="Arial" w:cs="Arial"/>
          <w:sz w:val="20"/>
          <w:szCs w:val="20"/>
          <w:lang w:val="en-US"/>
        </w:rPr>
        <w:t xml:space="preserve"> (Yeakel et al. 2020). This is especially evident when comparing cricetids to the larger, leaner kangaroo rats (DIME, DIOR, DISP) that exhibit </w:t>
      </w:r>
      <w:r w:rsidR="009478AF">
        <w:rPr>
          <w:rFonts w:ascii="Symbol" w:eastAsia="Arial" w:hAnsi="Symbol" w:cs="Arial"/>
          <w:sz w:val="20"/>
          <w:szCs w:val="20"/>
          <w:lang w:val="en-US"/>
        </w:rPr>
        <w:t>£</w:t>
      </w:r>
      <w:r w:rsidR="009478AF">
        <w:rPr>
          <w:rFonts w:ascii="Arial" w:eastAsia="Arial" w:hAnsi="Arial" w:cs="Arial"/>
          <w:sz w:val="20"/>
          <w:szCs w:val="20"/>
          <w:lang w:val="en-US"/>
        </w:rPr>
        <w:t>5% body fat on average (Fig. 5B), compared to the smallest heteromyid, PGFV (6–10g) with intermediate % body fat, suggesting a combination of endogenous and exogenous resource storage strategies. This apparent foraging-mediated difference in body condition suggests that diet may govern physiology with consequences for individual fitness.</w:t>
      </w:r>
      <w:r w:rsidR="007D3264">
        <w:rPr>
          <w:rFonts w:ascii="Arial" w:eastAsia="Arial" w:hAnsi="Arial" w:cs="Arial"/>
          <w:sz w:val="20"/>
          <w:szCs w:val="20"/>
          <w:lang w:val="en-US"/>
        </w:rPr>
        <w:t xml:space="preserve"> </w:t>
      </w:r>
      <w:commentRangeStart w:id="182"/>
      <w:r w:rsidR="007D3264">
        <w:rPr>
          <w:rFonts w:ascii="Arial" w:eastAsia="Arial" w:hAnsi="Arial" w:cs="Arial"/>
          <w:sz w:val="20"/>
          <w:szCs w:val="20"/>
          <w:lang w:val="en-US"/>
        </w:rPr>
        <w:t>An alternative, but not necessarily mutually-exclusive</w:t>
      </w:r>
      <w:ins w:id="183" w:author="Justin Yeakel" w:date="2021-08-24T17:25:00Z">
        <w:r w:rsidR="008F4B12">
          <w:rPr>
            <w:rFonts w:ascii="Arial" w:eastAsia="Arial" w:hAnsi="Arial" w:cs="Arial"/>
            <w:sz w:val="20"/>
            <w:szCs w:val="20"/>
            <w:lang w:val="en-US"/>
          </w:rPr>
          <w:t>,</w:t>
        </w:r>
      </w:ins>
      <w:r w:rsidR="007D3264">
        <w:rPr>
          <w:rFonts w:ascii="Arial" w:eastAsia="Arial" w:hAnsi="Arial" w:cs="Arial"/>
          <w:sz w:val="20"/>
          <w:szCs w:val="20"/>
          <w:lang w:val="en-US"/>
        </w:rPr>
        <w:t xml:space="preserve"> hypothes</w:t>
      </w:r>
      <w:ins w:id="184" w:author="Justin Yeakel" w:date="2021-08-24T17:24:00Z">
        <w:r w:rsidR="00B47B5E">
          <w:rPr>
            <w:rFonts w:ascii="Arial" w:eastAsia="Arial" w:hAnsi="Arial" w:cs="Arial"/>
            <w:sz w:val="20"/>
            <w:szCs w:val="20"/>
            <w:lang w:val="en-US"/>
          </w:rPr>
          <w:t>i</w:t>
        </w:r>
      </w:ins>
      <w:del w:id="185" w:author="Justin Yeakel" w:date="2021-08-24T17:24:00Z">
        <w:r w:rsidR="007D3264" w:rsidDel="00B47B5E">
          <w:rPr>
            <w:rFonts w:ascii="Arial" w:eastAsia="Arial" w:hAnsi="Arial" w:cs="Arial"/>
            <w:sz w:val="20"/>
            <w:szCs w:val="20"/>
            <w:lang w:val="en-US"/>
          </w:rPr>
          <w:delText>e</w:delText>
        </w:r>
      </w:del>
      <w:r w:rsidR="007D3264">
        <w:rPr>
          <w:rFonts w:ascii="Arial" w:eastAsia="Arial" w:hAnsi="Arial" w:cs="Arial"/>
          <w:sz w:val="20"/>
          <w:szCs w:val="20"/>
          <w:lang w:val="en-US"/>
        </w:rPr>
        <w:t xml:space="preserve">s </w:t>
      </w:r>
      <w:del w:id="186" w:author="Justin Yeakel" w:date="2021-08-24T17:24:00Z">
        <w:r w:rsidR="007D3264" w:rsidDel="00356A81">
          <w:rPr>
            <w:rFonts w:ascii="Arial" w:eastAsia="Arial" w:hAnsi="Arial" w:cs="Arial"/>
            <w:sz w:val="20"/>
            <w:szCs w:val="20"/>
            <w:lang w:val="en-US"/>
          </w:rPr>
          <w:delText>for</w:delText>
        </w:r>
      </w:del>
      <w:ins w:id="187" w:author="Justin Yeakel" w:date="2021-08-24T17:24:00Z">
        <w:r w:rsidR="00356A81">
          <w:rPr>
            <w:rFonts w:ascii="Arial" w:eastAsia="Arial" w:hAnsi="Arial" w:cs="Arial"/>
            <w:sz w:val="20"/>
            <w:szCs w:val="20"/>
            <w:lang w:val="en-US"/>
          </w:rPr>
          <w:t>is that</w:t>
        </w:r>
      </w:ins>
      <w:r w:rsidR="007D3264">
        <w:rPr>
          <w:rFonts w:ascii="Arial" w:eastAsia="Arial" w:hAnsi="Arial" w:cs="Arial"/>
          <w:sz w:val="20"/>
          <w:szCs w:val="20"/>
          <w:lang w:val="en-US"/>
        </w:rPr>
        <w:t xml:space="preserve"> the</w:t>
      </w:r>
      <w:ins w:id="188" w:author="Justin Yeakel" w:date="2021-08-24T17:25:00Z">
        <w:r w:rsidR="00030B02">
          <w:rPr>
            <w:rFonts w:ascii="Arial" w:eastAsia="Arial" w:hAnsi="Arial" w:cs="Arial"/>
            <w:sz w:val="20"/>
            <w:szCs w:val="20"/>
            <w:lang w:val="en-US"/>
          </w:rPr>
          <w:t>se</w:t>
        </w:r>
      </w:ins>
      <w:r w:rsidR="007D3264">
        <w:rPr>
          <w:rFonts w:ascii="Arial" w:eastAsia="Arial" w:hAnsi="Arial" w:cs="Arial"/>
          <w:sz w:val="20"/>
          <w:szCs w:val="20"/>
          <w:lang w:val="en-US"/>
        </w:rPr>
        <w:t xml:space="preserve"> differences between rodent families could also be driven by specialized metabolites that were not previously considered but are well-known to impact energy use via species-specific detoxification requirements of generalists versus specialists (REFS).</w:t>
      </w:r>
      <w:commentRangeEnd w:id="182"/>
      <w:r w:rsidR="007D3264">
        <w:rPr>
          <w:rStyle w:val="CommentReference"/>
          <w:rFonts w:ascii="Times New Roman" w:hAnsi="Times New Roman" w:cs="Times New Roman"/>
          <w:color w:val="auto"/>
          <w:lang w:val="en-US"/>
          <w14:textOutline w14:w="0" w14:cap="rnd" w14:cmpd="sng" w14:algn="ctr">
            <w14:noFill/>
            <w14:prstDash w14:val="solid"/>
            <w14:bevel/>
          </w14:textOutline>
        </w:rPr>
        <w:commentReference w:id="182"/>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344C65B" w14:textId="4802A219"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Pr="00F907F2">
        <w:rPr>
          <w:rFonts w:ascii="Arial" w:hAnsi="Arial" w:cs="Arial"/>
          <w:sz w:val="20"/>
          <w:szCs w:val="20"/>
          <w:lang w:val="en-US"/>
        </w:rPr>
        <w:t xml:space="preserve">Using isotope data and mark-recapture models, we found that foraging strategies (e.g., RINI; Fig. 4) can drive fitness directly, as monthly survival decreased with individual diet specialization (Fig. 6; Manlick et al. </w:t>
      </w:r>
      <w:r w:rsidR="000D0B24">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4×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w:t>
      </w:r>
      <w:del w:id="189" w:author="Justin Yeakel" w:date="2021-08-24T17:26:00Z">
        <w:r w:rsidDel="002713D0">
          <w:rPr>
            <w:rFonts w:ascii="Arial" w:hAnsi="Arial" w:cs="Arial"/>
            <w:sz w:val="20"/>
            <w:szCs w:val="20"/>
            <w:lang w:val="en-GB"/>
          </w:rPr>
          <w:delText xml:space="preserve"> such as body condition</w:delText>
        </w:r>
      </w:del>
      <w:r>
        <w:rPr>
          <w:rFonts w:ascii="Arial" w:hAnsi="Arial" w:cs="Arial"/>
          <w:sz w:val="20"/>
          <w:szCs w:val="20"/>
          <w:lang w:val="en-GB"/>
        </w:rPr>
        <w:t xml:space="preserve"> that link foraging variation to fitness</w:t>
      </w:r>
      <w:ins w:id="190" w:author="Justin Yeakel" w:date="2021-08-24T17:26:00Z">
        <w:r w:rsidR="006C2E21">
          <w:rPr>
            <w:rFonts w:ascii="Arial" w:hAnsi="Arial" w:cs="Arial"/>
            <w:sz w:val="20"/>
            <w:szCs w:val="20"/>
            <w:lang w:val="en-GB"/>
          </w:rPr>
          <w:t>, such as body condition,</w:t>
        </w:r>
      </w:ins>
      <w:r>
        <w:rPr>
          <w:rFonts w:ascii="Arial" w:hAnsi="Arial" w:cs="Arial"/>
          <w:sz w:val="20"/>
          <w:szCs w:val="20"/>
          <w:lang w:val="en-GB"/>
        </w:rPr>
        <w:t xml:space="preserve"> remain uncertain.</w:t>
      </w:r>
    </w:p>
    <w:p w14:paraId="62F4D79D" w14:textId="44287851"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0A64A4AE" w14:textId="0D4FEFDD" w:rsidR="009478AF" w:rsidRDefault="000751FA">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0400" behindDoc="0" locked="0" layoutInCell="1" allowOverlap="1" wp14:anchorId="25E906CC" wp14:editId="6C14E563">
                <wp:simplePos x="0" y="0"/>
                <wp:positionH relativeFrom="column">
                  <wp:posOffset>3263900</wp:posOffset>
                </wp:positionH>
                <wp:positionV relativeFrom="paragraph">
                  <wp:posOffset>973293</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7pt;margin-top:76.65pt;width:221.15pt;height:236.05pt;z-index:251750400;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009478AF">
        <w:rPr>
          <w:rFonts w:ascii="Arial" w:hAnsi="Arial" w:cs="Arial"/>
          <w:sz w:val="20"/>
          <w:szCs w:val="20"/>
          <w:lang w:val="en-US"/>
        </w:rPr>
        <w:tab/>
      </w:r>
      <w:r w:rsidR="000111C7" w:rsidRPr="009478AF">
        <w:rPr>
          <w:rFonts w:ascii="Arial" w:hAnsi="Arial" w:cs="Arial"/>
          <w:sz w:val="20"/>
          <w:szCs w:val="20"/>
          <w:lang w:val="en-US"/>
        </w:rPr>
        <w:t>Data from similar rodent populations suggest gut microbiome</w:t>
      </w:r>
      <w:r w:rsidR="000111C7">
        <w:rPr>
          <w:rFonts w:ascii="Arial" w:hAnsi="Arial" w:cs="Arial"/>
          <w:sz w:val="20"/>
          <w:szCs w:val="20"/>
          <w:lang w:val="en-US"/>
        </w:rPr>
        <w:t>s</w:t>
      </w:r>
      <w:r w:rsidR="000111C7" w:rsidRPr="009478AF">
        <w:rPr>
          <w:rFonts w:ascii="Arial" w:hAnsi="Arial" w:cs="Arial"/>
          <w:sz w:val="20"/>
          <w:szCs w:val="20"/>
          <w:lang w:val="en-US"/>
        </w:rPr>
        <w:t xml:space="preserve"> represent highly plastic phenotypes that connect individual foraging and physiology to population and community dynamics. We found that precipitation-driven increases in rodent population size generally contribute</w:t>
      </w:r>
      <w:del w:id="191" w:author="Justin Yeakel" w:date="2021-08-24T17:27:00Z">
        <w:r w:rsidR="000111C7" w:rsidRPr="009478AF" w:rsidDel="00EA5B00">
          <w:rPr>
            <w:rFonts w:ascii="Arial" w:hAnsi="Arial" w:cs="Arial"/>
            <w:sz w:val="20"/>
            <w:szCs w:val="20"/>
            <w:lang w:val="en-US"/>
          </w:rPr>
          <w:delText>s</w:delText>
        </w:r>
      </w:del>
      <w:r w:rsidR="000111C7" w:rsidRPr="009478AF">
        <w:rPr>
          <w:rFonts w:ascii="Arial" w:hAnsi="Arial" w:cs="Arial"/>
          <w:sz w:val="20"/>
          <w:szCs w:val="20"/>
          <w:lang w:val="en-US"/>
        </w:rPr>
        <w:t xml:space="preserve"> to greater population-level gut bacterial richness but not individual-level richness (Fig. </w:t>
      </w:r>
      <w:r w:rsidR="000111C7">
        <w:rPr>
          <w:rFonts w:ascii="Arial" w:hAnsi="Arial" w:cs="Arial"/>
          <w:sz w:val="20"/>
          <w:szCs w:val="20"/>
          <w:lang w:val="en-US"/>
        </w:rPr>
        <w:t>7</w:t>
      </w:r>
      <w:r w:rsidR="000111C7" w:rsidRPr="009478AF">
        <w:rPr>
          <w:rFonts w:ascii="Arial" w:hAnsi="Arial" w:cs="Arial"/>
          <w:sz w:val="20"/>
          <w:szCs w:val="20"/>
          <w:lang w:val="en-US"/>
        </w:rPr>
        <w:t>). These results suggest that individuals in larger populations specialize on a smaller average fraction of the total diversity present. While gut microbiome composition is a function of numerous endogenous (e.g., phylogeny) and exogenous (e.g., habitat, season) drivers, diet variation appears to be a consistent and important driver of gut microbial community diversity and composition (</w:t>
      </w:r>
      <w:r w:rsidR="000111C7" w:rsidRPr="000A0FEB">
        <w:rPr>
          <w:rFonts w:ascii="Arial" w:hAnsi="Arial" w:cs="Arial"/>
          <w:sz w:val="20"/>
          <w:szCs w:val="20"/>
          <w:highlight w:val="yellow"/>
          <w:lang w:val="en-US"/>
        </w:rPr>
        <w:t>REFS</w:t>
      </w:r>
      <w:r w:rsidR="000111C7" w:rsidRPr="009478AF">
        <w:rPr>
          <w:rFonts w:ascii="Arial" w:hAnsi="Arial" w:cs="Arial"/>
          <w:sz w:val="20"/>
          <w:szCs w:val="20"/>
          <w:lang w:val="en-US"/>
        </w:rPr>
        <w:t>), which in turn can regulate protein metabolism (Newsome et al. 2020) and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82847E1" w14:textId="6D504A23" w:rsidR="009478AF" w:rsidRDefault="009478AF" w:rsidP="00422CBC">
      <w:pPr>
        <w:pStyle w:val="Body"/>
        <w:tabs>
          <w:tab w:val="left" w:pos="432"/>
        </w:tabs>
        <w:rPr>
          <w:rFonts w:ascii="Arial" w:hAnsi="Arial"/>
          <w:b/>
          <w:bCs/>
          <w:i/>
          <w:iCs/>
          <w:sz w:val="20"/>
          <w:szCs w:val="20"/>
          <w:lang w:val="en-US"/>
        </w:rPr>
      </w:pPr>
    </w:p>
    <w:p w14:paraId="1AB5F17D" w14:textId="19B15847"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from isotopes and fecal DNA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w:t>
      </w:r>
      <w:r w:rsidR="000111C7" w:rsidRPr="00121B14">
        <w:rPr>
          <w:rFonts w:ascii="Arial" w:hAnsi="Arial"/>
          <w:sz w:val="20"/>
          <w:szCs w:val="20"/>
          <w:lang w:val="en-US"/>
        </w:rPr>
        <w:lastRenderedPageBreak/>
        <w:t xml:space="preserve">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w:t>
      </w:r>
      <w:ins w:id="192" w:author="Justin Yeakel" w:date="2021-08-24T17:29:00Z">
        <w:r w:rsidR="00B9631F">
          <w:rPr>
            <w:rFonts w:ascii="Arial" w:hAnsi="Arial"/>
            <w:sz w:val="20"/>
            <w:szCs w:val="20"/>
            <w:lang w:val="en-US"/>
          </w:rPr>
          <w:t>ill</w:t>
        </w:r>
      </w:ins>
      <w:del w:id="193" w:author="Justin Yeakel" w:date="2021-08-24T17:29:00Z">
        <w:r w:rsidR="000111C7" w:rsidRPr="00121B14" w:rsidDel="00B9631F">
          <w:rPr>
            <w:rFonts w:ascii="Arial" w:hAnsi="Arial"/>
            <w:sz w:val="20"/>
            <w:szCs w:val="20"/>
            <w:lang w:val="en-US"/>
          </w:rPr>
          <w:delText>e</w:delText>
        </w:r>
      </w:del>
      <w:r w:rsidR="000111C7" w:rsidRPr="00121B14">
        <w:rPr>
          <w:rFonts w:ascii="Arial" w:hAnsi="Arial"/>
          <w:sz w:val="20"/>
          <w:szCs w:val="20"/>
          <w:lang w:val="en-US"/>
        </w:rPr>
        <w:t xml:space="preserve"> relate prey nutritional traits to consumer foraging, physiology, and fitness using hierarchical GLMMs, isotopic mixing models, and mark-recapture models.</w:t>
      </w:r>
    </w:p>
    <w:p w14:paraId="12D70192" w14:textId="01AEEB96" w:rsidR="009478AF" w:rsidRPr="00E91BB8" w:rsidRDefault="009478AF" w:rsidP="00422CBC">
      <w:pPr>
        <w:pStyle w:val="Body"/>
        <w:tabs>
          <w:tab w:val="left" w:pos="432"/>
        </w:tabs>
        <w:rPr>
          <w:rFonts w:ascii="Arial" w:hAnsi="Arial"/>
          <w:sz w:val="20"/>
          <w:szCs w:val="20"/>
          <w:highlight w:val="yellow"/>
          <w:lang w:val="en-US"/>
        </w:rPr>
      </w:pPr>
    </w:p>
    <w:p w14:paraId="2C978DC4" w14:textId="7FEC06BA" w:rsidR="0060592A" w:rsidRDefault="00BD6DCC" w:rsidP="00422CBC">
      <w:pPr>
        <w:pStyle w:val="Body"/>
        <w:tabs>
          <w:tab w:val="left" w:pos="432"/>
        </w:tabs>
        <w:rPr>
          <w:rFonts w:ascii="Arial" w:hAnsi="Arial"/>
          <w:sz w:val="20"/>
          <w:szCs w:val="20"/>
          <w:lang w:val="en-US"/>
        </w:rPr>
      </w:pPr>
      <w:r>
        <w:rPr>
          <w:rFonts w:ascii="Arial" w:hAnsi="Arial"/>
          <w:sz w:val="20"/>
          <w:szCs w:val="20"/>
          <w:lang w:val="en-US"/>
        </w:rPr>
        <w:tab/>
      </w:r>
      <w:r w:rsidR="00E3318F">
        <w:rPr>
          <w:rFonts w:ascii="Arial" w:hAnsi="Arial"/>
          <w:sz w:val="20"/>
          <w:szCs w:val="20"/>
          <w:lang w:val="en-US"/>
        </w:rPr>
        <w:t>Rodents maximize energy intake by selecting forage with high nitrogen, lipid, and moisture content</w:t>
      </w:r>
      <w:del w:id="194" w:author="Justin Yeakel" w:date="2021-08-24T17:30:00Z">
        <w:r w:rsidR="00E3318F" w:rsidDel="00716BE7">
          <w:rPr>
            <w:rFonts w:ascii="Arial" w:hAnsi="Arial"/>
            <w:sz w:val="20"/>
            <w:szCs w:val="20"/>
            <w:lang w:val="en-US"/>
          </w:rPr>
          <w:delText>s</w:delText>
        </w:r>
      </w:del>
      <w:r w:rsidR="00E3318F">
        <w:rPr>
          <w:rFonts w:ascii="Arial" w:hAnsi="Arial"/>
          <w:sz w:val="20"/>
          <w:szCs w:val="20"/>
          <w:lang w:val="en-US"/>
        </w:rPr>
        <w:t xml:space="preserve"> (Stephens and Krebs 1986), but it is increasingly recognized that consumers trade off energetic gains to minimize metabolic costs from secondary metabolites like </w:t>
      </w:r>
      <w:r w:rsidR="00E3318F" w:rsidRPr="00BD6DCC">
        <w:rPr>
          <w:rFonts w:ascii="Arial" w:hAnsi="Arial"/>
          <w:sz w:val="20"/>
          <w:szCs w:val="20"/>
          <w:lang w:val="en-US"/>
        </w:rPr>
        <w:t>tannins or polyphenols (</w:t>
      </w:r>
      <w:proofErr w:type="spellStart"/>
      <w:r w:rsidR="00E3318F" w:rsidRPr="00BD6DCC">
        <w:rPr>
          <w:rFonts w:ascii="Arial" w:hAnsi="Arial"/>
          <w:sz w:val="20"/>
          <w:szCs w:val="20"/>
          <w:lang w:val="en-US"/>
        </w:rPr>
        <w:t>Iason</w:t>
      </w:r>
      <w:proofErr w:type="spellEnd"/>
      <w:r w:rsidR="00E3318F" w:rsidRPr="00BD6DCC">
        <w:rPr>
          <w:rFonts w:ascii="Arial" w:hAnsi="Arial"/>
          <w:sz w:val="20"/>
          <w:szCs w:val="20"/>
          <w:lang w:val="en-US"/>
        </w:rPr>
        <w:t xml:space="preserve"> 2005, Wang and Chen 2009). </w:t>
      </w:r>
      <w:r w:rsidR="000751FA" w:rsidRPr="00BD6DCC">
        <w:rPr>
          <w:rFonts w:ascii="Arial" w:hAnsi="Arial"/>
          <w:sz w:val="20"/>
          <w:szCs w:val="20"/>
          <w:lang w:val="en-US"/>
        </w:rPr>
        <w:t xml:space="preserve">We will assess these tradeoffs and their effect on consumer fitness </w:t>
      </w:r>
      <w:commentRangeStart w:id="195"/>
      <w:r w:rsidR="000751FA" w:rsidRPr="00BD6DCC">
        <w:rPr>
          <w:rFonts w:ascii="Arial" w:hAnsi="Arial"/>
          <w:sz w:val="20"/>
          <w:szCs w:val="20"/>
          <w:lang w:val="en-US"/>
        </w:rPr>
        <w:t>by generating nutritional trait data</w:t>
      </w:r>
      <w:commentRangeEnd w:id="195"/>
      <w:r w:rsidR="000751FA">
        <w:rPr>
          <w:rStyle w:val="CommentReference"/>
          <w:rFonts w:ascii="Times New Roman" w:hAnsi="Times New Roman" w:cs="Times New Roman"/>
          <w:color w:val="auto"/>
          <w:lang w:val="en-US"/>
          <w14:textOutline w14:w="0" w14:cap="rnd" w14:cmpd="sng" w14:algn="ctr">
            <w14:noFill/>
            <w14:prstDash w14:val="solid"/>
            <w14:bevel/>
          </w14:textOutline>
        </w:rPr>
        <w:commentReference w:id="195"/>
      </w:r>
      <w:r w:rsidR="000751FA" w:rsidRPr="00BD6DCC">
        <w:rPr>
          <w:rFonts w:ascii="Arial" w:hAnsi="Arial"/>
          <w:sz w:val="20"/>
          <w:szCs w:val="20"/>
          <w:lang w:val="en-US"/>
        </w:rPr>
        <w:t xml:space="preserve"> for ~40 plant species, including 25 common perennials (shrubs/forbs/grasses) and ~15 common annuals (</w:t>
      </w:r>
      <w:proofErr w:type="spellStart"/>
      <w:r w:rsidR="000751FA" w:rsidRPr="00BD6DCC">
        <w:rPr>
          <w:rFonts w:ascii="Arial" w:hAnsi="Arial"/>
          <w:sz w:val="20"/>
          <w:szCs w:val="20"/>
          <w:lang w:val="en-US"/>
        </w:rPr>
        <w:t>forbs</w:t>
      </w:r>
      <w:proofErr w:type="spellEnd"/>
      <w:r w:rsidR="000751FA" w:rsidRPr="00BD6DCC">
        <w:rPr>
          <w:rFonts w:ascii="Arial" w:hAnsi="Arial"/>
          <w:sz w:val="20"/>
          <w:szCs w:val="20"/>
          <w:lang w:val="en-US"/>
        </w:rPr>
        <w:t>/grasses) that</w:t>
      </w:r>
      <w:ins w:id="196" w:author="Justin Yeakel" w:date="2021-08-24T17:30:00Z">
        <w:r w:rsidR="006F3B55">
          <w:rPr>
            <w:rFonts w:ascii="Arial" w:hAnsi="Arial"/>
            <w:sz w:val="20"/>
            <w:szCs w:val="20"/>
            <w:lang w:val="en-US"/>
          </w:rPr>
          <w:t>,</w:t>
        </w:r>
      </w:ins>
      <w:r w:rsidR="000751FA" w:rsidRPr="00BD6DCC">
        <w:rPr>
          <w:rFonts w:ascii="Arial" w:hAnsi="Arial"/>
          <w:sz w:val="20"/>
          <w:szCs w:val="20"/>
          <w:lang w:val="en-US"/>
        </w:rPr>
        <w:t xml:space="preserve"> combined</w:t>
      </w:r>
      <w:ins w:id="197" w:author="Justin Yeakel" w:date="2021-08-24T17:30:00Z">
        <w:r w:rsidR="006F3B55">
          <w:rPr>
            <w:rFonts w:ascii="Arial" w:hAnsi="Arial"/>
            <w:sz w:val="20"/>
            <w:szCs w:val="20"/>
            <w:lang w:val="en-US"/>
          </w:rPr>
          <w:t>,</w:t>
        </w:r>
      </w:ins>
      <w:r w:rsidR="000751FA" w:rsidRPr="00BD6DCC">
        <w:rPr>
          <w:rFonts w:ascii="Arial" w:hAnsi="Arial"/>
          <w:sz w:val="20"/>
          <w:szCs w:val="20"/>
          <w:lang w:val="en-US"/>
        </w:rPr>
        <w:t xml:space="preserve"> make up &gt;99% of ANPP at our study site. </w:t>
      </w:r>
      <w:r w:rsidR="00E3318F" w:rsidRPr="00BD6DCC">
        <w:rPr>
          <w:rFonts w:ascii="Arial" w:hAnsi="Arial"/>
          <w:sz w:val="20"/>
          <w:szCs w:val="20"/>
          <w:lang w:val="en-US"/>
        </w:rPr>
        <w:t>Plants will be sampled a</w:t>
      </w:r>
      <w:r w:rsidR="00E3318F">
        <w:rPr>
          <w:rFonts w:ascii="Arial" w:hAnsi="Arial"/>
          <w:sz w:val="20"/>
          <w:szCs w:val="20"/>
          <w:lang w:val="en-US"/>
        </w:rPr>
        <w:t>t least 2x</w:t>
      </w:r>
      <w:r w:rsidR="00E3318F" w:rsidRPr="00BD6DCC">
        <w:rPr>
          <w:rFonts w:ascii="Arial" w:hAnsi="Arial"/>
          <w:sz w:val="20"/>
          <w:szCs w:val="20"/>
          <w:lang w:val="en-US"/>
        </w:rPr>
        <w:t xml:space="preserve"> per year on each trapping web: first in Apr</w:t>
      </w:r>
      <w:r w:rsidR="00E3318F" w:rsidRPr="00BD6DCC">
        <w:rPr>
          <w:rFonts w:ascii="Arial" w:hAnsi="Arial"/>
          <w:sz w:val="20"/>
          <w:szCs w:val="20"/>
        </w:rPr>
        <w:t>–</w:t>
      </w:r>
      <w:r w:rsidR="00E3318F" w:rsidRPr="00BD6DCC">
        <w:rPr>
          <w:rFonts w:ascii="Arial" w:hAnsi="Arial"/>
          <w:sz w:val="20"/>
          <w:szCs w:val="20"/>
          <w:lang w:val="en-US"/>
        </w:rPr>
        <w:t>May when spring production peaks and again in Sep</w:t>
      </w:r>
      <w:r w:rsidR="00E3318F" w:rsidRPr="00BD6DCC">
        <w:rPr>
          <w:rFonts w:ascii="Arial" w:hAnsi="Arial"/>
          <w:sz w:val="20"/>
          <w:szCs w:val="20"/>
        </w:rPr>
        <w:t>–</w:t>
      </w:r>
      <w:r w:rsidR="00E3318F" w:rsidRPr="00BD6DCC">
        <w:rPr>
          <w:rFonts w:ascii="Arial" w:hAnsi="Arial"/>
          <w:sz w:val="20"/>
          <w:szCs w:val="20"/>
          <w:lang w:val="en-US"/>
        </w:rPr>
        <w:t>Oct when summer production peaks. We will sample leaves and seeds from 5 plant</w:t>
      </w:r>
      <w:r w:rsidR="00E3318F">
        <w:rPr>
          <w:rFonts w:ascii="Arial" w:hAnsi="Arial"/>
          <w:sz w:val="20"/>
          <w:szCs w:val="20"/>
          <w:lang w:val="en-US"/>
        </w:rPr>
        <w:t>s</w:t>
      </w:r>
      <w:r w:rsidR="00E3318F"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00E3318F" w:rsidRPr="00BD6DCC">
        <w:rPr>
          <w:rFonts w:ascii="Arial" w:hAnsi="Arial" w:cs="Arial"/>
          <w:sz w:val="20"/>
          <w:szCs w:val="20"/>
          <w:lang w:val="en-US"/>
        </w:rPr>
        <w:t xml:space="preserve">per year (750 samples total). We will measure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13</w:t>
      </w:r>
      <w:r w:rsidR="00E3318F" w:rsidRPr="00BD6DCC">
        <w:rPr>
          <w:rFonts w:ascii="Arial" w:eastAsia="Arial" w:hAnsi="Arial" w:cs="Arial"/>
          <w:sz w:val="20"/>
          <w:szCs w:val="20"/>
          <w:lang w:val="en-US"/>
        </w:rPr>
        <w:t xml:space="preserve">C </w:t>
      </w:r>
      <w:r w:rsidR="00E3318F" w:rsidRPr="00BD6DCC">
        <w:rPr>
          <w:rFonts w:ascii="Arial" w:hAnsi="Arial" w:cs="Arial"/>
          <w:sz w:val="20"/>
          <w:szCs w:val="20"/>
          <w:lang w:val="sv-SE"/>
        </w:rPr>
        <w:t xml:space="preserve">and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15</w:t>
      </w:r>
      <w:r w:rsidR="00E3318F" w:rsidRPr="00BD6DCC">
        <w:rPr>
          <w:rFonts w:ascii="Arial" w:eastAsia="Arial" w:hAnsi="Arial" w:cs="Arial"/>
          <w:sz w:val="20"/>
          <w:szCs w:val="20"/>
          <w:lang w:val="en-US"/>
        </w:rPr>
        <w:t xml:space="preserve">N </w:t>
      </w:r>
      <w:r w:rsidR="00E3318F" w:rsidRPr="00BD6DCC">
        <w:rPr>
          <w:rFonts w:ascii="Arial" w:hAnsi="Arial" w:cs="Arial"/>
          <w:sz w:val="20"/>
          <w:szCs w:val="20"/>
          <w:lang w:val="en-US"/>
        </w:rPr>
        <w:t xml:space="preserve">values as well as nitrogen content of arthropods captured in pitfall traps to build DNA reference libraries for </w:t>
      </w:r>
      <w:r w:rsidR="00E3318F">
        <w:rPr>
          <w:rFonts w:ascii="Arial" w:hAnsi="Arial" w:cs="Arial"/>
          <w:sz w:val="20"/>
          <w:szCs w:val="20"/>
          <w:lang w:val="en-US"/>
        </w:rPr>
        <w:t>DNA</w:t>
      </w:r>
      <w:r w:rsidR="00E3318F"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33501B83" w14:textId="123F6DF0"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016D4E">
        <w:rPr>
          <w:rFonts w:ascii="Arial" w:hAnsi="Arial"/>
          <w:sz w:val="20"/>
          <w:szCs w:val="20"/>
          <w:lang w:val="en-US"/>
        </w:rPr>
        <w:t xml:space="preserve">To quantify how diet quality interacts with resource selection to influence physiology, fitness, and population dynamics, we will </w:t>
      </w:r>
      <w:del w:id="198" w:author="Justin Yeakel" w:date="2021-08-24T18:50:00Z">
        <w:r w:rsidR="00016D4E" w:rsidDel="0087695A">
          <w:rPr>
            <w:rFonts w:ascii="Arial" w:hAnsi="Arial"/>
            <w:sz w:val="20"/>
            <w:szCs w:val="20"/>
            <w:lang w:val="en-US"/>
          </w:rPr>
          <w:delText>model</w:delText>
        </w:r>
      </w:del>
      <w:ins w:id="199" w:author="Justin Yeakel" w:date="2021-08-24T18:50:00Z">
        <w:r w:rsidR="0087695A">
          <w:rPr>
            <w:rFonts w:ascii="Arial" w:hAnsi="Arial"/>
            <w:sz w:val="20"/>
            <w:szCs w:val="20"/>
            <w:lang w:val="en-US"/>
          </w:rPr>
          <w:t>qua</w:t>
        </w:r>
        <w:r w:rsidR="00085530">
          <w:rPr>
            <w:rFonts w:ascii="Arial" w:hAnsi="Arial"/>
            <w:sz w:val="20"/>
            <w:szCs w:val="20"/>
            <w:lang w:val="en-US"/>
          </w:rPr>
          <w:t>ntify</w:t>
        </w:r>
      </w:ins>
      <w:r w:rsidR="00016D4E">
        <w:rPr>
          <w:rFonts w:ascii="Arial" w:hAnsi="Arial"/>
          <w:sz w:val="20"/>
          <w:szCs w:val="20"/>
          <w:lang w:val="en-US"/>
        </w:rPr>
        <w:t xml:space="preserve"> resource use metrics from Q1 as a function of plant and arthropod nutritional traits. </w:t>
      </w:r>
      <w:commentRangeStart w:id="200"/>
      <w:r w:rsidR="00016D4E">
        <w:rPr>
          <w:rFonts w:ascii="Arial" w:hAnsi="Arial"/>
          <w:sz w:val="20"/>
          <w:szCs w:val="20"/>
          <w:lang w:val="en-US"/>
        </w:rPr>
        <w:t xml:space="preserve">Specifically, we will use GLMMs to </w:t>
      </w:r>
      <w:del w:id="201" w:author="Justin Yeakel" w:date="2021-08-24T18:51:00Z">
        <w:r w:rsidR="00016D4E" w:rsidDel="00085530">
          <w:rPr>
            <w:rFonts w:ascii="Arial" w:hAnsi="Arial"/>
            <w:sz w:val="20"/>
            <w:szCs w:val="20"/>
            <w:lang w:val="en-US"/>
          </w:rPr>
          <w:delText>model</w:delText>
        </w:r>
      </w:del>
      <w:ins w:id="202" w:author="Justin Yeakel" w:date="2021-08-24T18:51:00Z">
        <w:r w:rsidR="00085530">
          <w:rPr>
            <w:rFonts w:ascii="Arial" w:hAnsi="Arial"/>
            <w:sz w:val="20"/>
            <w:szCs w:val="20"/>
            <w:lang w:val="en-US"/>
          </w:rPr>
          <w:t>estimate</w:t>
        </w:r>
      </w:ins>
      <w:r w:rsidR="00016D4E">
        <w:rPr>
          <w:rFonts w:ascii="Arial" w:hAnsi="Arial"/>
          <w:sz w:val="20"/>
          <w:szCs w:val="20"/>
          <w:lang w:val="en-US"/>
        </w:rPr>
        <w:t xml:space="preserve"> foraging strategies (RINI, </w:t>
      </w:r>
      <w:proofErr w:type="spellStart"/>
      <w:r w:rsidR="00016D4E">
        <w:rPr>
          <w:rFonts w:ascii="Arial" w:hAnsi="Arial"/>
          <w:sz w:val="20"/>
          <w:szCs w:val="20"/>
          <w:lang w:val="en-US"/>
        </w:rPr>
        <w:t>omnivory</w:t>
      </w:r>
      <w:proofErr w:type="spellEnd"/>
      <w:r w:rsidR="00016D4E">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w:t>
      </w:r>
      <w:del w:id="203" w:author="Justin Yeakel" w:date="2021-08-24T18:51:00Z">
        <w:r w:rsidR="00016D4E" w:rsidDel="00085530">
          <w:rPr>
            <w:rFonts w:ascii="Arial" w:hAnsi="Arial"/>
            <w:sz w:val="20"/>
            <w:szCs w:val="20"/>
            <w:lang w:val="en-US"/>
          </w:rPr>
          <w:delText>model</w:delText>
        </w:r>
      </w:del>
      <w:ins w:id="204" w:author="Justin Yeakel" w:date="2021-08-24T18:51:00Z">
        <w:r w:rsidR="00085530">
          <w:rPr>
            <w:rFonts w:ascii="Arial" w:hAnsi="Arial"/>
            <w:sz w:val="20"/>
            <w:szCs w:val="20"/>
            <w:lang w:val="en-US"/>
          </w:rPr>
          <w:t>estimate</w:t>
        </w:r>
      </w:ins>
      <w:r w:rsidR="00016D4E">
        <w:rPr>
          <w:rFonts w:ascii="Arial" w:hAnsi="Arial"/>
          <w:sz w:val="20"/>
          <w:szCs w:val="20"/>
          <w:lang w:val="en-US"/>
        </w:rPr>
        <w:t xml:space="preserve"> FOO, RRA, and proportional diets from isotopic mixing models as a function of plant nutritional traits to quantify the impact of specific resources on forage selection and assimilation. </w:t>
      </w:r>
      <w:r>
        <w:rPr>
          <w:rFonts w:ascii="Arial" w:hAnsi="Arial"/>
          <w:sz w:val="20"/>
          <w:szCs w:val="20"/>
          <w:lang w:val="en-US"/>
        </w:rPr>
        <w:t xml:space="preserve">Next, we will </w:t>
      </w:r>
      <w:del w:id="205" w:author="Justin Yeakel" w:date="2021-08-24T18:51:00Z">
        <w:r w:rsidDel="00085530">
          <w:rPr>
            <w:rFonts w:ascii="Arial" w:hAnsi="Arial"/>
            <w:sz w:val="20"/>
            <w:szCs w:val="20"/>
            <w:lang w:val="en-US"/>
          </w:rPr>
          <w:delText>model</w:delText>
        </w:r>
      </w:del>
      <w:ins w:id="206" w:author="Justin Yeakel" w:date="2021-08-24T18:51:00Z">
        <w:r w:rsidR="00085530">
          <w:rPr>
            <w:rFonts w:ascii="Arial" w:hAnsi="Arial"/>
            <w:sz w:val="20"/>
            <w:szCs w:val="20"/>
            <w:lang w:val="en-US"/>
          </w:rPr>
          <w:t>quantify</w:t>
        </w:r>
      </w:ins>
      <w:r>
        <w:rPr>
          <w:rFonts w:ascii="Arial" w:hAnsi="Arial"/>
          <w:sz w:val="20"/>
          <w:szCs w:val="20"/>
          <w:lang w:val="en-US"/>
        </w:rPr>
        <w:t xml:space="preserve"> consumer body condition (percent body fat, Fig. 5) as a function of nutritional traits, foraging strategies, and the proportional use of specific resources to </w:t>
      </w:r>
      <w:del w:id="207" w:author="Justin Yeakel" w:date="2021-08-24T18:51:00Z">
        <w:r w:rsidDel="00B34FCB">
          <w:rPr>
            <w:rFonts w:ascii="Arial" w:hAnsi="Arial"/>
            <w:sz w:val="20"/>
            <w:szCs w:val="20"/>
            <w:lang w:val="en-US"/>
          </w:rPr>
          <w:delText>quantify</w:delText>
        </w:r>
      </w:del>
      <w:ins w:id="208" w:author="Justin Yeakel" w:date="2021-08-24T18:51:00Z">
        <w:r w:rsidR="00B34FCB">
          <w:rPr>
            <w:rFonts w:ascii="Arial" w:hAnsi="Arial"/>
            <w:sz w:val="20"/>
            <w:szCs w:val="20"/>
            <w:lang w:val="en-US"/>
          </w:rPr>
          <w:t>examine</w:t>
        </w:r>
      </w:ins>
      <w:r>
        <w:rPr>
          <w:rFonts w:ascii="Arial" w:hAnsi="Arial"/>
          <w:sz w:val="20"/>
          <w:szCs w:val="20"/>
          <w:lang w:val="en-US"/>
        </w:rPr>
        <w:t xml:space="preserve"> how forage quality and selection impact consumer physiology.</w:t>
      </w:r>
      <w:commentRangeEnd w:id="200"/>
      <w:r w:rsidR="00CE4042">
        <w:rPr>
          <w:rStyle w:val="CommentReference"/>
          <w:rFonts w:ascii="Times New Roman" w:hAnsi="Times New Roman" w:cs="Times New Roman"/>
          <w:color w:val="auto"/>
          <w:lang w:val="en-US"/>
          <w14:textOutline w14:w="0" w14:cap="rnd" w14:cmpd="sng" w14:algn="ctr">
            <w14:noFill/>
            <w14:prstDash w14:val="solid"/>
            <w14:bevel/>
          </w14:textOutline>
        </w:rPr>
        <w:commentReference w:id="200"/>
      </w:r>
      <w:r>
        <w:rPr>
          <w:rFonts w:ascii="Arial" w:hAnsi="Arial"/>
          <w:sz w:val="20"/>
          <w:szCs w:val="20"/>
          <w:lang w:val="en-US"/>
        </w:rPr>
        <w:t xml:space="preserve"> Similarly, we will assess how diets influence gut microbiomes (and vice versa) by </w:t>
      </w:r>
      <w:del w:id="209" w:author="Justin Yeakel" w:date="2021-08-24T18:51:00Z">
        <w:r w:rsidDel="00A6438A">
          <w:rPr>
            <w:rFonts w:ascii="Arial" w:hAnsi="Arial"/>
            <w:sz w:val="20"/>
            <w:szCs w:val="20"/>
            <w:lang w:val="en-US"/>
          </w:rPr>
          <w:delText>modeling</w:delText>
        </w:r>
      </w:del>
      <w:ins w:id="210" w:author="Justin Yeakel" w:date="2021-08-24T18:51:00Z">
        <w:r w:rsidR="00A6438A">
          <w:rPr>
            <w:rFonts w:ascii="Arial" w:hAnsi="Arial"/>
            <w:sz w:val="20"/>
            <w:szCs w:val="20"/>
            <w:lang w:val="en-US"/>
          </w:rPr>
          <w:t>quantify</w:t>
        </w:r>
      </w:ins>
      <w:ins w:id="211" w:author="Justin Yeakel" w:date="2021-08-24T18:52:00Z">
        <w:r w:rsidR="00A6438A">
          <w:rPr>
            <w:rFonts w:ascii="Arial" w:hAnsi="Arial"/>
            <w:sz w:val="20"/>
            <w:szCs w:val="20"/>
            <w:lang w:val="en-US"/>
          </w:rPr>
          <w:t>ing</w:t>
        </w:r>
      </w:ins>
      <w:r>
        <w:rPr>
          <w:rFonts w:ascii="Arial" w:hAnsi="Arial"/>
          <w:sz w:val="20"/>
          <w:szCs w:val="20"/>
          <w:lang w:val="en-US"/>
        </w:rPr>
        <w:t xml:space="preserve"> individual foraging strategies and proportional consumption of different prey groups via FOO, RRA, and isotopic mixing models as a function of gut microbial richness and diversity. We will </w:t>
      </w:r>
      <w:del w:id="212" w:author="Justin Yeakel" w:date="2021-08-24T18:52:00Z">
        <w:r w:rsidDel="00A6438A">
          <w:rPr>
            <w:rFonts w:ascii="Arial" w:hAnsi="Arial"/>
            <w:sz w:val="20"/>
            <w:szCs w:val="20"/>
            <w:lang w:val="en-US"/>
          </w:rPr>
          <w:delText>model</w:delText>
        </w:r>
      </w:del>
      <w:ins w:id="213" w:author="Justin Yeakel" w:date="2021-08-24T18:52:00Z">
        <w:r w:rsidR="00A6438A">
          <w:rPr>
            <w:rFonts w:ascii="Arial" w:hAnsi="Arial"/>
            <w:sz w:val="20"/>
            <w:szCs w:val="20"/>
            <w:lang w:val="en-US"/>
          </w:rPr>
          <w:t>examine</w:t>
        </w:r>
      </w:ins>
      <w:r>
        <w:rPr>
          <w:rFonts w:ascii="Arial" w:hAnsi="Arial"/>
          <w:sz w:val="20"/>
          <w:szCs w:val="20"/>
          <w:lang w:val="en-US"/>
        </w:rPr>
        <w:t xml:space="preserve">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5911C5E0" w14:textId="61C7C5E5"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Similar to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and consumer body condition, as well as their interactions. Next, we will quantify the impact of resource quality and quantity on population-level parameters like abundance, recruitment, and population growth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w:t>
      </w:r>
      <w:ins w:id="214" w:author="Justin Yeakel" w:date="2021-08-24T18:53:00Z">
        <w:r w:rsidR="00807A8F">
          <w:rPr>
            <w:rFonts w:ascii="Arial" w:hAnsi="Arial"/>
            <w:sz w:val="20"/>
            <w:szCs w:val="20"/>
            <w:lang w:val="en-US"/>
          </w:rPr>
          <w:t>estimate</w:t>
        </w:r>
        <w:r w:rsidR="00807A8F">
          <w:rPr>
            <w:rFonts w:ascii="Arial" w:hAnsi="Arial"/>
            <w:sz w:val="20"/>
            <w:szCs w:val="20"/>
            <w:lang w:val="en-US"/>
          </w:rPr>
          <w:t>s</w:t>
        </w:r>
        <w:r w:rsidR="00807A8F">
          <w:rPr>
            <w:rFonts w:ascii="Arial" w:hAnsi="Arial"/>
            <w:sz w:val="20"/>
            <w:szCs w:val="20"/>
            <w:lang w:val="en-US"/>
          </w:rPr>
          <w:t xml:space="preserve"> population growth and recruitment</w:t>
        </w:r>
        <w:r w:rsidR="00807A8F">
          <w:rPr>
            <w:rFonts w:ascii="Arial" w:hAnsi="Arial"/>
            <w:sz w:val="20"/>
            <w:szCs w:val="20"/>
            <w:lang w:val="en-US"/>
          </w:rPr>
          <w:t xml:space="preserve"> from </w:t>
        </w:r>
      </w:ins>
      <w:del w:id="215" w:author="Justin Yeakel" w:date="2021-08-24T18:53:00Z">
        <w:r w:rsidDel="00807A8F">
          <w:rPr>
            <w:rFonts w:ascii="Arial" w:hAnsi="Arial"/>
            <w:sz w:val="20"/>
            <w:szCs w:val="20"/>
            <w:lang w:val="en-US"/>
          </w:rPr>
          <w:delText xml:space="preserve">then uses </w:delText>
        </w:r>
      </w:del>
      <w:r>
        <w:rPr>
          <w:rFonts w:ascii="Arial" w:hAnsi="Arial"/>
          <w:sz w:val="20"/>
          <w:szCs w:val="20"/>
          <w:lang w:val="en-US"/>
        </w:rPr>
        <w:t xml:space="preserve">changes in abundance </w:t>
      </w:r>
      <w:del w:id="216" w:author="Justin Yeakel" w:date="2021-08-24T18:53:00Z">
        <w:r w:rsidDel="00807A8F">
          <w:rPr>
            <w:rFonts w:ascii="Arial" w:hAnsi="Arial"/>
            <w:sz w:val="20"/>
            <w:szCs w:val="20"/>
            <w:lang w:val="en-US"/>
          </w:rPr>
          <w:delText>through</w:delText>
        </w:r>
      </w:del>
      <w:ins w:id="217" w:author="Justin Yeakel" w:date="2021-08-24T18:53:00Z">
        <w:r w:rsidR="00807A8F">
          <w:rPr>
            <w:rFonts w:ascii="Arial" w:hAnsi="Arial"/>
            <w:sz w:val="20"/>
            <w:szCs w:val="20"/>
            <w:lang w:val="en-US"/>
          </w:rPr>
          <w:t>over</w:t>
        </w:r>
      </w:ins>
      <w:r>
        <w:rPr>
          <w:rFonts w:ascii="Arial" w:hAnsi="Arial"/>
          <w:sz w:val="20"/>
          <w:szCs w:val="20"/>
          <w:lang w:val="en-US"/>
        </w:rPr>
        <w:t xml:space="preserve"> time</w:t>
      </w:r>
      <w:del w:id="218" w:author="Justin Yeakel" w:date="2021-08-24T18:53:00Z">
        <w:r w:rsidDel="00807A8F">
          <w:rPr>
            <w:rFonts w:ascii="Arial" w:hAnsi="Arial"/>
            <w:sz w:val="20"/>
            <w:szCs w:val="20"/>
            <w:lang w:val="en-US"/>
          </w:rPr>
          <w:delText xml:space="preserve"> to</w:delText>
        </w:r>
        <w:r w:rsidDel="00B858AC">
          <w:rPr>
            <w:rFonts w:ascii="Arial" w:hAnsi="Arial"/>
            <w:sz w:val="20"/>
            <w:szCs w:val="20"/>
            <w:lang w:val="en-US"/>
          </w:rPr>
          <w:delText xml:space="preserve"> estimate population growth and recruitment</w:delText>
        </w:r>
      </w:del>
      <w:r>
        <w:rPr>
          <w:rFonts w:ascii="Arial" w:hAnsi="Arial"/>
          <w:sz w:val="20"/>
          <w:szCs w:val="20"/>
          <w:lang w:val="en-US"/>
        </w:rPr>
        <w: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3CD9DF5D" w:rsidR="00E91BB8" w:rsidRDefault="00E91BB8" w:rsidP="00E91BB8">
      <w:pPr>
        <w:pStyle w:val="Body"/>
        <w:widowControl w:val="0"/>
        <w:tabs>
          <w:tab w:val="left" w:pos="432"/>
        </w:tabs>
        <w:suppressAutoHyphens/>
        <w:rPr>
          <w:rFonts w:ascii="Arial" w:hAnsi="Arial"/>
          <w:sz w:val="20"/>
          <w:szCs w:val="20"/>
          <w:lang w:val="en-US"/>
        </w:rPr>
      </w:pP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536066E6" w:rsidR="00E91BB8" w:rsidRPr="00EF4488" w:rsidRDefault="0083460A" w:rsidP="00E91BB8">
      <w:pPr>
        <w:pStyle w:val="Body"/>
        <w:widowControl w:val="0"/>
        <w:tabs>
          <w:tab w:val="left" w:pos="432"/>
        </w:tabs>
        <w:suppressAutoHyphens/>
        <w:rPr>
          <w:rFonts w:ascii="Arial" w:hAnsi="Arial"/>
          <w:b/>
          <w:bCs/>
          <w:i/>
          <w:iCs/>
          <w:sz w:val="20"/>
          <w:szCs w:val="20"/>
          <w:lang w:val="en-US"/>
        </w:rPr>
      </w:pPr>
      <w:r>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52448" behindDoc="0" locked="0" layoutInCell="1" allowOverlap="1" wp14:anchorId="2251D88B" wp14:editId="7F024ADD">
                <wp:simplePos x="0" y="0"/>
                <wp:positionH relativeFrom="column">
                  <wp:posOffset>3168502</wp:posOffset>
                </wp:positionH>
                <wp:positionV relativeFrom="paragraph">
                  <wp:posOffset>1148317</wp:posOffset>
                </wp:positionV>
                <wp:extent cx="2783205" cy="7076589"/>
                <wp:effectExtent l="0" t="0" r="0" b="0"/>
                <wp:wrapTight wrapText="bothSides">
                  <wp:wrapPolygon edited="0">
                    <wp:start x="0" y="0"/>
                    <wp:lineTo x="0" y="14304"/>
                    <wp:lineTo x="197" y="21515"/>
                    <wp:lineTo x="21290" y="21515"/>
                    <wp:lineTo x="21487" y="1430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76589"/>
                          <a:chOff x="0" y="-42536"/>
                          <a:chExt cx="2783205" cy="7077496"/>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2251D88B" id="Group 24" o:spid="_x0000_s1047" style="position:absolute;margin-left:249.5pt;margin-top:90.4pt;width:219.15pt;height:557.2pt;z-index:251752448;mso-height-relative:margin" coordorigin=",-425" coordsize="27832,707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13;&#10;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&#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MzMwfHx91dXXR&#13;&#10;0dH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Bb&#13;&#10;W1suLi7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Ctra0JCQmoqKj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Ozs4lJSVpaWnR0dH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kZGRNTU1ZWVllZWV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lZWVXV1dOTk5lZWV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kZGRhYWFJSUlhYWFkZGR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kZGRNTU1ZWVllZWV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kZGRfX1+i&#13;&#10;oq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E91BB8"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016D4E" w:rsidRPr="00EA70CF">
        <w:rPr>
          <w:rFonts w:ascii="Arial" w:eastAsia="Arial" w:hAnsi="Arial" w:cs="Arial"/>
          <w:sz w:val="20"/>
          <w:szCs w:val="20"/>
          <w:lang w:val="en-US"/>
        </w:rPr>
        <w:t xml:space="preserve">We predict that </w:t>
      </w:r>
      <w:r w:rsidR="00016D4E">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w:t>
      </w:r>
      <w:commentRangeStart w:id="219"/>
      <w:r w:rsidR="00016D4E">
        <w:rPr>
          <w:rFonts w:ascii="Arial" w:eastAsia="Arial" w:hAnsi="Arial" w:cs="Arial"/>
          <w:sz w:val="20"/>
          <w:szCs w:val="20"/>
          <w:lang w:val="en-US"/>
        </w:rPr>
        <w:t xml:space="preserve">structural carbohydrates </w:t>
      </w:r>
      <w:commentRangeEnd w:id="219"/>
      <w:r w:rsidR="00016D4E">
        <w:rPr>
          <w:rStyle w:val="CommentReference"/>
          <w:rFonts w:ascii="Times New Roman" w:hAnsi="Times New Roman" w:cs="Times New Roman"/>
          <w:color w:val="auto"/>
          <w:lang w:val="en-US"/>
          <w14:textOutline w14:w="0" w14:cap="rnd" w14:cmpd="sng" w14:algn="ctr">
            <w14:noFill/>
            <w14:prstDash w14:val="solid"/>
            <w14:bevel/>
          </w14:textOutline>
        </w:rPr>
        <w:commentReference w:id="219"/>
      </w:r>
      <w:r w:rsidR="00016D4E">
        <w:rPr>
          <w:rFonts w:ascii="Arial" w:eastAsia="Arial" w:hAnsi="Arial" w:cs="Arial"/>
          <w:sz w:val="20"/>
          <w:szCs w:val="20"/>
          <w:lang w:val="en-US"/>
        </w:rPr>
        <w:t xml:space="preserve">that require substantial metabolic processing (Stephens and Krebs 1986). </w:t>
      </w:r>
      <w:r w:rsidR="00E91BB8">
        <w:rPr>
          <w:rFonts w:ascii="Arial" w:eastAsia="Arial" w:hAnsi="Arial" w:cs="Arial"/>
          <w:sz w:val="20"/>
          <w:szCs w:val="20"/>
          <w:lang w:val="en-US"/>
        </w:rPr>
        <w:t xml:space="preserve">We also predict that specialist foraging strategies will target high quality, low toxin diets, while generalist foragers will consume a variety of intermediate plant resources (i.e., the nutritional balance and toxin dilution hypotheses, </w:t>
      </w:r>
      <w:proofErr w:type="spellStart"/>
      <w:r w:rsidR="00E91BB8">
        <w:rPr>
          <w:rFonts w:ascii="Arial" w:eastAsia="Arial" w:hAnsi="Arial" w:cs="Arial"/>
          <w:sz w:val="20"/>
          <w:szCs w:val="20"/>
          <w:lang w:val="en-US"/>
        </w:rPr>
        <w:t>Lefcheck</w:t>
      </w:r>
      <w:proofErr w:type="spellEnd"/>
      <w:r w:rsidR="00E91BB8">
        <w:rPr>
          <w:rFonts w:ascii="Arial" w:eastAsia="Arial" w:hAnsi="Arial" w:cs="Arial"/>
          <w:sz w:val="20"/>
          <w:szCs w:val="20"/>
          <w:lang w:val="en-US"/>
        </w:rPr>
        <w:t xml:space="preserve"> et al. 2013). Second, we predict that consumer body condition (percent fat) will be driven by the proportional consumption of high quality, low toxin diets, but </w:t>
      </w:r>
      <w:ins w:id="220" w:author="Justin Yeakel" w:date="2021-08-24T18:56:00Z">
        <w:r w:rsidR="00A2100C">
          <w:rPr>
            <w:rFonts w:ascii="Arial" w:eastAsia="Arial" w:hAnsi="Arial" w:cs="Arial"/>
            <w:sz w:val="20"/>
            <w:szCs w:val="20"/>
            <w:lang w:val="en-US"/>
          </w:rPr>
          <w:t xml:space="preserve">that </w:t>
        </w:r>
      </w:ins>
      <w:r w:rsidR="00E91BB8">
        <w:rPr>
          <w:rFonts w:ascii="Arial" w:eastAsia="Arial" w:hAnsi="Arial" w:cs="Arial"/>
          <w:sz w:val="20"/>
          <w:szCs w:val="20"/>
          <w:lang w:val="en-US"/>
        </w:rPr>
        <w:t>this relationship will be stronger in Cricetids (Fig</w:t>
      </w:r>
      <w:r w:rsidR="00EE53A6">
        <w:rPr>
          <w:rFonts w:ascii="Arial" w:eastAsia="Arial" w:hAnsi="Arial" w:cs="Arial"/>
          <w:sz w:val="20"/>
          <w:szCs w:val="20"/>
          <w:lang w:val="en-US"/>
        </w:rPr>
        <w:t>.</w:t>
      </w:r>
      <w:r w:rsidR="00E91BB8">
        <w:rPr>
          <w:rFonts w:ascii="Arial" w:eastAsia="Arial" w:hAnsi="Arial" w:cs="Arial"/>
          <w:sz w:val="20"/>
          <w:szCs w:val="20"/>
          <w:lang w:val="en-US"/>
        </w:rPr>
        <w:t xml:space="preserve"> 5)</w:t>
      </w:r>
      <w:ins w:id="221" w:author="Justin Yeakel" w:date="2021-08-24T18:56:00Z">
        <w:r w:rsidR="00504FD3">
          <w:rPr>
            <w:rFonts w:ascii="Arial" w:eastAsia="Arial" w:hAnsi="Arial" w:cs="Arial"/>
            <w:sz w:val="20"/>
            <w:szCs w:val="20"/>
            <w:lang w:val="en-US"/>
          </w:rPr>
          <w:t>,</w:t>
        </w:r>
      </w:ins>
      <w:r w:rsidR="00E91BB8">
        <w:rPr>
          <w:rFonts w:ascii="Arial" w:eastAsia="Arial" w:hAnsi="Arial" w:cs="Arial"/>
          <w:sz w:val="20"/>
          <w:szCs w:val="20"/>
          <w:lang w:val="en-US"/>
        </w:rPr>
        <w:t xml:space="preserve"> </w:t>
      </w:r>
      <w:del w:id="222" w:author="Justin Yeakel" w:date="2021-08-24T18:56:00Z">
        <w:r w:rsidR="00E91BB8" w:rsidDel="00504FD3">
          <w:rPr>
            <w:rFonts w:ascii="Arial" w:eastAsia="Arial" w:hAnsi="Arial" w:cs="Arial"/>
            <w:sz w:val="20"/>
            <w:szCs w:val="20"/>
            <w:lang w:val="en-US"/>
          </w:rPr>
          <w:delText>that</w:delText>
        </w:r>
      </w:del>
      <w:ins w:id="223" w:author="Justin Yeakel" w:date="2021-08-24T18:56:00Z">
        <w:r w:rsidR="00504FD3">
          <w:rPr>
            <w:rFonts w:ascii="Arial" w:eastAsia="Arial" w:hAnsi="Arial" w:cs="Arial"/>
            <w:sz w:val="20"/>
            <w:szCs w:val="20"/>
            <w:lang w:val="en-US"/>
          </w:rPr>
          <w:t>which</w:t>
        </w:r>
      </w:ins>
      <w:r w:rsidR="00E91BB8">
        <w:rPr>
          <w:rFonts w:ascii="Arial" w:eastAsia="Arial" w:hAnsi="Arial" w:cs="Arial"/>
          <w:sz w:val="20"/>
          <w:szCs w:val="20"/>
          <w:lang w:val="en-US"/>
        </w:rPr>
        <w:t xml:space="preserve"> store</w:t>
      </w:r>
      <w:ins w:id="224" w:author="Justin Yeakel" w:date="2021-08-24T18:56:00Z">
        <w:r w:rsidR="00143CC5">
          <w:rPr>
            <w:rFonts w:ascii="Arial" w:eastAsia="Arial" w:hAnsi="Arial" w:cs="Arial"/>
            <w:sz w:val="20"/>
            <w:szCs w:val="20"/>
            <w:lang w:val="en-US"/>
          </w:rPr>
          <w:t xml:space="preserve"> </w:t>
        </w:r>
      </w:ins>
      <w:ins w:id="225" w:author="Justin Yeakel" w:date="2021-08-24T18:57:00Z">
        <w:r w:rsidR="002C2A5E">
          <w:rPr>
            <w:rFonts w:ascii="Arial" w:eastAsia="Arial" w:hAnsi="Arial" w:cs="Arial"/>
            <w:sz w:val="20"/>
            <w:szCs w:val="20"/>
            <w:lang w:val="en-US"/>
          </w:rPr>
          <w:t xml:space="preserve">more </w:t>
        </w:r>
      </w:ins>
      <w:ins w:id="226" w:author="Justin Yeakel" w:date="2021-08-24T18:56:00Z">
        <w:r w:rsidR="00143CC5">
          <w:rPr>
            <w:rFonts w:ascii="Arial" w:eastAsia="Arial" w:hAnsi="Arial" w:cs="Arial"/>
            <w:sz w:val="20"/>
            <w:szCs w:val="20"/>
            <w:lang w:val="en-US"/>
          </w:rPr>
          <w:t>energy as</w:t>
        </w:r>
      </w:ins>
      <w:r w:rsidR="00E91BB8">
        <w:rPr>
          <w:rFonts w:ascii="Arial" w:eastAsia="Arial" w:hAnsi="Arial" w:cs="Arial"/>
          <w:sz w:val="20"/>
          <w:szCs w:val="20"/>
          <w:lang w:val="en-US"/>
        </w:rPr>
        <w:t xml:space="preserv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w:t>
      </w:r>
      <w:commentRangeStart w:id="227"/>
      <w:r w:rsidR="00E91BB8">
        <w:rPr>
          <w:rFonts w:ascii="Arial" w:eastAsia="Arial" w:hAnsi="Arial" w:cs="Arial"/>
          <w:sz w:val="20"/>
          <w:szCs w:val="20"/>
          <w:lang w:val="en-US"/>
        </w:rPr>
        <w:t>N</w:t>
      </w:r>
      <w:commentRangeEnd w:id="227"/>
      <w:r w:rsidR="00EC0897">
        <w:rPr>
          <w:rStyle w:val="CommentReference"/>
          <w:rFonts w:ascii="Times New Roman" w:hAnsi="Times New Roman" w:cs="Times New Roman"/>
          <w:color w:val="auto"/>
          <w:lang w:val="en-US"/>
          <w14:textOutline w14:w="0" w14:cap="rnd" w14:cmpd="sng" w14:algn="ctr">
            <w14:noFill/>
            <w14:prstDash w14:val="solid"/>
            <w14:bevel/>
          </w14:textOutline>
        </w:rPr>
        <w:commentReference w:id="227"/>
      </w:r>
      <w:r w:rsidR="00E91BB8">
        <w:rPr>
          <w:rFonts w:ascii="Arial" w:eastAsia="Arial" w:hAnsi="Arial" w:cs="Arial"/>
          <w:sz w:val="20"/>
          <w:szCs w:val="20"/>
          <w:lang w:val="en-US"/>
        </w:rPr>
        <w:t>, recruitment) will respond directly to not only plant resource abundance (Ernest et al. 2000), but also the consumption and assimilation of specific plant resources like C</w:t>
      </w:r>
      <w:r w:rsidR="00E91BB8" w:rsidRPr="00463181">
        <w:rPr>
          <w:rFonts w:ascii="Arial" w:eastAsia="Arial" w:hAnsi="Arial" w:cs="Arial"/>
          <w:sz w:val="20"/>
          <w:szCs w:val="20"/>
          <w:vertAlign w:val="subscript"/>
          <w:lang w:val="en-US"/>
        </w:rPr>
        <w:t>3</w:t>
      </w:r>
      <w:r w:rsidR="00E91BB8">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r w:rsidR="00016D4E" w:rsidRPr="00016D4E">
        <w:rPr>
          <w:rFonts w:ascii="Arial" w:hAnsi="Arial"/>
          <w:noProof/>
          <w:sz w:val="20"/>
          <w:szCs w:val="20"/>
          <w:lang w:val="en-US"/>
          <w14:textOutline w14:w="0" w14:cap="rnd" w14:cmpd="sng" w14:algn="ctr">
            <w14:noFill/>
            <w14:prstDash w14:val="solid"/>
            <w14:bevel/>
          </w14:textOutline>
        </w:rPr>
        <w:t xml:space="preserve"> </w:t>
      </w:r>
    </w:p>
    <w:p w14:paraId="15FD4B73" w14:textId="678604D7" w:rsidR="006C56AB" w:rsidRPr="006C56AB" w:rsidRDefault="006C56AB">
      <w:pPr>
        <w:pStyle w:val="Body"/>
        <w:widowControl w:val="0"/>
        <w:tabs>
          <w:tab w:val="left" w:pos="432"/>
        </w:tabs>
        <w:suppressAutoHyphens/>
        <w:rPr>
          <w:rFonts w:ascii="Arial" w:eastAsia="Arial" w:hAnsi="Arial" w:cs="Arial"/>
          <w:b/>
          <w:bCs/>
          <w:i/>
          <w:iCs/>
          <w:sz w:val="20"/>
          <w:szCs w:val="20"/>
        </w:rPr>
      </w:pPr>
    </w:p>
    <w:p w14:paraId="7BE58CE8" w14:textId="7EBFB885" w:rsidR="00541C0C" w:rsidRPr="006209F7" w:rsidRDefault="00541C0C" w:rsidP="00541C0C">
      <w:pPr>
        <w:rPr>
          <w:rFonts w:ascii="Arial" w:hAnsi="Arial"/>
          <w:b/>
          <w:bCs/>
          <w:i/>
          <w:iCs/>
          <w:sz w:val="20"/>
          <w:szCs w:val="20"/>
          <w:lang w:val="nl-NL"/>
        </w:rPr>
      </w:pPr>
      <w:r w:rsidRPr="00777527">
        <w:rPr>
          <w:rFonts w:ascii="Arial" w:hAnsi="Arial"/>
          <w:b/>
          <w:bCs/>
          <w:i/>
          <w:iCs/>
          <w:sz w:val="20"/>
          <w:szCs w:val="20"/>
          <w:highlight w:val="yellow"/>
        </w:rPr>
        <w:t xml:space="preserve">Q3: </w:t>
      </w:r>
      <w:ins w:id="228" w:author="Justin Yeakel" w:date="2021-08-24T09:53:00Z">
        <w:r w:rsidR="00A941E2">
          <w:rPr>
            <w:rFonts w:ascii="Arial" w:hAnsi="Arial"/>
            <w:b/>
            <w:bCs/>
            <w:i/>
            <w:iCs/>
            <w:sz w:val="20"/>
            <w:szCs w:val="20"/>
            <w:highlight w:val="yellow"/>
          </w:rPr>
          <w:t>Can</w:t>
        </w:r>
        <w:r w:rsidR="00A941E2" w:rsidRPr="003A2EB8">
          <w:rPr>
            <w:rFonts w:ascii="Arial" w:hAnsi="Arial"/>
            <w:b/>
            <w:bCs/>
            <w:i/>
            <w:iCs/>
            <w:sz w:val="20"/>
            <w:szCs w:val="20"/>
            <w:highlight w:val="yellow"/>
          </w:rPr>
          <w:t xml:space="preserve"> mechanistic foraging </w:t>
        </w:r>
        <w:proofErr w:type="spellStart"/>
        <w:r w:rsidR="00A941E2" w:rsidRPr="003A2EB8">
          <w:rPr>
            <w:rFonts w:ascii="Arial" w:hAnsi="Arial"/>
            <w:b/>
            <w:bCs/>
            <w:i/>
            <w:iCs/>
            <w:sz w:val="20"/>
            <w:szCs w:val="20"/>
            <w:highlight w:val="yellow"/>
            <w:lang w:val="it-IT"/>
          </w:rPr>
          <w:t>model</w:t>
        </w:r>
        <w:r w:rsidR="00A941E2">
          <w:rPr>
            <w:rFonts w:ascii="Arial" w:hAnsi="Arial"/>
            <w:b/>
            <w:bCs/>
            <w:i/>
            <w:iCs/>
            <w:sz w:val="20"/>
            <w:szCs w:val="20"/>
            <w:highlight w:val="yellow"/>
            <w:lang w:val="it-IT"/>
          </w:rPr>
          <w:t>s</w:t>
        </w:r>
        <w:proofErr w:type="spellEnd"/>
        <w:r w:rsidR="00A941E2" w:rsidRPr="003A2EB8">
          <w:rPr>
            <w:rFonts w:ascii="Arial" w:hAnsi="Arial"/>
            <w:b/>
            <w:bCs/>
            <w:i/>
            <w:iCs/>
            <w:sz w:val="20"/>
            <w:szCs w:val="20"/>
            <w:highlight w:val="yellow"/>
          </w:rPr>
          <w:t xml:space="preserve"> combin</w:t>
        </w:r>
        <w:r w:rsidR="00A941E2">
          <w:rPr>
            <w:rFonts w:ascii="Arial" w:hAnsi="Arial"/>
            <w:b/>
            <w:bCs/>
            <w:i/>
            <w:iCs/>
            <w:sz w:val="20"/>
            <w:szCs w:val="20"/>
            <w:highlight w:val="yellow"/>
          </w:rPr>
          <w:t>ing</w:t>
        </w:r>
        <w:r w:rsidR="00A941E2" w:rsidRPr="003A2EB8">
          <w:rPr>
            <w:rFonts w:ascii="Arial" w:hAnsi="Arial"/>
            <w:b/>
            <w:bCs/>
            <w:i/>
            <w:iCs/>
            <w:sz w:val="20"/>
            <w:szCs w:val="20"/>
            <w:highlight w:val="yellow"/>
          </w:rPr>
          <w:t xml:space="preserve"> resource availability, variability, and nutrition with data on consumer physiological constraints and condition</w:t>
        </w:r>
        <w:r w:rsidR="00A941E2">
          <w:rPr>
            <w:rFonts w:ascii="Arial" w:hAnsi="Arial"/>
            <w:b/>
            <w:bCs/>
            <w:i/>
            <w:iCs/>
            <w:sz w:val="20"/>
            <w:szCs w:val="20"/>
            <w:highlight w:val="yellow"/>
          </w:rPr>
          <w:t xml:space="preserve"> be used to characterize consumer strategy niche space</w:t>
        </w:r>
        <w:r w:rsidR="00A941E2" w:rsidRPr="003A2EB8">
          <w:rPr>
            <w:rFonts w:ascii="Arial" w:hAnsi="Arial"/>
            <w:b/>
            <w:bCs/>
            <w:i/>
            <w:iCs/>
            <w:sz w:val="20"/>
            <w:szCs w:val="20"/>
            <w:highlight w:val="yellow"/>
          </w:rPr>
          <w:t xml:space="preserve"> and</w:t>
        </w:r>
        <w:r w:rsidR="00A941E2">
          <w:rPr>
            <w:rFonts w:ascii="Arial" w:hAnsi="Arial"/>
            <w:b/>
            <w:bCs/>
            <w:i/>
            <w:iCs/>
            <w:sz w:val="20"/>
            <w:szCs w:val="20"/>
            <w:highlight w:val="yellow"/>
          </w:rPr>
          <w:t xml:space="preserve"> predict</w:t>
        </w:r>
        <w:r w:rsidR="00A941E2" w:rsidRPr="003A2EB8">
          <w:rPr>
            <w:rFonts w:ascii="Arial" w:hAnsi="Arial"/>
            <w:b/>
            <w:bCs/>
            <w:i/>
            <w:iCs/>
            <w:sz w:val="20"/>
            <w:szCs w:val="20"/>
            <w:highlight w:val="yellow"/>
          </w:rPr>
          <w:t xml:space="preserve"> fitness?</w:t>
        </w:r>
      </w:ins>
      <w:del w:id="229" w:author="Justin Yeakel" w:date="2021-08-24T09:53:00Z">
        <w:r w:rsidRPr="00777527" w:rsidDel="00A941E2">
          <w:rPr>
            <w:rFonts w:ascii="Arial" w:hAnsi="Arial"/>
            <w:b/>
            <w:bCs/>
            <w:i/>
            <w:iCs/>
            <w:sz w:val="20"/>
            <w:szCs w:val="20"/>
            <w:highlight w:val="yellow"/>
          </w:rPr>
          <w:delText xml:space="preserve">Can consumer foraging strategies and fitness be predicted using mechanistic foraging </w:delText>
        </w:r>
        <w:r w:rsidRPr="00777527" w:rsidDel="00A941E2">
          <w:rPr>
            <w:rFonts w:ascii="Arial" w:hAnsi="Arial"/>
            <w:b/>
            <w:bCs/>
            <w:i/>
            <w:iCs/>
            <w:sz w:val="20"/>
            <w:szCs w:val="20"/>
            <w:highlight w:val="yellow"/>
            <w:lang w:val="it-IT"/>
          </w:rPr>
          <w:delText>model</w:delText>
        </w:r>
        <w:r w:rsidRPr="00777527" w:rsidDel="00A941E2">
          <w:rPr>
            <w:rFonts w:ascii="Arial" w:hAnsi="Arial"/>
            <w:b/>
            <w:bCs/>
            <w:i/>
            <w:iCs/>
            <w:sz w:val="20"/>
            <w:szCs w:val="20"/>
            <w:highlight w:val="yellow"/>
          </w:rPr>
          <w:delText>s that combine resource availability, variability, and nutrition with data on consumer physiological constraints and condition?</w:delText>
        </w:r>
      </w:del>
    </w:p>
    <w:p w14:paraId="146A2422" w14:textId="77777777" w:rsidR="008E7C3E" w:rsidRPr="008E7C3E" w:rsidRDefault="008E7C3E" w:rsidP="008E7C3E">
      <w:pPr>
        <w:pStyle w:val="ListParagraph"/>
        <w:ind w:left="360"/>
        <w:rPr>
          <w:rFonts w:ascii="Arial" w:hAnsi="Arial"/>
          <w:b/>
          <w:bCs/>
          <w:i/>
          <w:iCs/>
          <w:lang w:val="nl-NL"/>
        </w:rPr>
      </w:pPr>
    </w:p>
    <w:p w14:paraId="11F471C1" w14:textId="47E3B416"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Pr="00E932BB">
        <w:rPr>
          <w:rFonts w:ascii="Arial" w:hAnsi="Arial"/>
          <w:sz w:val="20"/>
          <w:szCs w:val="20"/>
          <w:lang w:val="en-US"/>
        </w:rPr>
        <w:t xml:space="preserve">We present a minimal consumer foraging model to illustrate how our framework </w:t>
      </w:r>
      <w:r>
        <w:rPr>
          <w:rFonts w:ascii="Arial" w:hAnsi="Arial"/>
          <w:sz w:val="20"/>
          <w:szCs w:val="20"/>
          <w:lang w:val="en-US"/>
        </w:rPr>
        <w:t>will</w:t>
      </w:r>
      <w:r w:rsidRPr="00E932BB">
        <w:rPr>
          <w:rFonts w:ascii="Arial" w:hAnsi="Arial"/>
          <w:sz w:val="20"/>
          <w:szCs w:val="20"/>
          <w:lang w:val="en-US"/>
        </w:rPr>
        <w:t xml:space="preserve"> uncover a simulated consumer</w:t>
      </w:r>
      <w:r w:rsidRPr="00E932BB">
        <w:rPr>
          <w:rFonts w:ascii="Arial" w:hAnsi="Arial"/>
          <w:sz w:val="20"/>
          <w:szCs w:val="20"/>
          <w:rtl/>
          <w:lang w:val="en-US"/>
        </w:rPr>
        <w:t>’</w:t>
      </w:r>
      <w:r w:rsidRPr="00E932BB">
        <w:rPr>
          <w:rFonts w:ascii="Arial" w:hAnsi="Arial"/>
          <w:sz w:val="20"/>
          <w:szCs w:val="20"/>
          <w:lang w:val="en-US"/>
        </w:rPr>
        <w:t>s niche manifold</w:t>
      </w:r>
      <w:r>
        <w:rPr>
          <w:rFonts w:ascii="Arial" w:hAnsi="Arial"/>
          <w:sz w:val="20"/>
          <w:szCs w:val="20"/>
          <w:lang w:val="en-US"/>
        </w:rPr>
        <w:t>—</w:t>
      </w:r>
      <w:r w:rsidRPr="00E932BB">
        <w:rPr>
          <w:rFonts w:ascii="Arial" w:hAnsi="Arial"/>
          <w:sz w:val="20"/>
          <w:szCs w:val="20"/>
          <w:lang w:val="en-US"/>
        </w:rPr>
        <w:t>which we will identify using diffusion mapping</w:t>
      </w:r>
      <w:r>
        <w:rPr>
          <w:rFonts w:ascii="Arial" w:hAnsi="Arial"/>
          <w:sz w:val="20"/>
          <w:szCs w:val="20"/>
          <w:lang w:val="en-US"/>
        </w:rPr>
        <w:t>—</w:t>
      </w:r>
      <w:r w:rsidRPr="00E932BB">
        <w:rPr>
          <w:rFonts w:ascii="Arial" w:hAnsi="Arial"/>
          <w:sz w:val="20"/>
          <w:szCs w:val="20"/>
          <w:lang w:val="en-US"/>
        </w:rPr>
        <w:t>and</w:t>
      </w:r>
      <w:r>
        <w:rPr>
          <w:rFonts w:ascii="Arial" w:hAnsi="Arial"/>
          <w:sz w:val="20"/>
          <w:szCs w:val="20"/>
          <w:lang w:val="en-US"/>
        </w:rPr>
        <w:t xml:space="preserve"> </w:t>
      </w:r>
      <w:r w:rsidRPr="00E932BB">
        <w:rPr>
          <w:rFonts w:ascii="Arial" w:hAnsi="Arial"/>
          <w:sz w:val="20"/>
          <w:szCs w:val="20"/>
          <w:lang w:val="en-US"/>
        </w:rPr>
        <w:t xml:space="preserve">treat this as a null expectation by which we will subsequently evaluate empirical consumer strategies. </w:t>
      </w:r>
      <w:r>
        <w:rPr>
          <w:rFonts w:ascii="Arial" w:hAnsi="Arial"/>
          <w:sz w:val="20"/>
          <w:szCs w:val="20"/>
          <w:lang w:val="en-US"/>
        </w:rPr>
        <w:t>M</w:t>
      </w:r>
      <w:r w:rsidRPr="00E932BB">
        <w:rPr>
          <w:rFonts w:ascii="Arial" w:hAnsi="Arial"/>
          <w:sz w:val="20"/>
          <w:szCs w:val="20"/>
          <w:lang w:val="en-US"/>
        </w:rPr>
        <w:t xml:space="preserve">echanistic foraging models of arbitrary complexity </w:t>
      </w:r>
      <w:r>
        <w:rPr>
          <w:rFonts w:ascii="Arial" w:hAnsi="Arial"/>
          <w:sz w:val="20"/>
          <w:szCs w:val="20"/>
          <w:lang w:val="en-US"/>
        </w:rPr>
        <w:t>can</w:t>
      </w:r>
      <w:r w:rsidRPr="00E932BB">
        <w:rPr>
          <w:rFonts w:ascii="Arial" w:hAnsi="Arial"/>
          <w:sz w:val="20"/>
          <w:szCs w:val="20"/>
          <w:lang w:val="en-US"/>
        </w:rPr>
        <w:t xml:space="preserve"> be used to establish this null expectation, </w:t>
      </w:r>
      <w:r>
        <w:rPr>
          <w:rFonts w:ascii="Arial" w:hAnsi="Arial"/>
          <w:sz w:val="20"/>
          <w:szCs w:val="20"/>
          <w:lang w:val="en-US"/>
        </w:rPr>
        <w:t>but</w:t>
      </w:r>
      <w:r w:rsidRPr="00E932BB">
        <w:rPr>
          <w:rFonts w:ascii="Arial" w:hAnsi="Arial"/>
          <w:sz w:val="20"/>
          <w:szCs w:val="20"/>
          <w:lang w:val="en-US"/>
        </w:rPr>
        <w:t xml:space="preserve"> a simple framework </w:t>
      </w:r>
      <w:r>
        <w:rPr>
          <w:rFonts w:ascii="Arial" w:hAnsi="Arial"/>
          <w:sz w:val="20"/>
          <w:szCs w:val="20"/>
          <w:lang w:val="en-US"/>
        </w:rPr>
        <w:t>serves to</w:t>
      </w:r>
      <w:r w:rsidRPr="00E932BB">
        <w:rPr>
          <w:rFonts w:ascii="Arial" w:hAnsi="Arial"/>
          <w:sz w:val="20"/>
          <w:szCs w:val="20"/>
          <w:lang w:val="en-US"/>
        </w:rPr>
        <w:t xml:space="preserve"> illustrat</w:t>
      </w:r>
      <w:r>
        <w:rPr>
          <w:rFonts w:ascii="Arial" w:hAnsi="Arial"/>
          <w:sz w:val="20"/>
          <w:szCs w:val="20"/>
          <w:lang w:val="en-US"/>
        </w:rPr>
        <w:t>e</w:t>
      </w:r>
      <w:r w:rsidRPr="00E932BB">
        <w:rPr>
          <w:rFonts w:ascii="Arial" w:hAnsi="Arial"/>
          <w:sz w:val="20"/>
          <w:szCs w:val="20"/>
          <w:lang w:val="en-US"/>
        </w:rPr>
        <w:t xml:space="preserve"> </w:t>
      </w:r>
      <w:r>
        <w:rPr>
          <w:rFonts w:ascii="Arial" w:hAnsi="Arial"/>
          <w:sz w:val="20"/>
          <w:szCs w:val="20"/>
          <w:lang w:val="en-US"/>
        </w:rPr>
        <w:t>our</w:t>
      </w:r>
      <w:r w:rsidRPr="00E932BB">
        <w:rPr>
          <w:rFonts w:ascii="Arial" w:hAnsi="Arial"/>
          <w:sz w:val="20"/>
          <w:szCs w:val="20"/>
          <w:lang w:val="en-US"/>
        </w:rPr>
        <w:t xml:space="preserve"> core approach.</w:t>
      </w:r>
      <w:r>
        <w:rPr>
          <w:rFonts w:ascii="Arial" w:hAnsi="Arial"/>
          <w:sz w:val="20"/>
          <w:szCs w:val="20"/>
          <w:lang w:val="en-US"/>
        </w:rPr>
        <w:t xml:space="preserve"> We will describe a subsequent model that will incorporate both resource and consumer constraints following a fitness-maximizing scheme</w:t>
      </w:r>
      <w:del w:id="230" w:author="Justin Yeakel" w:date="2021-08-24T19:00:00Z">
        <w:r w:rsidDel="00D8685B">
          <w:rPr>
            <w:rFonts w:ascii="Arial" w:hAnsi="Arial"/>
            <w:sz w:val="20"/>
            <w:szCs w:val="20"/>
            <w:lang w:val="en-US"/>
          </w:rPr>
          <w:delText xml:space="preserve"> in</w:delText>
        </w:r>
      </w:del>
      <w:r>
        <w:rPr>
          <w:rFonts w:ascii="Arial" w:hAnsi="Arial"/>
          <w:sz w:val="20"/>
          <w:szCs w:val="20"/>
          <w:lang w:val="en-US"/>
        </w:rPr>
        <w:t>.</w:t>
      </w:r>
      <w:r w:rsidRPr="00E932BB">
        <w:rPr>
          <w:rFonts w:ascii="Arial" w:hAnsi="Arial"/>
          <w:b/>
          <w:bCs/>
          <w:i/>
          <w:iCs/>
          <w:sz w:val="20"/>
          <w:szCs w:val="20"/>
          <w:lang w:val="en-US"/>
        </w:rPr>
        <w:t xml:space="preserve"> </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0ABCAD32" w14:textId="5ED8C333" w:rsidR="00730B0D" w:rsidRDefault="00730B0D" w:rsidP="00730B0D">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We simulate a consumer foraging in a seasonal environment given a set of resource functional groups (legend, Fig. </w:t>
      </w:r>
      <w:r w:rsidR="00541C0C">
        <w:rPr>
          <w:rFonts w:ascii="Arial" w:hAnsi="Arial"/>
          <w:sz w:val="20"/>
          <w:szCs w:val="20"/>
          <w:lang w:val="en-US"/>
        </w:rPr>
        <w:t>8</w:t>
      </w:r>
      <w:r>
        <w:rPr>
          <w:rFonts w:ascii="Arial" w:hAnsi="Arial"/>
          <w:sz w:val="20"/>
          <w:szCs w:val="20"/>
          <w:lang w:val="en-US"/>
        </w:rPr>
        <w:t xml:space="preserve">A) with different spatial distributions in fall (non-monsoonal) and spring (monsoonal) seasons, </w:t>
      </w:r>
      <w:del w:id="231" w:author="Justin Yeakel" w:date="2021-08-24T19:02:00Z">
        <w:r w:rsidDel="00427409">
          <w:rPr>
            <w:rFonts w:ascii="Arial" w:hAnsi="Arial"/>
            <w:sz w:val="20"/>
            <w:szCs w:val="20"/>
            <w:lang w:val="en-US"/>
          </w:rPr>
          <w:delText>such</w:delText>
        </w:r>
        <w:r w:rsidDel="003C52A2">
          <w:rPr>
            <w:rFonts w:ascii="Arial" w:hAnsi="Arial"/>
            <w:sz w:val="20"/>
            <w:szCs w:val="20"/>
            <w:lang w:val="en-US"/>
          </w:rPr>
          <w:delText xml:space="preserve"> that</w:delText>
        </w:r>
      </w:del>
      <w:ins w:id="232" w:author="Justin Yeakel" w:date="2021-08-24T19:02:00Z">
        <w:r w:rsidR="003C52A2">
          <w:rPr>
            <w:rFonts w:ascii="Arial" w:hAnsi="Arial"/>
            <w:sz w:val="20"/>
            <w:szCs w:val="20"/>
            <w:lang w:val="en-US"/>
          </w:rPr>
          <w:t>where</w:t>
        </w:r>
      </w:ins>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is the mean encounter rate</w:t>
      </w:r>
      <w:ins w:id="233" w:author="Justin Yeakel" w:date="2021-08-24T19:02:00Z">
        <w:r w:rsidR="003C52A2">
          <w:rPr>
            <w:rFonts w:ascii="Arial" w:hAnsi="Arial"/>
            <w:sz w:val="20"/>
            <w:szCs w:val="20"/>
            <w:lang w:val="en-US"/>
          </w:rPr>
          <w:t>,</w:t>
        </w:r>
      </w:ins>
      <w:r>
        <w:rPr>
          <w:rFonts w:ascii="Arial" w:hAnsi="Arial"/>
          <w:sz w:val="20"/>
          <w:szCs w:val="20"/>
          <w:lang w:val="en-US"/>
        </w:rPr>
        <w:t xml:space="preserve"> </w:t>
      </w:r>
      <w:del w:id="234" w:author="Justin Yeakel" w:date="2021-08-24T19:02:00Z">
        <w:r w:rsidDel="003C52A2">
          <w:rPr>
            <w:rFonts w:ascii="Arial" w:hAnsi="Arial"/>
            <w:sz w:val="20"/>
            <w:szCs w:val="20"/>
            <w:lang w:val="en-US"/>
          </w:rPr>
          <w:delText>where</w:delText>
        </w:r>
      </w:del>
      <w:ins w:id="235" w:author="Justin Yeakel" w:date="2021-08-24T19:02:00Z">
        <w:r w:rsidR="003C52A2">
          <w:rPr>
            <w:rFonts w:ascii="Arial" w:hAnsi="Arial"/>
            <w:sz w:val="20"/>
            <w:szCs w:val="20"/>
            <w:lang w:val="en-US"/>
          </w:rPr>
          <w:t>and</w:t>
        </w:r>
      </w:ins>
      <w:r>
        <w:rPr>
          <w:rFonts w:ascii="Arial" w:hAnsi="Arial"/>
          <w:sz w:val="20"/>
          <w:szCs w:val="20"/>
          <w:lang w:val="en-US"/>
        </w:rPr>
        <w:t xml:space="preserve"> </w:t>
      </w:r>
      <m:oMath>
        <m:r>
          <w:rPr>
            <w:rFonts w:ascii="Cambria Math" w:hAnsi="Cambria Math"/>
            <w:sz w:val="20"/>
            <w:szCs w:val="20"/>
            <w:lang w:val="en-US"/>
          </w:rPr>
          <m:t>s</m:t>
        </m:r>
      </m:oMath>
      <w:r>
        <w:rPr>
          <w:rFonts w:ascii="Arial" w:hAnsi="Arial"/>
          <w:sz w:val="20"/>
          <w:szCs w:val="20"/>
          <w:lang w:val="en-US"/>
        </w:rPr>
        <w:t xml:space="preserve"> denotes season and </w:t>
      </w:r>
      <m:oMath>
        <m:r>
          <w:rPr>
            <w:rFonts w:ascii="Cambria Math" w:hAnsi="Cambria Math"/>
            <w:sz w:val="20"/>
            <w:szCs w:val="20"/>
            <w:lang w:val="en-US"/>
          </w:rPr>
          <m:t>i=1…N</m:t>
        </m:r>
      </m:oMath>
      <w:r>
        <w:rPr>
          <w:rFonts w:ascii="Arial" w:hAnsi="Arial"/>
          <w:sz w:val="20"/>
          <w:szCs w:val="20"/>
          <w:lang w:val="en-US"/>
        </w:rPr>
        <w:t xml:space="preserve"> functional groups. A consumer of mass </w:t>
      </w:r>
      <m:oMath>
        <m:r>
          <w:rPr>
            <w:rFonts w:ascii="Cambria Math" w:hAnsi="Cambria Math"/>
            <w:sz w:val="20"/>
            <w:szCs w:val="20"/>
            <w:lang w:val="en-US"/>
          </w:rPr>
          <m:t>M</m:t>
        </m:r>
      </m:oMath>
      <w:r>
        <w:rPr>
          <w:rFonts w:ascii="Arial" w:hAnsi="Arial"/>
          <w:sz w:val="20"/>
          <w:szCs w:val="20"/>
          <w:lang w:val="en-US"/>
        </w:rPr>
        <w:t xml:space="preserve"> forages within this landscape, targeting a particular functional group with weight </w:t>
      </w:r>
      <m:oMath>
        <m:r>
          <w:rPr>
            <w:rFonts w:ascii="Cambria Math" w:hAnsi="Cambria Math"/>
            <w:sz w:val="20"/>
            <w:szCs w:val="20"/>
            <w:lang w:val="en-US"/>
          </w:rPr>
          <m:t>τ</m:t>
        </m:r>
      </m:oMath>
      <w:r>
        <w:rPr>
          <w:rFonts w:ascii="Arial" w:hAnsi="Arial"/>
          <w:sz w:val="20"/>
          <w:szCs w:val="20"/>
          <w:lang w:val="en-US"/>
        </w:rPr>
        <w:t xml:space="preserve">. The targeting </w:t>
      </w:r>
      <w:r>
        <w:rPr>
          <w:rFonts w:ascii="Arial" w:hAnsi="Arial"/>
          <w:sz w:val="20"/>
          <w:szCs w:val="20"/>
          <w:lang w:val="en-US"/>
        </w:rPr>
        <w:lastRenderedPageBreak/>
        <w:t xml:space="preserve">weight </w:t>
      </w:r>
      <m:oMath>
        <m:r>
          <w:rPr>
            <w:rFonts w:ascii="Cambria Math" w:hAnsi="Cambria Math"/>
            <w:sz w:val="20"/>
            <w:szCs w:val="20"/>
            <w:lang w:val="en-US"/>
          </w:rPr>
          <m:t>τ</m:t>
        </m:r>
      </m:oMath>
      <w:r>
        <w:rPr>
          <w:rFonts w:ascii="Arial" w:hAnsi="Arial"/>
          <w:sz w:val="20"/>
          <w:szCs w:val="20"/>
          <w:lang w:val="en-US"/>
        </w:rPr>
        <w:t xml:space="preserve"> indicates that for each consumer-resource interaction, the consumer will find and acquire its targeted resource with probability </w:t>
      </w:r>
      <m:oMath>
        <m:r>
          <w:rPr>
            <w:rFonts w:ascii="Cambria Math" w:hAnsi="Cambria Math"/>
            <w:sz w:val="20"/>
            <w:szCs w:val="20"/>
            <w:lang w:val="en-US"/>
          </w:rPr>
          <m:t>τ</m:t>
        </m:r>
      </m:oMath>
      <w:r>
        <w:rPr>
          <w:rFonts w:ascii="Arial" w:hAnsi="Arial"/>
          <w:sz w:val="20"/>
          <w:szCs w:val="20"/>
          <w:lang w:val="en-US"/>
        </w:rPr>
        <w:t xml:space="preserve"> and target the closest resource group (regardless of preference) with probably </w:t>
      </w:r>
      <m:oMath>
        <m:r>
          <w:rPr>
            <w:rFonts w:ascii="Cambria Math" w:hAnsi="Cambria Math"/>
            <w:sz w:val="20"/>
            <w:szCs w:val="20"/>
            <w:lang w:val="en-US"/>
          </w:rPr>
          <m:t>1-τ</m:t>
        </m:r>
      </m:oMath>
      <w:r>
        <w:rPr>
          <w:rFonts w:ascii="Arial" w:hAnsi="Arial"/>
          <w:sz w:val="20"/>
          <w:szCs w:val="20"/>
          <w:lang w:val="en-US"/>
        </w:rPr>
        <w:t xml:space="preserve">. </w:t>
      </w:r>
      <w:del w:id="236" w:author="Justin Yeakel" w:date="2021-08-24T19:03:00Z">
        <w:r w:rsidDel="00F84EE0">
          <w:rPr>
            <w:rFonts w:ascii="Arial" w:hAnsi="Arial"/>
            <w:sz w:val="20"/>
            <w:szCs w:val="20"/>
            <w:lang w:val="en-US"/>
          </w:rPr>
          <w:delText>Resource d</w:delText>
        </w:r>
      </w:del>
      <w:ins w:id="237" w:author="Justin Yeakel" w:date="2021-08-24T19:03:00Z">
        <w:r w:rsidR="00F84EE0">
          <w:rPr>
            <w:rFonts w:ascii="Arial" w:hAnsi="Arial"/>
            <w:sz w:val="20"/>
            <w:szCs w:val="20"/>
            <w:lang w:val="en-US"/>
          </w:rPr>
          <w:t>D</w:t>
        </w:r>
      </w:ins>
      <w:r>
        <w:rPr>
          <w:rFonts w:ascii="Arial" w:hAnsi="Arial"/>
          <w:sz w:val="20"/>
          <w:szCs w:val="20"/>
          <w:lang w:val="en-US"/>
        </w:rPr>
        <w:t>istance</w:t>
      </w:r>
      <w:ins w:id="238" w:author="Justin Yeakel" w:date="2021-08-24T19:03:00Z">
        <w:r w:rsidR="00C81EEB">
          <w:rPr>
            <w:rFonts w:ascii="Arial" w:hAnsi="Arial"/>
            <w:sz w:val="20"/>
            <w:szCs w:val="20"/>
            <w:lang w:val="en-US"/>
          </w:rPr>
          <w:t xml:space="preserve"> from consumer to resource</w:t>
        </w:r>
      </w:ins>
      <w:del w:id="239" w:author="Justin Yeakel" w:date="2021-08-24T19:03:00Z">
        <w:r w:rsidDel="00C81EEB">
          <w:rPr>
            <w:rFonts w:ascii="Arial" w:hAnsi="Arial"/>
            <w:sz w:val="20"/>
            <w:szCs w:val="20"/>
            <w:lang w:val="en-US"/>
          </w:rPr>
          <w:delText>s</w:delText>
        </w:r>
      </w:del>
      <w:r>
        <w:rPr>
          <w:rFonts w:ascii="Arial" w:hAnsi="Arial"/>
          <w:sz w:val="20"/>
          <w:szCs w:val="20"/>
          <w:lang w:val="en-US"/>
        </w:rPr>
        <w:t xml:space="preserve"> </w:t>
      </w:r>
      <w:ins w:id="240" w:author="Justin Yeakel" w:date="2021-08-24T19:03:00Z">
        <w:r w:rsidR="00C81EEB">
          <w:rPr>
            <w:rFonts w:ascii="Arial" w:hAnsi="Arial"/>
            <w:sz w:val="20"/>
            <w:szCs w:val="20"/>
            <w:lang w:val="en-US"/>
          </w:rPr>
          <w:t>is</w:t>
        </w:r>
      </w:ins>
      <w:del w:id="241" w:author="Justin Yeakel" w:date="2021-08-24T19:03:00Z">
        <w:r w:rsidDel="00C81EEB">
          <w:rPr>
            <w:rFonts w:ascii="Arial" w:hAnsi="Arial"/>
            <w:sz w:val="20"/>
            <w:szCs w:val="20"/>
            <w:lang w:val="en-US"/>
          </w:rPr>
          <w:delText>are</w:delText>
        </w:r>
      </w:del>
      <w:r>
        <w:rPr>
          <w:rFonts w:ascii="Arial" w:hAnsi="Arial"/>
          <w:sz w:val="20"/>
          <w:szCs w:val="20"/>
          <w:lang w:val="en-US"/>
        </w:rPr>
        <w:t xml:space="preserve"> drawn from a distribution parameterized by measured resource densities. Once a consumer-resource interaction is drawn, the consumer travels the distance to the resource with velocity </w:t>
      </w:r>
      <m:oMath>
        <m:r>
          <w:rPr>
            <w:rFonts w:ascii="Cambria Math" w:hAnsi="Cambria Math"/>
            <w:sz w:val="20"/>
            <w:szCs w:val="20"/>
            <w:lang w:val="en-US"/>
          </w:rPr>
          <m:t>v(M)</m:t>
        </m:r>
      </m:oMath>
      <w:r>
        <w:rPr>
          <w:rFonts w:ascii="Arial" w:hAnsi="Arial"/>
          <w:sz w:val="20"/>
          <w:szCs w:val="20"/>
          <w:lang w:val="en-US"/>
        </w:rPr>
        <w:t xml:space="preserve"> and assimilates both bulk energy (kJ) and nitrogen content based on the resource</w:t>
      </w:r>
      <w:r>
        <w:rPr>
          <w:rFonts w:ascii="Arial" w:hAnsi="Arial"/>
          <w:sz w:val="20"/>
          <w:szCs w:val="20"/>
          <w:rtl/>
        </w:rPr>
        <w:t>’</w:t>
      </w:r>
      <w:r>
        <w:rPr>
          <w:rFonts w:ascii="Arial" w:hAnsi="Arial"/>
          <w:sz w:val="20"/>
          <w:szCs w:val="20"/>
          <w:lang w:val="en-US"/>
        </w:rPr>
        <w:t xml:space="preserve">s energy density and nitrogen concentration, respectively. The time required for a consumer to travel to the next resource </w:t>
      </w:r>
      <m:oMath>
        <m:r>
          <w:rPr>
            <w:rFonts w:ascii="Cambria Math" w:hAnsi="Cambria Math"/>
            <w:sz w:val="20"/>
            <w:szCs w:val="20"/>
            <w:lang w:val="en-US"/>
          </w:rPr>
          <m:t>i</m:t>
        </m:r>
      </m:oMath>
      <w:r>
        <w:rPr>
          <w:rFonts w:ascii="Arial" w:hAnsi="Arial"/>
          <w:sz w:val="20"/>
          <w:szCs w:val="20"/>
          <w:lang w:val="en-US"/>
        </w:rPr>
        <w:t xml:space="preserve"> increases with distance and thus</w:t>
      </w:r>
      <w:ins w:id="242" w:author="Justin Yeakel" w:date="2021-08-24T19:04:00Z">
        <w:r w:rsidR="009D4B1C">
          <w:rPr>
            <w:rFonts w:ascii="Arial" w:hAnsi="Arial"/>
            <w:sz w:val="20"/>
            <w:szCs w:val="20"/>
            <w:lang w:val="en-US"/>
          </w:rPr>
          <w:t xml:space="preserve"> is</w:t>
        </w:r>
      </w:ins>
      <w:r>
        <w:rPr>
          <w:rFonts w:ascii="Arial" w:hAnsi="Arial"/>
          <w:sz w:val="20"/>
          <w:szCs w:val="20"/>
          <w:lang w:val="en-US"/>
        </w:rPr>
        <w:t xml:space="preserve"> inversely proportional to its encounter rate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Pr>
          <w:rFonts w:ascii="Arial" w:hAnsi="Arial"/>
          <w:sz w:val="20"/>
          <w:szCs w:val="20"/>
          <w:lang w:val="en-US"/>
        </w:rPr>
        <w:t xml:space="preserve"> is reached, whereupon the consumer ceases its foraging activity for the day.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034D0433" w14:textId="61560071" w:rsidR="00730B0D" w:rsidRDefault="00730B0D" w:rsidP="00730B0D">
      <w:pPr>
        <w:pStyle w:val="Body"/>
        <w:ind w:firstLine="432"/>
        <w:rPr>
          <w:rFonts w:ascii="Arial" w:hAnsi="Arial"/>
          <w:sz w:val="20"/>
          <w:szCs w:val="20"/>
          <w:lang w:val="en-US"/>
        </w:rPr>
      </w:pPr>
      <w:r>
        <w:rPr>
          <w:rFonts w:ascii="Arial" w:hAnsi="Arial"/>
          <w:sz w:val="20"/>
          <w:szCs w:val="20"/>
          <w:lang w:val="en-US"/>
        </w:rPr>
        <w:t xml:space="preserve">Our simple foraging model enables tracking of temporal changes in diet as well as daily energetic gains. In our example, there are 6 resource groups and we explore targeting strategies ranging from </w:t>
      </w:r>
      <m:oMath>
        <m:r>
          <w:rPr>
            <w:rFonts w:ascii="Cambria Math" w:hAnsi="Cambria Math"/>
            <w:sz w:val="20"/>
            <w:szCs w:val="20"/>
            <w:lang w:val="en-US"/>
          </w:rPr>
          <m:t>τ=0</m:t>
        </m:r>
        <m:r>
          <w:ins w:id="243" w:author="Justin Yeakel" w:date="2021-08-24T19:04:00Z">
            <w:rPr>
              <w:rFonts w:ascii="Cambria Math" w:hAnsi="Cambria Math"/>
              <w:sz w:val="20"/>
              <w:szCs w:val="20"/>
              <w:lang w:val="en-US"/>
            </w:rPr>
            <m:t>,</m:t>
          </w:ins>
        </m:r>
      </m:oMath>
      <w:r>
        <w:rPr>
          <w:rFonts w:ascii="Arial" w:hAnsi="Arial"/>
          <w:sz w:val="20"/>
          <w:szCs w:val="20"/>
          <w:lang w:val="en-US"/>
        </w:rPr>
        <w:t xml:space="preserve"> representing a consumer that always targets the nearest resource</w:t>
      </w:r>
      <w:ins w:id="244" w:author="Justin Yeakel" w:date="2021-08-24T19:04:00Z">
        <w:r w:rsidR="00723156">
          <w:rPr>
            <w:rFonts w:ascii="Arial" w:hAnsi="Arial"/>
            <w:sz w:val="20"/>
            <w:szCs w:val="20"/>
            <w:lang w:val="en-US"/>
          </w:rPr>
          <w:t>,</w:t>
        </w:r>
      </w:ins>
      <w:r>
        <w:rPr>
          <w:rFonts w:ascii="Arial" w:hAnsi="Arial"/>
          <w:sz w:val="20"/>
          <w:szCs w:val="20"/>
          <w:lang w:val="en-US"/>
        </w:rPr>
        <w:t xml:space="preserve"> to </w:t>
      </w:r>
      <m:oMath>
        <m:r>
          <w:rPr>
            <w:rFonts w:ascii="Cambria Math" w:hAnsi="Cambria Math"/>
            <w:sz w:val="20"/>
            <w:szCs w:val="20"/>
            <w:lang w:val="en-US"/>
          </w:rPr>
          <m:t>τ=1</m:t>
        </m:r>
        <m:r>
          <w:ins w:id="245" w:author="Justin Yeakel" w:date="2021-08-24T19:04:00Z">
            <w:rPr>
              <w:rFonts w:ascii="Cambria Math" w:hAnsi="Cambria Math"/>
              <w:sz w:val="20"/>
              <w:szCs w:val="20"/>
              <w:lang w:val="en-US"/>
            </w:rPr>
            <m:t>,</m:t>
          </w:ins>
        </m:r>
      </m:oMath>
      <w:r>
        <w:rPr>
          <w:rFonts w:ascii="Arial" w:hAnsi="Arial"/>
          <w:sz w:val="20"/>
          <w:szCs w:val="20"/>
          <w:lang w:val="en-US"/>
        </w:rPr>
        <w:t xml:space="preserve"> representing a consumer that always targets one of the 6 resource groups regardless of distance (Fig. </w:t>
      </w:r>
      <w:r w:rsidR="00541C0C">
        <w:rPr>
          <w:rFonts w:ascii="Arial" w:hAnsi="Arial"/>
          <w:sz w:val="20"/>
          <w:szCs w:val="20"/>
          <w:lang w:val="en-US"/>
        </w:rPr>
        <w:t>8</w:t>
      </w:r>
      <w:r>
        <w:rPr>
          <w:rFonts w:ascii="Arial" w:hAnsi="Arial"/>
          <w:sz w:val="20"/>
          <w:szCs w:val="20"/>
          <w:lang w:val="en-US"/>
        </w:rPr>
        <w:t xml:space="preserve">). Accordingly, a single consumer strategy is described by the targeting of a specific resource group with weight </w:t>
      </w:r>
      <m:oMath>
        <m:r>
          <w:rPr>
            <w:rFonts w:ascii="Cambria Math" w:hAnsi="Cambria Math"/>
            <w:sz w:val="20"/>
            <w:szCs w:val="20"/>
            <w:lang w:val="en-US"/>
          </w:rPr>
          <m:t>τ.</m:t>
        </m:r>
      </m:oMath>
      <w:r>
        <w:rPr>
          <w:rFonts w:ascii="Arial" w:hAnsi="Arial"/>
          <w:sz w:val="20"/>
          <w:szCs w:val="20"/>
          <w:lang w:val="en-US"/>
        </w:rPr>
        <w:t xml:space="preserve"> The foraging behavior that is the outcome of this strategy is defined by a temporal trajectory describing the biweekly proportional contributions of each resource to the consumer’s diet over 300 days. We compare alternative consumer targeting strategies by diffusion mapping (see Methods) the averaged dietary trajectories of 500 replicate consumers </w:t>
      </w:r>
      <w:del w:id="246" w:author="Justin Yeakel" w:date="2021-08-24T19:07:00Z">
        <w:r w:rsidDel="00344FB8">
          <w:rPr>
            <w:rFonts w:ascii="Arial" w:hAnsi="Arial"/>
            <w:sz w:val="20"/>
            <w:szCs w:val="20"/>
            <w:lang w:val="en-US"/>
          </w:rPr>
          <w:delText>assuming</w:delText>
        </w:r>
      </w:del>
      <w:ins w:id="247" w:author="Justin Yeakel" w:date="2021-08-24T19:07:00Z">
        <w:r w:rsidR="00344FB8">
          <w:rPr>
            <w:rFonts w:ascii="Arial" w:hAnsi="Arial"/>
            <w:sz w:val="20"/>
            <w:szCs w:val="20"/>
            <w:lang w:val="en-US"/>
          </w:rPr>
          <w:t>give</w:t>
        </w:r>
        <w:r w:rsidR="00623338">
          <w:rPr>
            <w:rFonts w:ascii="Arial" w:hAnsi="Arial"/>
            <w:sz w:val="20"/>
            <w:szCs w:val="20"/>
            <w:lang w:val="en-US"/>
          </w:rPr>
          <w:t>n</w:t>
        </w:r>
      </w:ins>
      <w:r>
        <w:rPr>
          <w:rFonts w:ascii="Arial" w:hAnsi="Arial"/>
          <w:sz w:val="20"/>
          <w:szCs w:val="20"/>
          <w:lang w:val="en-US"/>
        </w:rPr>
        <w:t xml:space="preserve"> a particular targeting weight on each of the 6 resource groups. The results of this diffusion map can be visualized by a</w:t>
      </w:r>
      <w:r w:rsidRPr="00E932BB">
        <w:rPr>
          <w:rFonts w:ascii="Arial" w:hAnsi="Arial"/>
          <w:sz w:val="20"/>
          <w:szCs w:val="20"/>
          <w:lang w:val="en-US"/>
        </w:rPr>
        <w:t xml:space="preserve"> 2-D embedding</w:t>
      </w:r>
      <w:r>
        <w:rPr>
          <w:rFonts w:ascii="Arial" w:hAnsi="Arial"/>
          <w:sz w:val="20"/>
          <w:szCs w:val="20"/>
          <w:lang w:val="en-US"/>
        </w:rPr>
        <w:t>, from which we observe a</w:t>
      </w:r>
      <w:r w:rsidRPr="00E932BB">
        <w:rPr>
          <w:rFonts w:ascii="Arial" w:hAnsi="Arial"/>
          <w:sz w:val="20"/>
          <w:szCs w:val="20"/>
          <w:lang w:val="en-US"/>
        </w:rPr>
        <w:t xml:space="preserve"> consumer strategy-niche manifold depict</w:t>
      </w:r>
      <w:r>
        <w:rPr>
          <w:rFonts w:ascii="Arial" w:hAnsi="Arial"/>
          <w:sz w:val="20"/>
          <w:szCs w:val="20"/>
          <w:lang w:val="en-US"/>
        </w:rPr>
        <w:t>ing</w:t>
      </w:r>
      <w:r w:rsidRPr="00E932BB">
        <w:rPr>
          <w:rFonts w:ascii="Arial" w:hAnsi="Arial"/>
          <w:sz w:val="20"/>
          <w:szCs w:val="20"/>
          <w:lang w:val="en-US"/>
        </w:rPr>
        <w:t xml:space="preserve"> the array of simulated consumer targeting strategies as points, where point color denotes the 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w:t>
      </w:r>
      <w:del w:id="248" w:author="Justin Yeakel" w:date="2021-08-24T19:08:00Z">
        <w:r w:rsidDel="00EF4DA9">
          <w:rPr>
            <w:rFonts w:ascii="Arial" w:hAnsi="Arial"/>
            <w:sz w:val="20"/>
            <w:szCs w:val="20"/>
            <w:lang w:val="en-US"/>
          </w:rPr>
          <w:delText>increasing</w:delText>
        </w:r>
      </w:del>
      <w:ins w:id="249" w:author="Justin Yeakel" w:date="2021-08-24T19:08:00Z">
        <w:r w:rsidR="00EF4DA9">
          <w:rPr>
            <w:rFonts w:ascii="Arial" w:hAnsi="Arial"/>
            <w:sz w:val="20"/>
            <w:szCs w:val="20"/>
            <w:lang w:val="en-US"/>
          </w:rPr>
          <w:t>higher</w:t>
        </w:r>
      </w:ins>
      <w:r w:rsidRPr="00E932BB">
        <w:rPr>
          <w:rFonts w:ascii="Arial" w:hAnsi="Arial"/>
          <w:sz w:val="20"/>
          <w:szCs w:val="20"/>
          <w:lang w:val="en-US"/>
        </w:rPr>
        <w:t xml:space="preserve"> targeting weight</w:t>
      </w:r>
      <w:ins w:id="250" w:author="Justin Yeakel" w:date="2021-08-24T19:08:00Z">
        <w:r w:rsidR="00EF4DA9">
          <w:rPr>
            <w:rFonts w:ascii="Arial" w:hAnsi="Arial"/>
            <w:sz w:val="20"/>
            <w:szCs w:val="20"/>
            <w:lang w:val="en-US"/>
          </w:rPr>
          <w:t>s</w:t>
        </w:r>
      </w:ins>
      <w:r>
        <w:rPr>
          <w:rFonts w:ascii="Arial" w:hAnsi="Arial"/>
          <w:sz w:val="20"/>
          <w:szCs w:val="20"/>
          <w:lang w:val="en-US"/>
        </w:rPr>
        <w:t xml:space="preserve"> (</w:t>
      </w:r>
      <w:r w:rsidRPr="00E932BB">
        <w:rPr>
          <w:rFonts w:ascii="Arial" w:hAnsi="Arial"/>
          <w:sz w:val="20"/>
          <w:szCs w:val="20"/>
          <w:lang w:val="en-US"/>
        </w:rPr>
        <w:t xml:space="preserve">Fig </w:t>
      </w:r>
      <w:r w:rsidR="00541C0C">
        <w:rPr>
          <w:rFonts w:ascii="Arial" w:hAnsi="Arial"/>
          <w:sz w:val="20"/>
          <w:szCs w:val="20"/>
          <w:lang w:val="en-US"/>
        </w:rPr>
        <w:t>8</w:t>
      </w:r>
      <w:r w:rsidRPr="00E932BB">
        <w:rPr>
          <w:rFonts w:ascii="Arial" w:hAnsi="Arial"/>
          <w:sz w:val="20"/>
          <w:szCs w:val="20"/>
          <w:lang w:val="en-US"/>
        </w:rPr>
        <w:t>A). We find that consumer targeting strategies emerg</w:t>
      </w:r>
      <w:r>
        <w:rPr>
          <w:rFonts w:ascii="Arial" w:hAnsi="Arial"/>
          <w:sz w:val="20"/>
          <w:szCs w:val="20"/>
          <w:lang w:val="en-US"/>
        </w:rPr>
        <w:t>e as ‘spines’</w:t>
      </w:r>
      <w:r w:rsidRPr="00E932BB">
        <w:rPr>
          <w:rFonts w:ascii="Arial" w:hAnsi="Arial"/>
          <w:sz w:val="20"/>
          <w:szCs w:val="20"/>
          <w:lang w:val="en-US"/>
        </w:rPr>
        <w:t xml:space="preserve"> from a central point given by </w:t>
      </w:r>
      <m:oMath>
        <m:r>
          <w:rPr>
            <w:rFonts w:ascii="Cambria Math" w:hAnsi="Cambria Math"/>
            <w:sz w:val="20"/>
            <w:szCs w:val="20"/>
            <w:lang w:val="en-US"/>
          </w:rPr>
          <m:t>τ=0</m:t>
        </m:r>
      </m:oMath>
      <w:r w:rsidRPr="00E932BB">
        <w:rPr>
          <w:rFonts w:ascii="Arial" w:hAnsi="Arial"/>
          <w:sz w:val="20"/>
          <w:szCs w:val="20"/>
          <w:lang w:val="en-US"/>
        </w:rPr>
        <w:t xml:space="preserve"> (black point)</w:t>
      </w:r>
      <w:r>
        <w:rPr>
          <w:rFonts w:ascii="Arial" w:hAnsi="Arial"/>
          <w:sz w:val="20"/>
          <w:szCs w:val="20"/>
          <w:lang w:val="en-US"/>
        </w:rPr>
        <w:t xml:space="preserve"> labeled as a generalist</w:t>
      </w:r>
      <w:ins w:id="251" w:author="Justin Yeakel" w:date="2021-08-24T19:10:00Z">
        <w:r w:rsidR="007D5BE3">
          <w:rPr>
            <w:rFonts w:ascii="Arial" w:hAnsi="Arial"/>
            <w:sz w:val="20"/>
            <w:szCs w:val="20"/>
            <w:lang w:val="en-US"/>
          </w:rPr>
          <w:t xml:space="preserve"> </w:t>
        </w:r>
        <w:commentRangeStart w:id="252"/>
        <w:r w:rsidR="00A00845">
          <w:rPr>
            <w:rFonts w:ascii="Arial" w:hAnsi="Arial"/>
            <w:sz w:val="20"/>
            <w:szCs w:val="20"/>
            <w:lang w:val="en-US"/>
          </w:rPr>
          <w:t>(or an RINI of 1)</w:t>
        </w:r>
        <w:commentRangeEnd w:id="252"/>
        <w:r w:rsidR="00A00845">
          <w:rPr>
            <w:rStyle w:val="CommentReference"/>
            <w:rFonts w:ascii="Times New Roman" w:hAnsi="Times New Roman" w:cs="Times New Roman"/>
            <w:color w:val="auto"/>
            <w:lang w:val="en-US"/>
            <w14:textOutline w14:w="0" w14:cap="rnd" w14:cmpd="sng" w14:algn="ctr">
              <w14:noFill/>
              <w14:prstDash w14:val="solid"/>
              <w14:bevel/>
            </w14:textOutline>
          </w:rPr>
          <w:commentReference w:id="252"/>
        </w:r>
      </w:ins>
      <w:r w:rsidRPr="00E932BB">
        <w:rPr>
          <w:rFonts w:ascii="Arial" w:hAnsi="Arial"/>
          <w:sz w:val="20"/>
          <w:szCs w:val="20"/>
          <w:lang w:val="en-US"/>
        </w:rPr>
        <w:t xml:space="preserve">. </w:t>
      </w:r>
      <w:r>
        <w:rPr>
          <w:rFonts w:ascii="Arial" w:hAnsi="Arial"/>
          <w:sz w:val="20"/>
          <w:szCs w:val="20"/>
          <w:lang w:val="en-US"/>
        </w:rPr>
        <w:t>The specialized strategies targeting individual</w:t>
      </w:r>
      <w:r w:rsidRPr="00E932BB">
        <w:rPr>
          <w:rFonts w:ascii="Arial" w:hAnsi="Arial"/>
          <w:sz w:val="20"/>
          <w:szCs w:val="20"/>
          <w:lang w:val="en-US"/>
        </w:rPr>
        <w:t xml:space="preserve"> </w:t>
      </w:r>
      <w:r>
        <w:rPr>
          <w:rFonts w:ascii="Arial" w:hAnsi="Arial"/>
          <w:sz w:val="20"/>
          <w:szCs w:val="20"/>
          <w:lang w:val="en-US"/>
        </w:rPr>
        <w:t>resources (colors) are</w:t>
      </w:r>
      <w:r w:rsidRPr="00E932BB">
        <w:rPr>
          <w:rFonts w:ascii="Arial" w:hAnsi="Arial"/>
          <w:sz w:val="20"/>
          <w:szCs w:val="20"/>
          <w:lang w:val="en-US"/>
        </w:rPr>
        <w:t xml:space="preserve"> </w:t>
      </w:r>
      <w:r>
        <w:rPr>
          <w:rFonts w:ascii="Arial" w:hAnsi="Arial"/>
          <w:sz w:val="20"/>
          <w:szCs w:val="20"/>
          <w:lang w:val="en-US"/>
        </w:rPr>
        <w:t xml:space="preserve">located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rthest from the center</w:t>
      </w:r>
      <w:r>
        <w:rPr>
          <w:rFonts w:ascii="Arial" w:hAnsi="Arial"/>
          <w:sz w:val="20"/>
          <w:szCs w:val="20"/>
          <w:lang w:val="en-US"/>
        </w:rPr>
        <w:t xml:space="preserve"> </w:t>
      </w:r>
      <w:r w:rsidRPr="00E932BB">
        <w:rPr>
          <w:rFonts w:ascii="Arial" w:hAnsi="Arial"/>
          <w:sz w:val="20"/>
          <w:szCs w:val="20"/>
          <w:lang w:val="en-US"/>
        </w:rPr>
        <w:t>in this strategy-niche space.</w:t>
      </w:r>
    </w:p>
    <w:p w14:paraId="3CA6D25F" w14:textId="77777777" w:rsidR="00730B0D" w:rsidRDefault="00730B0D" w:rsidP="00730B0D">
      <w:pPr>
        <w:pStyle w:val="Body"/>
        <w:rPr>
          <w:rFonts w:ascii="Arial" w:hAnsi="Arial"/>
          <w:sz w:val="20"/>
          <w:szCs w:val="20"/>
          <w:lang w:val="en-US"/>
        </w:rPr>
      </w:pPr>
    </w:p>
    <w:p w14:paraId="429F734E" w14:textId="59536B2B" w:rsidR="00E22F9D" w:rsidRDefault="00730B0D" w:rsidP="00730B0D">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Pr="00E932BB">
        <w:rPr>
          <w:rFonts w:ascii="Arial" w:hAnsi="Arial"/>
          <w:sz w:val="20"/>
          <w:szCs w:val="20"/>
          <w:lang w:val="en-US"/>
        </w:rPr>
        <w:t>How do different targeting strategies relate to</w:t>
      </w:r>
      <w:r>
        <w:rPr>
          <w:rFonts w:ascii="Arial" w:hAnsi="Arial"/>
          <w:sz w:val="20"/>
          <w:szCs w:val="20"/>
          <w:lang w:val="en-US"/>
        </w:rPr>
        <w:t xml:space="preserve"> observed consumer foraging and</w:t>
      </w:r>
      <w:r w:rsidRPr="00E932BB">
        <w:rPr>
          <w:rFonts w:ascii="Arial" w:hAnsi="Arial"/>
          <w:sz w:val="20"/>
          <w:szCs w:val="20"/>
          <w:lang w:val="en-US"/>
        </w:rPr>
        <w:t xml:space="preserve"> fitness? </w:t>
      </w:r>
      <w:r>
        <w:rPr>
          <w:rFonts w:ascii="Arial" w:hAnsi="Arial"/>
          <w:sz w:val="20"/>
          <w:szCs w:val="20"/>
          <w:lang w:val="en-US"/>
        </w:rPr>
        <w:t>W</w:t>
      </w:r>
      <w:r w:rsidRPr="00E932BB">
        <w:rPr>
          <w:rFonts w:ascii="Arial" w:hAnsi="Arial"/>
          <w:sz w:val="20"/>
          <w:szCs w:val="20"/>
          <w:lang w:val="en-US"/>
        </w:rPr>
        <w:t xml:space="preserve">e </w:t>
      </w:r>
      <w:r>
        <w:rPr>
          <w:rFonts w:ascii="Arial" w:hAnsi="Arial"/>
          <w:sz w:val="20"/>
          <w:szCs w:val="20"/>
          <w:lang w:val="en-US"/>
        </w:rPr>
        <w:t xml:space="preserve">next </w:t>
      </w:r>
      <w:r w:rsidRPr="00E932BB">
        <w:rPr>
          <w:rFonts w:ascii="Arial" w:hAnsi="Arial"/>
          <w:sz w:val="20"/>
          <w:szCs w:val="20"/>
          <w:lang w:val="en-US"/>
        </w:rPr>
        <w:t xml:space="preserve">demonstrate how a simple measure of fitness for simulated consumers can </w:t>
      </w:r>
      <w:del w:id="254" w:author="Justin Yeakel" w:date="2021-08-24T19:11:00Z">
        <w:r w:rsidRPr="00E932BB" w:rsidDel="00053A59">
          <w:rPr>
            <w:rFonts w:ascii="Arial" w:hAnsi="Arial"/>
            <w:sz w:val="20"/>
            <w:szCs w:val="20"/>
            <w:lang w:val="en-US"/>
          </w:rPr>
          <w:delText>be used</w:delText>
        </w:r>
      </w:del>
      <w:ins w:id="255" w:author="Justin Yeakel" w:date="2021-08-24T19:11:00Z">
        <w:r w:rsidR="00053A59">
          <w:rPr>
            <w:rFonts w:ascii="Arial" w:hAnsi="Arial"/>
            <w:sz w:val="20"/>
            <w:szCs w:val="20"/>
            <w:lang w:val="en-US"/>
          </w:rPr>
          <w:t>serve</w:t>
        </w:r>
      </w:ins>
      <w:r w:rsidRPr="00E932BB">
        <w:rPr>
          <w:rFonts w:ascii="Arial" w:hAnsi="Arial"/>
          <w:sz w:val="20"/>
          <w:szCs w:val="20"/>
          <w:lang w:val="en-US"/>
        </w:rPr>
        <w:t xml:space="preserve"> as an expectation for </w:t>
      </w:r>
      <w:del w:id="256" w:author="Justin Yeakel" w:date="2021-08-24T19:11:00Z">
        <w:r w:rsidRPr="00E932BB" w:rsidDel="00C34D70">
          <w:rPr>
            <w:rFonts w:ascii="Arial" w:hAnsi="Arial"/>
            <w:sz w:val="20"/>
            <w:szCs w:val="20"/>
            <w:lang w:val="en-US"/>
          </w:rPr>
          <w:delText>those observed at the Sevilleta</w:delText>
        </w:r>
      </w:del>
      <w:ins w:id="257" w:author="Justin Yeakel" w:date="2021-08-24T19:11:00Z">
        <w:r w:rsidR="00C34D70">
          <w:rPr>
            <w:rFonts w:ascii="Arial" w:hAnsi="Arial"/>
            <w:sz w:val="20"/>
            <w:szCs w:val="20"/>
            <w:lang w:val="en-US"/>
          </w:rPr>
          <w:t>observed consu</w:t>
        </w:r>
      </w:ins>
      <w:ins w:id="258" w:author="Justin Yeakel" w:date="2021-08-24T19:12:00Z">
        <w:r w:rsidR="00C34D70">
          <w:rPr>
            <w:rFonts w:ascii="Arial" w:hAnsi="Arial"/>
            <w:sz w:val="20"/>
            <w:szCs w:val="20"/>
            <w:lang w:val="en-US"/>
          </w:rPr>
          <w:t>mers</w:t>
        </w:r>
      </w:ins>
      <w:r w:rsidRPr="00E932BB">
        <w:rPr>
          <w:rFonts w:ascii="Arial" w:hAnsi="Arial"/>
          <w:sz w:val="20"/>
          <w:szCs w:val="20"/>
          <w:lang w:val="en-US"/>
        </w:rPr>
        <w:t>. Here we use the coefficient of variation (CV) of nitrogenous returns as a measure of fitness</w:t>
      </w:r>
      <w:r>
        <w:rPr>
          <w:rFonts w:ascii="Arial" w:hAnsi="Arial"/>
          <w:sz w:val="20"/>
          <w:szCs w:val="20"/>
          <w:lang w:val="en-US"/>
        </w:rPr>
        <w:t xml:space="preserve"> based on the consumed nitrogen 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sidR="00541C0C">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The diet of a hypothetical </w:t>
      </w:r>
      <w:r>
        <w:rPr>
          <w:rFonts w:ascii="Arial" w:hAnsi="Arial"/>
          <w:sz w:val="20"/>
          <w:szCs w:val="20"/>
          <w:lang w:val="en-US"/>
        </w:rPr>
        <w:t xml:space="preserve">individual </w:t>
      </w:r>
      <w:r w:rsidRPr="00E932BB">
        <w:rPr>
          <w:rFonts w:ascii="Arial" w:hAnsi="Arial"/>
          <w:sz w:val="20"/>
          <w:szCs w:val="20"/>
          <w:lang w:val="en-US"/>
        </w:rPr>
        <w:t>consumer</w:t>
      </w:r>
      <w:r>
        <w:rPr>
          <w:rFonts w:ascii="Arial" w:hAnsi="Arial"/>
          <w:sz w:val="20"/>
          <w:szCs w:val="20"/>
          <w:lang w:val="en-US"/>
        </w:rPr>
        <w:t xml:space="preserve"> for which we have empirical data on diet composition (via methods described in Q1)</w:t>
      </w:r>
      <w:r w:rsidRPr="00E932BB">
        <w:rPr>
          <w:rFonts w:ascii="Arial" w:hAnsi="Arial"/>
          <w:sz w:val="20"/>
          <w:szCs w:val="20"/>
          <w:lang w:val="en-US"/>
        </w:rPr>
        <w:t xml:space="preserve"> is represented by the rodent silhouette. </w:t>
      </w:r>
      <w:r>
        <w:rPr>
          <w:rFonts w:ascii="Arial" w:hAnsi="Arial"/>
          <w:sz w:val="20"/>
          <w:szCs w:val="20"/>
          <w:lang w:val="en-US"/>
        </w:rPr>
        <w:t>Thus, the</w:t>
      </w:r>
      <w:r w:rsidRPr="00E932BB">
        <w:rPr>
          <w:rFonts w:ascii="Arial" w:hAnsi="Arial"/>
          <w:sz w:val="20"/>
          <w:szCs w:val="20"/>
          <w:lang w:val="en-US"/>
        </w:rPr>
        <w:t xml:space="preserve"> strategy-niche manifold offer</w:t>
      </w:r>
      <w:r>
        <w:rPr>
          <w:rFonts w:ascii="Arial" w:hAnsi="Arial"/>
          <w:sz w:val="20"/>
          <w:szCs w:val="20"/>
          <w:lang w:val="en-US"/>
        </w:rPr>
        <w:t>s</w:t>
      </w:r>
      <w:r w:rsidRPr="00E932BB">
        <w:rPr>
          <w:rFonts w:ascii="Arial" w:hAnsi="Arial"/>
          <w:sz w:val="20"/>
          <w:szCs w:val="20"/>
          <w:lang w:val="en-US"/>
        </w:rPr>
        <w:t xml:space="preserve"> an interpretation of this hypothetical consumer. We would first note that the consumer is targeting C</w:t>
      </w:r>
      <w:r w:rsidRPr="00E36ED1">
        <w:rPr>
          <w:rFonts w:ascii="Arial" w:hAnsi="Arial"/>
          <w:sz w:val="20"/>
          <w:szCs w:val="20"/>
          <w:vertAlign w:val="subscript"/>
          <w:lang w:val="en-US"/>
        </w:rPr>
        <w:t>3</w:t>
      </w:r>
      <w:r w:rsidRPr="00E932BB">
        <w:rPr>
          <w:rFonts w:ascii="Arial" w:hAnsi="Arial"/>
          <w:sz w:val="20"/>
          <w:szCs w:val="20"/>
          <w:lang w:val="en-US"/>
        </w:rPr>
        <w:t xml:space="preserve"> and C</w:t>
      </w:r>
      <w:r w:rsidRPr="00E36ED1">
        <w:rPr>
          <w:rFonts w:ascii="Arial" w:hAnsi="Arial"/>
          <w:sz w:val="20"/>
          <w:szCs w:val="20"/>
          <w:vertAlign w:val="subscript"/>
          <w:lang w:val="en-US"/>
        </w:rPr>
        <w:t>4</w:t>
      </w:r>
      <w:r w:rsidRPr="00E932BB">
        <w:rPr>
          <w:rFonts w:ascii="Arial" w:hAnsi="Arial"/>
          <w:sz w:val="20"/>
          <w:szCs w:val="20"/>
          <w:lang w:val="en-US"/>
        </w:rPr>
        <w:t xml:space="preserve"> annual forbs, but that roughly 75% of foraging effort </w:t>
      </w:r>
      <w:r>
        <w:rPr>
          <w:rFonts w:ascii="Arial" w:hAnsi="Arial"/>
          <w:sz w:val="20"/>
          <w:szCs w:val="20"/>
          <w:lang w:val="en-US"/>
        </w:rPr>
        <w:t>involves</w:t>
      </w:r>
      <w:r w:rsidRPr="00E932BB">
        <w:rPr>
          <w:rFonts w:ascii="Arial" w:hAnsi="Arial"/>
          <w:sz w:val="20"/>
          <w:szCs w:val="20"/>
          <w:lang w:val="en-US"/>
        </w:rPr>
        <w:t xml:space="preserve"> opportunistic resources. Moreover, our foraging model predicts a fitness gradient with respect to these resource groups, where increased effort on C</w:t>
      </w:r>
      <w:r w:rsidRPr="00BF50EF">
        <w:rPr>
          <w:rFonts w:ascii="Arial" w:hAnsi="Arial"/>
          <w:sz w:val="20"/>
          <w:szCs w:val="20"/>
          <w:vertAlign w:val="subscript"/>
          <w:lang w:val="en-US"/>
        </w:rPr>
        <w:t>4</w:t>
      </w:r>
      <w:r w:rsidRPr="00E932BB">
        <w:rPr>
          <w:rFonts w:ascii="Arial" w:hAnsi="Arial"/>
          <w:sz w:val="20"/>
          <w:szCs w:val="20"/>
          <w:lang w:val="en-US"/>
        </w:rPr>
        <w:t xml:space="preserve"> forbs is expected to promote fitness, whereas increased reliance on C</w:t>
      </w:r>
      <w:r w:rsidRPr="00E36ED1">
        <w:rPr>
          <w:rFonts w:ascii="Arial" w:hAnsi="Arial"/>
          <w:sz w:val="20"/>
          <w:szCs w:val="20"/>
          <w:vertAlign w:val="subscript"/>
          <w:lang w:val="en-US"/>
        </w:rPr>
        <w:t>3</w:t>
      </w:r>
      <w:r w:rsidRPr="00E932BB">
        <w:rPr>
          <w:rFonts w:ascii="Arial" w:hAnsi="Arial"/>
          <w:sz w:val="20"/>
          <w:szCs w:val="20"/>
          <w:lang w:val="en-US"/>
        </w:rPr>
        <w:t xml:space="preserve"> forbs decreases fitness</w:t>
      </w:r>
      <w:r w:rsidRPr="008C25ED">
        <w:rPr>
          <w:rFonts w:ascii="Arial" w:hAnsi="Arial"/>
          <w:sz w:val="20"/>
          <w:szCs w:val="20"/>
          <w:lang w:val="en-US"/>
        </w:rPr>
        <w:t xml:space="preserve">. Integrating individual-level ontogenetic </w:t>
      </w:r>
      <w:r w:rsidR="00541C0C">
        <w:rPr>
          <w:rFonts w:ascii="Arial" w:hAnsi="Arial"/>
          <w:sz w:val="20"/>
          <w:szCs w:val="20"/>
          <w:lang w:val="en-US"/>
        </w:rPr>
        <w:t xml:space="preserve">data </w:t>
      </w:r>
      <w:r w:rsidRPr="008C25ED">
        <w:rPr>
          <w:rFonts w:ascii="Arial" w:hAnsi="Arial"/>
          <w:sz w:val="20"/>
          <w:szCs w:val="20"/>
          <w:lang w:val="en-US"/>
        </w:rPr>
        <w:t>will allow us to directly assess the accuracy of this prediction.</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11013302"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sidR="00730B0D">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propose to expand upon a previously published modeling framework that we constructed to examine the consequences of body size and caching behavior on rodents at the </w:t>
      </w:r>
      <w:proofErr w:type="spellStart"/>
      <w:r w:rsidR="00730B0D">
        <w:rPr>
          <w:rFonts w:ascii="Arial" w:hAnsi="Arial"/>
          <w:sz w:val="20"/>
          <w:szCs w:val="20"/>
          <w:lang w:val="en-US"/>
        </w:rPr>
        <w:t>Sevilleta</w:t>
      </w:r>
      <w:proofErr w:type="spellEnd"/>
      <w:r w:rsidR="00730B0D">
        <w:rPr>
          <w:rFonts w:ascii="Arial" w:hAnsi="Arial"/>
          <w:sz w:val="20"/>
          <w:szCs w:val="20"/>
          <w:lang w:val="en-US"/>
        </w:rPr>
        <w:t xml:space="preserve">, where foraging strategies are the product of a state-dependent fitness-maximization Stochastic Dynamic Program (SDP; Yeakel et al. 2020). Whereas our previous approach centered on the relative effects of endogenous (fat) versus exogenous (cache) energetic storage, we aim to develop a similar approach that is focused on the effects of a) energetic state (endogenous + exogenous), and b) microbiome state. While the former is fully explored in Yeakel et al. (2020), whether and to what extent a </w:t>
      </w:r>
      <w:r w:rsidR="00730B0D">
        <w:rPr>
          <w:rFonts w:ascii="Arial" w:hAnsi="Arial"/>
          <w:sz w:val="20"/>
          <w:szCs w:val="20"/>
          <w:lang w:val="en-US"/>
        </w:rPr>
        <w:lastRenderedPageBreak/>
        <w:t>consumer’s microbiome impacts foraging behavior is not well understood. For example, while it is typically assumed that behavior dictates microbiome state (</w:t>
      </w:r>
      <w:r w:rsidR="00730B0D" w:rsidRPr="00AC1309">
        <w:rPr>
          <w:rFonts w:ascii="Arial" w:hAnsi="Arial"/>
          <w:sz w:val="20"/>
          <w:szCs w:val="20"/>
          <w:highlight w:val="yellow"/>
          <w:lang w:val="en-US"/>
        </w:rPr>
        <w:t>REFS</w:t>
      </w:r>
      <w:r w:rsidR="00730B0D">
        <w:rPr>
          <w:rFonts w:ascii="Arial" w:hAnsi="Arial"/>
          <w:sz w:val="20"/>
          <w:szCs w:val="20"/>
          <w:lang w:val="en-US"/>
        </w:rPr>
        <w:t>), the reverse may be true as well: microbiome states directly facilitate enzymatic conditions within the consumer’s gut and could mechanistically determine the digestive efficiencies of different foods, potentially impacting behavior. Linking a low-dimensional descriptor of microbiome state (e.g., alpha diversity) to the physiological condition of the consumer in a dynamic model operating under the assumptions of fitness-maximization (Clark &amp; Mangel 1996), will enable us to evaluate specific predictions regarding consumer foraging strategies. Empirical data on foraging, microbiome, and survival will enable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032C7C95" w14:textId="45F12119"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w:t>
      </w:r>
      <w:r w:rsidR="00A858B5">
        <w:rPr>
          <w:rFonts w:ascii="Arial" w:hAnsi="Arial"/>
          <w:sz w:val="20"/>
          <w:szCs w:val="20"/>
          <w:lang w:val="en-US"/>
        </w:rPr>
        <w:t>use data</w:t>
      </w:r>
      <w:r>
        <w:rPr>
          <w:rFonts w:ascii="Arial" w:hAnsi="Arial"/>
          <w:sz w:val="20"/>
          <w:szCs w:val="20"/>
          <w:lang w:val="en-US"/>
        </w:rPr>
        <w:t xml:space="preserve">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w:t>
      </w:r>
      <w:r w:rsidR="00A858B5">
        <w:rPr>
          <w:rFonts w:ascii="Arial" w:hAnsi="Arial"/>
          <w:sz w:val="20"/>
          <w:szCs w:val="20"/>
          <w:lang w:val="en-US"/>
        </w:rPr>
        <w:t>(spring vs monsoon) ANPP at the species level</w:t>
      </w:r>
      <w:r>
        <w:rPr>
          <w:rFonts w:ascii="Arial" w:hAnsi="Arial"/>
          <w:sz w:val="20"/>
          <w:szCs w:val="20"/>
          <w:lang w:val="en-US"/>
        </w:rPr>
        <w:t xml:space="preserve">. We will live-trap small mammals </w:t>
      </w:r>
      <w:r w:rsidR="00A858B5">
        <w:rPr>
          <w:rFonts w:ascii="Arial" w:hAnsi="Arial"/>
          <w:sz w:val="20"/>
          <w:szCs w:val="20"/>
          <w:lang w:val="en-US"/>
        </w:rPr>
        <w:t>eight</w:t>
      </w:r>
      <w:r>
        <w:rPr>
          <w:rFonts w:ascii="Arial" w:hAnsi="Arial"/>
          <w:sz w:val="20"/>
          <w:szCs w:val="20"/>
          <w:lang w:val="en-US"/>
        </w:rPr>
        <w:t xml:space="preserve"> times per year with monthly trapping bouts occurring from Mar to </w:t>
      </w:r>
      <w:r w:rsidR="00A858B5">
        <w:rPr>
          <w:rFonts w:ascii="Arial" w:hAnsi="Arial"/>
          <w:sz w:val="20"/>
          <w:szCs w:val="20"/>
          <w:lang w:val="en-US"/>
        </w:rPr>
        <w:t>Oct</w:t>
      </w:r>
      <w:r>
        <w:rPr>
          <w:rFonts w:ascii="Arial" w:hAnsi="Arial"/>
          <w:sz w:val="20"/>
          <w:szCs w:val="20"/>
          <w:lang w:val="en-US"/>
        </w:rPr>
        <w:t xml:space="preserve">.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27C163AE" w14:textId="200B6DDD" w:rsidR="00453481" w:rsidRPr="00541C0C" w:rsidRDefault="00541C0C" w:rsidP="008F3655">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We anticipate collecting ~400 small mammal fecal samples per year.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pipelines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w:t>
      </w:r>
      <w:r w:rsidRPr="00453481">
        <w:rPr>
          <w:rFonts w:ascii="Arial" w:hAnsi="Arial"/>
          <w:sz w:val="20"/>
          <w:szCs w:val="20"/>
          <w:lang w:val="en-US"/>
        </w:rPr>
        <w:lastRenderedPageBreak/>
        <w:t xml:space="preserve">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78DF9E44" w14:textId="2DA82C8A"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40E9B908" w:rsidR="00E47925" w:rsidRPr="008F5642"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r w:rsidR="008F5642">
        <w:rPr>
          <w:rFonts w:ascii="Arial" w:hAnsi="Arial"/>
          <w:sz w:val="20"/>
          <w:szCs w:val="20"/>
          <w:lang w:val="en-US"/>
        </w:rPr>
        <w:t xml:space="preserve"> </w:t>
      </w:r>
      <w:r w:rsidR="008F5642">
        <w:rPr>
          <w:rFonts w:ascii="Arial" w:hAnsi="Arial"/>
          <w:iCs/>
          <w:sz w:val="20"/>
          <w:szCs w:val="20"/>
          <w:highlight w:val="yellow"/>
          <w:lang w:val="en-US"/>
        </w:rPr>
        <w:t>Plant secondary metabolism will be analyzed via proton nuclear magnetic resonance (</w:t>
      </w:r>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of the crude methanolic extracts obtained from leaves and fruits. </w:t>
      </w:r>
      <w:commentRangeStart w:id="259"/>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data provides a holistic description of phytochemical profiles with refined level of structural information, which is essential for identifying chemical traits implicated with biological effects. Following the appropriate data processing, </w:t>
      </w:r>
      <w:r w:rsidR="008F5642" w:rsidRPr="00B250C1">
        <w:rPr>
          <w:rFonts w:ascii="Arial" w:hAnsi="Arial"/>
          <w:iCs/>
          <w:sz w:val="20"/>
          <w:szCs w:val="20"/>
          <w:highlight w:val="yellow"/>
          <w:lang w:val="en-US"/>
        </w:rPr>
        <w:t>w</w:t>
      </w:r>
      <w:r w:rsidR="008F5642">
        <w:rPr>
          <w:rFonts w:ascii="Arial" w:hAnsi="Arial"/>
          <w:iCs/>
          <w:sz w:val="20"/>
          <w:szCs w:val="20"/>
          <w:highlight w:val="yellow"/>
          <w:lang w:val="en-US"/>
        </w:rPr>
        <w:t>e will utilize a network approach (Richards et al. 2018) to consolidate the complete collection of spectral data into a reduced set of variables (chemical modules) that represent common-occurring chemical traits in the sampled plant community. These chemical modules will then be utilized in GLMMs to model the influence of specific chemotypes in consumer feeding habits and fitness, as well as in microbiome richness. Chemotypes that display significant effects will be annotated against available reference data to characterize the molecules or classes of compounds that they represent, and in cases where phytochemical literature is scarce, we will perform the targeted isolation of compounds to aid in chemotype</w:t>
      </w:r>
      <w:commentRangeEnd w:id="259"/>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259"/>
      </w:r>
      <w:r w:rsidR="008F5642">
        <w:rPr>
          <w:rFonts w:ascii="Arial" w:hAnsi="Arial"/>
          <w:iCs/>
          <w:sz w:val="20"/>
          <w:szCs w:val="20"/>
          <w:highlight w:val="yellow"/>
          <w:lang w:val="en-US"/>
        </w:rPr>
        <w:t xml:space="preserve"> </w:t>
      </w:r>
      <w:commentRangeStart w:id="260"/>
      <w:r w:rsidR="008F5642">
        <w:rPr>
          <w:rFonts w:ascii="Arial" w:hAnsi="Arial"/>
          <w:iCs/>
          <w:sz w:val="20"/>
          <w:szCs w:val="20"/>
          <w:highlight w:val="yellow"/>
          <w:lang w:val="en-US"/>
        </w:rPr>
        <w:t>characterization</w:t>
      </w:r>
      <w:commentRangeEnd w:id="260"/>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260"/>
      </w:r>
      <w:r w:rsidR="008F5642">
        <w:rPr>
          <w:rFonts w:ascii="Arial" w:hAnsi="Arial"/>
          <w:iCs/>
          <w:sz w:val="20"/>
          <w:szCs w:val="20"/>
          <w:highlight w:val="yellow"/>
          <w:lang w:val="en-US"/>
        </w:rPr>
        <w:t>.</w:t>
      </w:r>
      <w:r w:rsidR="008F5642">
        <w:rPr>
          <w:rFonts w:ascii="Arial" w:hAnsi="Arial"/>
          <w:iCs/>
          <w:sz w:val="20"/>
          <w:szCs w:val="20"/>
          <w:lang w:val="en-US"/>
        </w:rPr>
        <w:t xml:space="preserve"> S</w:t>
      </w:r>
      <w:r w:rsidR="008F5642" w:rsidRPr="00A531EF">
        <w:rPr>
          <w:rFonts w:ascii="Arial" w:hAnsi="Arial"/>
          <w:iCs/>
          <w:sz w:val="20"/>
          <w:szCs w:val="20"/>
          <w:lang w:val="en-US"/>
        </w:rPr>
        <w:t xml:space="preserve">oluble sugars (glucose, fructose, and sucrose) and starch concentrations </w:t>
      </w:r>
      <w:r w:rsidR="008F5642" w:rsidRPr="008F5642">
        <w:rPr>
          <w:rFonts w:ascii="Arial" w:hAnsi="Arial"/>
          <w:iCs/>
          <w:sz w:val="20"/>
          <w:szCs w:val="20"/>
          <w:lang w:val="en-US"/>
        </w:rPr>
        <w:t xml:space="preserve">will be quantified following Dickman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(2015), which was modified from Hoch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(2002). We will use water extraction, enzymatic starch digestion (with </w:t>
      </w:r>
      <w:proofErr w:type="spellStart"/>
      <w:r w:rsidR="008F5642" w:rsidRPr="008F5642">
        <w:rPr>
          <w:rFonts w:ascii="Arial" w:hAnsi="Arial"/>
          <w:iCs/>
          <w:sz w:val="20"/>
          <w:szCs w:val="20"/>
          <w:lang w:val="en-US"/>
        </w:rPr>
        <w:t>amyloglucosidase</w:t>
      </w:r>
      <w:proofErr w:type="spellEnd"/>
      <w:r w:rsidR="008F5642" w:rsidRPr="008F5642">
        <w:rPr>
          <w:rFonts w:ascii="Arial" w:hAnsi="Arial"/>
          <w:iCs/>
          <w:sz w:val="20"/>
          <w:szCs w:val="20"/>
          <w:lang w:val="en-US"/>
        </w:rPr>
        <w:t xml:space="preserve">), and enzymatic sugar quantification with </w:t>
      </w:r>
      <w:proofErr w:type="spellStart"/>
      <w:r w:rsidR="008F5642" w:rsidRPr="008F5642">
        <w:rPr>
          <w:rFonts w:ascii="Arial" w:hAnsi="Arial"/>
          <w:iCs/>
          <w:sz w:val="20"/>
          <w:szCs w:val="20"/>
          <w:lang w:val="en-US"/>
        </w:rPr>
        <w:t>phosphoglucose</w:t>
      </w:r>
      <w:proofErr w:type="spellEnd"/>
      <w:r w:rsidR="008F5642" w:rsidRPr="008F5642">
        <w:rPr>
          <w:rFonts w:ascii="Arial" w:hAnsi="Arial"/>
          <w:iCs/>
          <w:sz w:val="20"/>
          <w:szCs w:val="20"/>
          <w:lang w:val="en-US"/>
        </w:rPr>
        <w:t xml:space="preserve"> isomerase, invertase, glucose hexokinase, and glucose-6-P dehydrogenase</w:t>
      </w:r>
      <w:r w:rsidR="00124527">
        <w:rPr>
          <w:rFonts w:ascii="Arial" w:hAnsi="Arial"/>
          <w:iCs/>
          <w:sz w:val="20"/>
          <w:szCs w:val="20"/>
          <w:lang w:val="en-US"/>
        </w:rPr>
        <w:t xml:space="preserve"> (</w:t>
      </w:r>
      <w:r w:rsidR="008F5642" w:rsidRPr="008F5642">
        <w:rPr>
          <w:rFonts w:ascii="Arial" w:hAnsi="Arial"/>
          <w:iCs/>
          <w:sz w:val="20"/>
          <w:szCs w:val="20"/>
          <w:lang w:val="en-US"/>
        </w:rPr>
        <w:t>Adams</w:t>
      </w:r>
      <w:r w:rsidR="00124527">
        <w:rPr>
          <w:rFonts w:ascii="Arial" w:hAnsi="Arial"/>
          <w:iCs/>
          <w:sz w:val="20"/>
          <w:szCs w:val="20"/>
          <w:lang w:val="en-US"/>
        </w:rPr>
        <w:t xml:space="preserve"> et al. </w:t>
      </w:r>
      <w:r w:rsidR="008F5642" w:rsidRPr="008F5642">
        <w:rPr>
          <w:rFonts w:ascii="Arial" w:hAnsi="Arial"/>
          <w:iCs/>
          <w:sz w:val="20"/>
          <w:szCs w:val="20"/>
          <w:lang w:val="en-US"/>
        </w:rPr>
        <w:t xml:space="preserve">2015). Total phenolic content (TPC mg/g) will be determined using a a </w:t>
      </w:r>
      <w:proofErr w:type="spellStart"/>
      <w:r w:rsidR="008F5642" w:rsidRPr="008F5642">
        <w:rPr>
          <w:rFonts w:ascii="Arial" w:hAnsi="Arial"/>
          <w:iCs/>
          <w:sz w:val="20"/>
          <w:szCs w:val="20"/>
          <w:lang w:val="en-US"/>
        </w:rPr>
        <w:t>microplate-adapted</w:t>
      </w:r>
      <w:proofErr w:type="spellEnd"/>
      <w:r w:rsidR="008F5642" w:rsidRPr="008F5642">
        <w:rPr>
          <w:rFonts w:ascii="Arial" w:hAnsi="Arial"/>
          <w:iCs/>
          <w:sz w:val="20"/>
          <w:szCs w:val="20"/>
          <w:lang w:val="en-US"/>
        </w:rPr>
        <w:t xml:space="preserve"> colorimetric assay that uses a </w:t>
      </w:r>
      <w:proofErr w:type="spellStart"/>
      <w:r w:rsidR="008F5642" w:rsidRPr="008F5642">
        <w:rPr>
          <w:rFonts w:ascii="Arial" w:hAnsi="Arial"/>
          <w:iCs/>
          <w:sz w:val="20"/>
          <w:szCs w:val="20"/>
          <w:lang w:val="en-US"/>
        </w:rPr>
        <w:t>Folin</w:t>
      </w:r>
      <w:proofErr w:type="spellEnd"/>
      <w:r w:rsidR="008F5642" w:rsidRPr="008F5642">
        <w:rPr>
          <w:rFonts w:ascii="Arial" w:hAnsi="Arial"/>
          <w:iCs/>
          <w:sz w:val="20"/>
          <w:szCs w:val="20"/>
          <w:lang w:val="en-US"/>
        </w:rPr>
        <w:t>–</w:t>
      </w:r>
      <w:proofErr w:type="spellStart"/>
      <w:r w:rsidR="008F5642" w:rsidRPr="008F5642">
        <w:rPr>
          <w:rFonts w:ascii="Arial" w:hAnsi="Arial"/>
          <w:iCs/>
          <w:sz w:val="20"/>
          <w:szCs w:val="20"/>
          <w:lang w:val="en-US"/>
        </w:rPr>
        <w:t>Ciocalteu</w:t>
      </w:r>
      <w:proofErr w:type="spellEnd"/>
      <w:r w:rsidR="008F5642" w:rsidRPr="008F5642">
        <w:rPr>
          <w:rFonts w:ascii="Arial" w:hAnsi="Arial"/>
          <w:iCs/>
          <w:sz w:val="20"/>
          <w:szCs w:val="20"/>
          <w:lang w:val="en-US"/>
        </w:rPr>
        <w:t xml:space="preserve"> (F–C) reagent (Ainsworth and Gillespie 2007) and soluble and insolub</w:t>
      </w:r>
      <w:r w:rsidR="00D36ECB">
        <w:rPr>
          <w:rFonts w:ascii="Arial" w:hAnsi="Arial"/>
          <w:iCs/>
          <w:sz w:val="20"/>
          <w:szCs w:val="20"/>
          <w:lang w:val="en-US"/>
        </w:rPr>
        <w:t>l</w:t>
      </w:r>
      <w:r w:rsidR="008F5642" w:rsidRPr="008F5642">
        <w:rPr>
          <w:rFonts w:ascii="Arial" w:hAnsi="Arial"/>
          <w:iCs/>
          <w:sz w:val="20"/>
          <w:szCs w:val="20"/>
          <w:lang w:val="en-US"/>
        </w:rPr>
        <w:t>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to 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797C2B5B" w14:textId="1C8FAB56" w:rsidR="008A62CF" w:rsidRPr="00FD7481" w:rsidRDefault="00C21517" w:rsidP="00FD7481">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w:t>
      </w:r>
      <w:del w:id="261" w:author="Justin Yeakel" w:date="2021-08-24T19:23:00Z">
        <w:r w:rsidRPr="004F14D0" w:rsidDel="00B430C9">
          <w:rPr>
            <w:rFonts w:ascii="Arial" w:hAnsi="Arial"/>
            <w:sz w:val="20"/>
            <w:szCs w:val="20"/>
            <w:lang w:val="en-US"/>
          </w:rPr>
          <w:delText>being</w:delText>
        </w:r>
      </w:del>
      <w:ins w:id="262" w:author="Justin Yeakel" w:date="2021-08-24T19:23:00Z">
        <w:r w:rsidR="00B430C9">
          <w:rPr>
            <w:rFonts w:ascii="Arial" w:hAnsi="Arial"/>
            <w:sz w:val="20"/>
            <w:szCs w:val="20"/>
            <w:lang w:val="en-US"/>
          </w:rPr>
          <w:t>as</w:t>
        </w:r>
      </w:ins>
      <w:r w:rsidRPr="004F14D0">
        <w:rPr>
          <w:rFonts w:ascii="Arial" w:hAnsi="Arial"/>
          <w:sz w:val="20"/>
          <w:szCs w:val="20"/>
          <w:lang w:val="en-US"/>
        </w:rPr>
        <w:t xml:space="preserve"> resource groups, and columns </w:t>
      </w:r>
      <w:del w:id="263" w:author="Justin Yeakel" w:date="2021-08-24T19:23:00Z">
        <w:r w:rsidRPr="004F14D0" w:rsidDel="006055B4">
          <w:rPr>
            <w:rFonts w:ascii="Arial" w:hAnsi="Arial"/>
            <w:sz w:val="20"/>
            <w:szCs w:val="20"/>
            <w:lang w:val="en-US"/>
          </w:rPr>
          <w:delText>being</w:delText>
        </w:r>
      </w:del>
      <w:ins w:id="264" w:author="Justin Yeakel" w:date="2021-08-24T19:23:00Z">
        <w:r w:rsidR="006055B4">
          <w:rPr>
            <w:rFonts w:ascii="Arial" w:hAnsi="Arial"/>
            <w:sz w:val="20"/>
            <w:szCs w:val="20"/>
            <w:lang w:val="en-US"/>
          </w:rPr>
          <w:t>as</w:t>
        </w:r>
      </w:ins>
      <w:r w:rsidRPr="004F14D0">
        <w:rPr>
          <w:rFonts w:ascii="Arial" w:hAnsi="Arial"/>
          <w:sz w:val="20"/>
          <w:szCs w:val="20"/>
          <w:lang w:val="en-US"/>
        </w:rPr>
        <w:t xml:space="preserve"> biweekly averages), and we calculate pairwise similarity between each matrix pair using Jaccard distance. The similarity matrix can be treated as an Adjacency matrix </w:t>
      </w:r>
      <m:oMath>
        <m:r>
          <w:ins w:id="265" w:author="Justin Yeakel" w:date="2021-08-24T19:24:00Z">
            <m:rPr>
              <m:sty m:val="bi"/>
            </m:rPr>
            <w:rPr>
              <w:rFonts w:ascii="Cambria Math" w:hAnsi="Cambria Math"/>
              <w:sz w:val="20"/>
              <w:szCs w:val="20"/>
              <w:lang w:val="en-US"/>
              <w:rPrChange w:id="266" w:author="Justin Yeakel" w:date="2021-08-24T19:24:00Z">
                <w:rPr>
                  <w:rFonts w:ascii="Cambria Math" w:hAnsi="Cambria Math"/>
                  <w:sz w:val="20"/>
                  <w:szCs w:val="20"/>
                  <w:lang w:val="en-US"/>
                </w:rPr>
              </w:rPrChange>
            </w:rPr>
            <m:t>A</m:t>
          </w:ins>
        </m:r>
      </m:oMath>
      <w:del w:id="267" w:author="Justin Yeakel" w:date="2021-08-24T19:24:00Z">
        <w:r w:rsidRPr="004F14D0" w:rsidDel="0012258C">
          <w:rPr>
            <w:rFonts w:ascii="Arial" w:hAnsi="Arial"/>
            <w:b/>
            <w:bCs/>
            <w:sz w:val="20"/>
            <w:szCs w:val="20"/>
            <w:lang w:val="en-US"/>
          </w:rPr>
          <w:delText>A</w:delText>
        </w:r>
      </w:del>
      <w:r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w:t>
      </w:r>
      <w:ins w:id="268" w:author="Justin Yeakel" w:date="2021-08-24T19:24:00Z">
        <w:r w:rsidR="0012258C">
          <w:rPr>
            <w:rFonts w:ascii="Arial" w:hAnsi="Arial"/>
            <w:sz w:val="20"/>
            <w:szCs w:val="20"/>
            <w:lang w:val="en-US"/>
          </w:rPr>
          <w:t xml:space="preserve"> </w:t>
        </w:r>
      </w:ins>
      <m:oMath>
        <m:r>
          <w:ins w:id="269" w:author="Justin Yeakel" w:date="2021-08-24T19:24:00Z">
            <w:rPr>
              <w:rFonts w:ascii="Cambria Math" w:hAnsi="Cambria Math"/>
              <w:sz w:val="20"/>
              <w:szCs w:val="20"/>
              <w:lang w:val="en-US"/>
            </w:rPr>
            <m:t>k=10</m:t>
          </w:ins>
        </m:r>
      </m:oMath>
      <w:del w:id="270" w:author="Justin Yeakel" w:date="2021-08-24T19:23:00Z">
        <w:r w:rsidRPr="004F14D0" w:rsidDel="0012258C">
          <w:rPr>
            <w:rFonts w:ascii="Arial" w:hAnsi="Arial"/>
            <w:sz w:val="20"/>
            <w:szCs w:val="20"/>
            <w:lang w:val="en-US"/>
          </w:rPr>
          <w:delText xml:space="preserve"> k=10</w:delText>
        </w:r>
      </w:del>
      <w:r w:rsidRPr="004F14D0">
        <w:rPr>
          <w:rFonts w:ascii="Arial" w:hAnsi="Arial"/>
          <w:sz w:val="20"/>
          <w:szCs w:val="20"/>
          <w:lang w:val="en-US"/>
        </w:rPr>
        <w:t xml:space="preserve"> most similar targeting strategies, and we note that our results are not particularly sensitive to the choice of k.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w:t>
      </w:r>
      <w:del w:id="271" w:author="Justin Yeakel" w:date="2021-08-24T19:25:00Z">
        <w:r w:rsidRPr="004F14D0" w:rsidDel="000D00C7">
          <w:rPr>
            <w:rFonts w:ascii="Arial" w:hAnsi="Arial"/>
            <w:sz w:val="20"/>
            <w:szCs w:val="20"/>
            <w:lang w:val="en-US"/>
          </w:rPr>
          <w:delText>such that</w:delText>
        </w:r>
      </w:del>
      <w:ins w:id="272" w:author="Justin Yeakel" w:date="2021-08-24T19:25:00Z">
        <w:r w:rsidR="000D00C7">
          <w:rPr>
            <w:rFonts w:ascii="Arial" w:hAnsi="Arial"/>
            <w:sz w:val="20"/>
            <w:szCs w:val="20"/>
            <w:lang w:val="en-US"/>
          </w:rPr>
          <w:t>where</w:t>
        </w:r>
      </w:ins>
      <w:ins w:id="273" w:author="Justin Yeakel" w:date="2021-08-24T19:24:00Z">
        <w:r w:rsidR="00FE12EE">
          <w:rPr>
            <w:rFonts w:ascii="Arial" w:hAnsi="Arial"/>
            <w:sz w:val="20"/>
            <w:szCs w:val="20"/>
            <w:lang w:val="en-US"/>
          </w:rPr>
          <w:t xml:space="preserve"> </w:t>
        </w:r>
      </w:ins>
      <m:oMath>
        <m:r>
          <w:ins w:id="274" w:author="Justin Yeakel" w:date="2021-08-24T19:24:00Z">
            <m:rPr>
              <m:sty m:val="bi"/>
            </m:rPr>
            <w:rPr>
              <w:rFonts w:ascii="Cambria Math" w:hAnsi="Cambria Math"/>
              <w:sz w:val="20"/>
              <w:szCs w:val="20"/>
              <w:lang w:val="en-US"/>
              <w:rPrChange w:id="275" w:author="Justin Yeakel" w:date="2021-08-24T19:24:00Z">
                <w:rPr>
                  <w:rFonts w:ascii="Cambria Math" w:hAnsi="Cambria Math"/>
                  <w:sz w:val="20"/>
                  <w:szCs w:val="20"/>
                  <w:lang w:val="en-US"/>
                </w:rPr>
              </w:rPrChange>
            </w:rPr>
            <m:t>L</m:t>
          </w:ins>
        </m:r>
        <m:r>
          <w:ins w:id="276" w:author="Justin Yeakel" w:date="2021-08-24T19:24:00Z">
            <w:rPr>
              <w:rFonts w:ascii="Cambria Math" w:hAnsi="Cambria Math"/>
              <w:sz w:val="20"/>
              <w:szCs w:val="20"/>
              <w:lang w:val="en-US"/>
            </w:rPr>
            <m:t>=</m:t>
          </w:ins>
        </m:r>
        <m:r>
          <w:ins w:id="277" w:author="Justin Yeakel" w:date="2021-08-24T19:24:00Z">
            <m:rPr>
              <m:sty m:val="bi"/>
            </m:rPr>
            <w:rPr>
              <w:rFonts w:ascii="Cambria Math" w:hAnsi="Cambria Math"/>
              <w:sz w:val="20"/>
              <w:szCs w:val="20"/>
              <w:lang w:val="en-US"/>
              <w:rPrChange w:id="278" w:author="Justin Yeakel" w:date="2021-08-24T19:24:00Z">
                <w:rPr>
                  <w:rFonts w:ascii="Cambria Math" w:hAnsi="Cambria Math"/>
                  <w:sz w:val="20"/>
                  <w:szCs w:val="20"/>
                  <w:lang w:val="en-US"/>
                </w:rPr>
              </w:rPrChange>
            </w:rPr>
            <m:t>A</m:t>
          </w:ins>
        </m:r>
        <m:r>
          <w:ins w:id="279" w:author="Justin Yeakel" w:date="2021-08-24T19:24:00Z">
            <w:rPr>
              <w:rFonts w:ascii="Cambria Math" w:hAnsi="Cambria Math"/>
              <w:sz w:val="20"/>
              <w:szCs w:val="20"/>
              <w:lang w:val="en-US"/>
            </w:rPr>
            <m:t>-</m:t>
          </w:ins>
        </m:r>
        <m:r>
          <w:ins w:id="280" w:author="Justin Yeakel" w:date="2021-08-24T19:24:00Z">
            <m:rPr>
              <m:sty m:val="bi"/>
            </m:rPr>
            <w:rPr>
              <w:rFonts w:ascii="Cambria Math" w:hAnsi="Cambria Math"/>
              <w:sz w:val="20"/>
              <w:szCs w:val="20"/>
              <w:lang w:val="en-US"/>
              <w:rPrChange w:id="281" w:author="Justin Yeakel" w:date="2021-08-24T19:24:00Z">
                <w:rPr>
                  <w:rFonts w:ascii="Cambria Math" w:hAnsi="Cambria Math"/>
                  <w:sz w:val="20"/>
                  <w:szCs w:val="20"/>
                  <w:lang w:val="en-US"/>
                </w:rPr>
              </w:rPrChange>
            </w:rPr>
            <m:t>D</m:t>
          </w:ins>
        </m:r>
      </m:oMath>
      <w:del w:id="282" w:author="Justin Yeakel" w:date="2021-08-24T19:24:00Z">
        <w:r w:rsidRPr="004F14D0" w:rsidDel="00FE12EE">
          <w:rPr>
            <w:rFonts w:ascii="Arial" w:hAnsi="Arial"/>
            <w:sz w:val="20"/>
            <w:szCs w:val="20"/>
            <w:lang w:val="en-US"/>
          </w:rPr>
          <w:delText xml:space="preserve"> </w:delText>
        </w:r>
        <w:r w:rsidRPr="004F14D0" w:rsidDel="00FE12EE">
          <w:rPr>
            <w:rFonts w:ascii="Arial" w:hAnsi="Arial"/>
            <w:b/>
            <w:bCs/>
            <w:sz w:val="20"/>
            <w:szCs w:val="20"/>
            <w:lang w:val="en-US"/>
          </w:rPr>
          <w:delText>L</w:delText>
        </w:r>
        <w:r w:rsidRPr="004F14D0" w:rsidDel="00FE12EE">
          <w:rPr>
            <w:rFonts w:ascii="Arial" w:hAnsi="Arial"/>
            <w:sz w:val="20"/>
            <w:szCs w:val="20"/>
            <w:lang w:val="en-US"/>
          </w:rPr>
          <w:delText xml:space="preserve"> = </w:delText>
        </w:r>
        <w:r w:rsidRPr="004F14D0" w:rsidDel="00FE12EE">
          <w:rPr>
            <w:rFonts w:ascii="Arial" w:hAnsi="Arial"/>
            <w:b/>
            <w:bCs/>
            <w:sz w:val="20"/>
            <w:szCs w:val="20"/>
            <w:lang w:val="en-US"/>
          </w:rPr>
          <w:delText>A</w:delText>
        </w:r>
        <w:r w:rsidRPr="004F14D0" w:rsidDel="00FE12EE">
          <w:rPr>
            <w:rFonts w:ascii="Arial" w:hAnsi="Arial"/>
            <w:sz w:val="20"/>
            <w:szCs w:val="20"/>
            <w:lang w:val="en-US"/>
          </w:rPr>
          <w:delText xml:space="preserve"> - </w:delText>
        </w:r>
        <w:r w:rsidRPr="004F14D0" w:rsidDel="00FE12EE">
          <w:rPr>
            <w:rFonts w:ascii="Arial" w:hAnsi="Arial"/>
            <w:b/>
            <w:bCs/>
            <w:sz w:val="20"/>
            <w:szCs w:val="20"/>
            <w:lang w:val="en-US"/>
          </w:rPr>
          <w:delText>D</w:delText>
        </w:r>
      </w:del>
      <w:r w:rsidRPr="004F14D0">
        <w:rPr>
          <w:rFonts w:ascii="Arial" w:hAnsi="Arial"/>
          <w:sz w:val="20"/>
          <w:szCs w:val="20"/>
          <w:lang w:val="en-US"/>
        </w:rPr>
        <w:t xml:space="preserve">, </w:t>
      </w:r>
      <w:del w:id="283" w:author="Justin Yeakel" w:date="2021-08-24T19:25:00Z">
        <w:r w:rsidRPr="004F14D0" w:rsidDel="000D00C7">
          <w:rPr>
            <w:rFonts w:ascii="Arial" w:hAnsi="Arial"/>
            <w:sz w:val="20"/>
            <w:szCs w:val="20"/>
            <w:lang w:val="en-US"/>
          </w:rPr>
          <w:delText>where</w:delText>
        </w:r>
      </w:del>
      <w:ins w:id="284" w:author="Justin Yeakel" w:date="2021-08-24T19:25:00Z">
        <w:r w:rsidR="000D00C7">
          <w:rPr>
            <w:rFonts w:ascii="Arial" w:hAnsi="Arial"/>
            <w:sz w:val="20"/>
            <w:szCs w:val="20"/>
            <w:lang w:val="en-US"/>
          </w:rPr>
          <w:t>and</w:t>
        </w:r>
      </w:ins>
      <w:r w:rsidRPr="004F14D0">
        <w:rPr>
          <w:rFonts w:ascii="Arial" w:hAnsi="Arial"/>
          <w:sz w:val="20"/>
          <w:szCs w:val="20"/>
          <w:lang w:val="en-US"/>
        </w:rPr>
        <w:t xml:space="preserve"> </w:t>
      </w:r>
      <m:oMath>
        <m:r>
          <w:ins w:id="285" w:author="Justin Yeakel" w:date="2021-08-24T19:25:00Z">
            <m:rPr>
              <m:sty m:val="bi"/>
            </m:rPr>
            <w:rPr>
              <w:rFonts w:ascii="Cambria Math" w:hAnsi="Cambria Math"/>
              <w:sz w:val="20"/>
              <w:szCs w:val="20"/>
              <w:lang w:val="en-US"/>
              <w:rPrChange w:id="286" w:author="Justin Yeakel" w:date="2021-08-24T19:25:00Z">
                <w:rPr>
                  <w:rFonts w:ascii="Cambria Math" w:hAnsi="Cambria Math"/>
                  <w:sz w:val="20"/>
                  <w:szCs w:val="20"/>
                  <w:lang w:val="en-US"/>
                </w:rPr>
              </w:rPrChange>
            </w:rPr>
            <m:t>D</m:t>
          </w:ins>
        </m:r>
      </m:oMath>
      <w:del w:id="287" w:author="Justin Yeakel" w:date="2021-08-24T19:25:00Z">
        <w:r w:rsidRPr="004F14D0" w:rsidDel="005D1B32">
          <w:rPr>
            <w:rFonts w:ascii="Arial" w:hAnsi="Arial"/>
            <w:b/>
            <w:bCs/>
            <w:sz w:val="20"/>
            <w:szCs w:val="20"/>
            <w:lang w:val="en-US"/>
          </w:rPr>
          <w:delText>D</w:delText>
        </w:r>
      </w:del>
      <w:r w:rsidRPr="004F14D0">
        <w:rPr>
          <w:rFonts w:ascii="Arial" w:hAnsi="Arial"/>
          <w:sz w:val="20"/>
          <w:szCs w:val="20"/>
          <w:lang w:val="en-US"/>
        </w:rPr>
        <w:t xml:space="preserve"> is the diagonal matrix of </w:t>
      </w:r>
      <m:oMath>
        <m:r>
          <w:ins w:id="288" w:author="Justin Yeakel" w:date="2021-08-24T19:25:00Z">
            <m:rPr>
              <m:sty m:val="bi"/>
            </m:rPr>
            <w:rPr>
              <w:rFonts w:ascii="Cambria Math" w:hAnsi="Cambria Math"/>
              <w:sz w:val="20"/>
              <w:szCs w:val="20"/>
              <w:lang w:val="en-US"/>
              <w:rPrChange w:id="289" w:author="Justin Yeakel" w:date="2021-08-24T19:25:00Z">
                <w:rPr>
                  <w:rFonts w:ascii="Cambria Math" w:hAnsi="Cambria Math"/>
                  <w:sz w:val="20"/>
                  <w:szCs w:val="20"/>
                  <w:lang w:val="en-US"/>
                </w:rPr>
              </w:rPrChange>
            </w:rPr>
            <m:t>A</m:t>
          </w:ins>
        </m:r>
      </m:oMath>
      <w:del w:id="290" w:author="Justin Yeakel" w:date="2021-08-24T19:25:00Z">
        <w:r w:rsidRPr="004F14D0" w:rsidDel="005D1B32">
          <w:rPr>
            <w:rFonts w:ascii="Arial" w:hAnsi="Arial"/>
            <w:b/>
            <w:bCs/>
            <w:sz w:val="20"/>
            <w:szCs w:val="20"/>
            <w:lang w:val="en-US"/>
          </w:rPr>
          <w:delText>A</w:delText>
        </w:r>
      </w:del>
      <w:r w:rsidRPr="004F14D0">
        <w:rPr>
          <w:rFonts w:ascii="Arial" w:hAnsi="Arial"/>
          <w:sz w:val="20"/>
          <w:szCs w:val="20"/>
          <w:lang w:val="en-US"/>
        </w:rPr>
        <w:t xml:space="preserve">. The eigenvectors of </w:t>
      </w:r>
      <m:oMath>
        <m:r>
          <w:ins w:id="291" w:author="Justin Yeakel" w:date="2021-08-24T19:25:00Z">
            <m:rPr>
              <m:sty m:val="bi"/>
            </m:rPr>
            <w:rPr>
              <w:rFonts w:ascii="Cambria Math" w:hAnsi="Cambria Math"/>
              <w:sz w:val="20"/>
              <w:szCs w:val="20"/>
              <w:lang w:val="en-US"/>
              <w:rPrChange w:id="292" w:author="Justin Yeakel" w:date="2021-08-24T19:25:00Z">
                <w:rPr>
                  <w:rFonts w:ascii="Cambria Math" w:hAnsi="Cambria Math"/>
                  <w:sz w:val="20"/>
                  <w:szCs w:val="20"/>
                  <w:lang w:val="en-US"/>
                </w:rPr>
              </w:rPrChange>
            </w:rPr>
            <m:t>L</m:t>
          </w:ins>
        </m:r>
      </m:oMath>
      <w:del w:id="293" w:author="Justin Yeakel" w:date="2021-08-24T19:25:00Z">
        <w:r w:rsidRPr="004F14D0" w:rsidDel="00E22161">
          <w:rPr>
            <w:rFonts w:ascii="Arial" w:hAnsi="Arial"/>
            <w:b/>
            <w:bCs/>
            <w:sz w:val="20"/>
            <w:szCs w:val="20"/>
            <w:lang w:val="en-US"/>
          </w:rPr>
          <w:delText>L</w:delText>
        </w:r>
      </w:del>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2-dimensional embedding of the consumer strategy-niche manifold to permit easier 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54C9E9B0" w14:textId="6EED4D5B"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lastRenderedPageBreak/>
        <w:t>Broader Impacts</w:t>
      </w:r>
    </w:p>
    <w:p w14:paraId="3438D09E" w14:textId="22DEC228" w:rsidR="00914231" w:rsidRPr="00EA70CF" w:rsidRDefault="008A62CF" w:rsidP="00FD7481">
      <w:pPr>
        <w:pStyle w:val="BodyA"/>
        <w:tabs>
          <w:tab w:val="left" w:pos="2070"/>
        </w:tabs>
        <w:rPr>
          <w:rFonts w:ascii="Arial" w:eastAsia="Arial" w:hAnsi="Arial" w:cs="Arial"/>
          <w:sz w:val="20"/>
          <w:szCs w:val="20"/>
          <w:lang w:val="en-US"/>
        </w:rPr>
      </w:pPr>
      <w:commentRangeStart w:id="294"/>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294"/>
      <w:r>
        <w:rPr>
          <w:rStyle w:val="CommentReference"/>
          <w:rFonts w:cs="Times New Roman"/>
          <w:color w:val="auto"/>
          <w:lang w:val="en-US"/>
        </w:rPr>
        <w:commentReference w:id="294"/>
      </w:r>
      <w:r w:rsidR="00914231">
        <w:rPr>
          <w:rFonts w:ascii="Arial" w:hAnsi="Arial"/>
          <w:sz w:val="20"/>
          <w:szCs w:val="20"/>
          <w:lang w:val="en-US"/>
        </w:rPr>
        <w:t xml:space="preserve">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sidR="00914231">
        <w:rPr>
          <w:rFonts w:ascii="Arial" w:hAnsi="Arial"/>
          <w:sz w:val="20"/>
          <w:szCs w:val="20"/>
          <w:lang w:val="en-US"/>
        </w:rPr>
        <w:t>Sevilleta</w:t>
      </w:r>
      <w:proofErr w:type="spellEnd"/>
      <w:r w:rsidR="00914231">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00914231" w:rsidRPr="00EA70CF">
        <w:rPr>
          <w:rFonts w:ascii="Arial" w:hAnsi="Arial"/>
          <w:b/>
          <w:bCs/>
          <w:sz w:val="20"/>
          <w:szCs w:val="20"/>
          <w:lang w:val="en-US"/>
        </w:rPr>
        <w:t>UNM</w:t>
      </w:r>
      <w:r w:rsidR="00914231">
        <w:rPr>
          <w:rFonts w:ascii="Arial" w:hAnsi="Arial"/>
          <w:b/>
          <w:bCs/>
          <w:sz w:val="20"/>
          <w:szCs w:val="20"/>
          <w:lang w:val="en-US"/>
        </w:rPr>
        <w:t>,</w:t>
      </w:r>
      <w:r w:rsidR="00914231">
        <w:rPr>
          <w:rFonts w:ascii="Arial" w:hAnsi="Arial"/>
          <w:sz w:val="20"/>
          <w:szCs w:val="20"/>
          <w:lang w:val="en-US"/>
        </w:rPr>
        <w:t xml:space="preserve"> our project will engage a minimum of 2-3 UG </w:t>
      </w:r>
      <w:r w:rsidR="000A0FEB">
        <w:rPr>
          <w:rFonts w:ascii="Arial" w:hAnsi="Arial"/>
          <w:sz w:val="20"/>
          <w:szCs w:val="20"/>
          <w:lang w:val="en-US"/>
        </w:rPr>
        <w:t xml:space="preserve">and </w:t>
      </w:r>
      <w:r w:rsidR="00083F88">
        <w:rPr>
          <w:rFonts w:ascii="Arial" w:hAnsi="Arial"/>
          <w:sz w:val="20"/>
          <w:szCs w:val="20"/>
          <w:lang w:val="en-US"/>
        </w:rPr>
        <w:t>1</w:t>
      </w:r>
      <w:r w:rsidR="00914231">
        <w:rPr>
          <w:rFonts w:ascii="Arial" w:hAnsi="Arial"/>
          <w:sz w:val="20"/>
          <w:szCs w:val="20"/>
          <w:lang w:val="en-US"/>
        </w:rPr>
        <w:t xml:space="preserve"> GR students in research each year and teach them practical field skills such as handling and processing small mammals, as well as identifying plants and arthropods. </w:t>
      </w:r>
      <w:r w:rsidR="00914231">
        <w:rPr>
          <w:rFonts w:ascii="Arial" w:eastAsia="Arial" w:hAnsi="Arial" w:cs="Arial"/>
          <w:sz w:val="20"/>
          <w:szCs w:val="20"/>
          <w:lang w:val="en-US"/>
        </w:rPr>
        <w:t>A</w:t>
      </w:r>
      <w:r w:rsidR="00914231" w:rsidRPr="00BF7476">
        <w:rPr>
          <w:rFonts w:ascii="Arial" w:eastAsia="Arial" w:hAnsi="Arial" w:cs="Arial"/>
          <w:sz w:val="20"/>
          <w:szCs w:val="20"/>
          <w:lang w:val="en-US"/>
        </w:rPr>
        <w:t xml:space="preserve">t </w:t>
      </w:r>
      <w:r w:rsidR="00914231">
        <w:rPr>
          <w:rFonts w:ascii="Arial" w:eastAsia="Arial" w:hAnsi="Arial" w:cs="Arial"/>
          <w:b/>
          <w:bCs/>
          <w:sz w:val="20"/>
          <w:szCs w:val="20"/>
          <w:lang w:val="en-US"/>
        </w:rPr>
        <w:t>BU</w:t>
      </w:r>
      <w:r w:rsidR="00914231">
        <w:rPr>
          <w:rFonts w:ascii="Arial" w:eastAsia="Arial" w:hAnsi="Arial" w:cs="Arial"/>
          <w:sz w:val="20"/>
          <w:szCs w:val="20"/>
          <w:lang w:val="en-US"/>
        </w:rPr>
        <w:t>, this award will directly support the</w:t>
      </w:r>
      <w:r w:rsidR="00914231" w:rsidRPr="00BF7476">
        <w:rPr>
          <w:rFonts w:ascii="Arial" w:eastAsia="Arial" w:hAnsi="Arial" w:cs="Arial"/>
          <w:sz w:val="20"/>
          <w:szCs w:val="20"/>
          <w:lang w:val="en-US"/>
        </w:rPr>
        <w:t xml:space="preserve"> course-based undergraduate research experiences (CURE</w:t>
      </w:r>
      <w:r w:rsidR="00914231">
        <w:rPr>
          <w:rFonts w:ascii="Arial" w:eastAsia="Arial" w:hAnsi="Arial" w:cs="Arial"/>
          <w:sz w:val="20"/>
          <w:szCs w:val="20"/>
          <w:lang w:val="en-US"/>
        </w:rPr>
        <w:t xml:space="preserve">) program, which directly enables </w:t>
      </w:r>
      <w:r w:rsidR="00914231"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spanning the environmental sciences, healthcare, and epidemiology (e.g., Feng et al. 2020). Specifically, </w:t>
      </w:r>
      <w:r w:rsidR="00914231">
        <w:rPr>
          <w:rFonts w:ascii="Arial" w:eastAsia="Arial" w:hAnsi="Arial" w:cs="Arial"/>
          <w:sz w:val="20"/>
          <w:szCs w:val="20"/>
          <w:lang w:val="en-US"/>
        </w:rPr>
        <w:t>t</w:t>
      </w:r>
      <w:r w:rsidR="00914231" w:rsidRPr="00BF7476">
        <w:rPr>
          <w:rFonts w:ascii="Arial" w:eastAsia="Arial" w:hAnsi="Arial" w:cs="Arial"/>
          <w:sz w:val="20"/>
          <w:szCs w:val="20"/>
          <w:lang w:val="en-US"/>
        </w:rPr>
        <w:t>he split-level (</w:t>
      </w:r>
      <w:r w:rsidR="00914231">
        <w:rPr>
          <w:rFonts w:ascii="Arial" w:eastAsia="Arial" w:hAnsi="Arial" w:cs="Arial"/>
          <w:sz w:val="20"/>
          <w:szCs w:val="20"/>
          <w:lang w:val="en-US"/>
        </w:rPr>
        <w:t>UG/GR</w:t>
      </w:r>
      <w:r w:rsidR="00914231"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sidR="00914231">
        <w:rPr>
          <w:rFonts w:ascii="Arial" w:eastAsia="Arial" w:hAnsi="Arial" w:cs="Arial"/>
          <w:sz w:val="20"/>
          <w:szCs w:val="20"/>
          <w:lang w:val="en-US"/>
        </w:rPr>
        <w:t xml:space="preserve"> </w:t>
      </w:r>
      <w:r w:rsidR="00914231"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00914231" w:rsidRPr="00BF7476">
        <w:rPr>
          <w:rFonts w:ascii="Arial" w:eastAsia="Arial" w:hAnsi="Arial" w:cs="Arial"/>
          <w:sz w:val="20"/>
          <w:szCs w:val="20"/>
          <w:lang w:val="en-US"/>
        </w:rPr>
        <w:t>Bangera</w:t>
      </w:r>
      <w:proofErr w:type="spellEnd"/>
      <w:r w:rsidR="00914231" w:rsidRPr="00BF7476">
        <w:rPr>
          <w:rFonts w:ascii="Arial" w:eastAsia="Arial" w:hAnsi="Arial" w:cs="Arial"/>
          <w:sz w:val="20"/>
          <w:szCs w:val="20"/>
          <w:lang w:val="en-US"/>
        </w:rPr>
        <w:t xml:space="preserve"> and </w:t>
      </w:r>
      <w:proofErr w:type="spellStart"/>
      <w:r w:rsidR="00914231" w:rsidRPr="00BF7476">
        <w:rPr>
          <w:rFonts w:ascii="Arial" w:eastAsia="Arial" w:hAnsi="Arial" w:cs="Arial"/>
          <w:sz w:val="20"/>
          <w:szCs w:val="20"/>
          <w:lang w:val="en-US"/>
        </w:rPr>
        <w:t>Brownell</w:t>
      </w:r>
      <w:proofErr w:type="spellEnd"/>
      <w:r w:rsidR="00914231" w:rsidRPr="00BF7476">
        <w:rPr>
          <w:rFonts w:ascii="Arial" w:eastAsia="Arial" w:hAnsi="Arial" w:cs="Arial"/>
          <w:sz w:val="20"/>
          <w:szCs w:val="20"/>
          <w:lang w:val="en-US"/>
        </w:rPr>
        <w:t xml:space="preserve"> 2014).</w:t>
      </w:r>
      <w:r w:rsidR="00914231">
        <w:rPr>
          <w:rFonts w:ascii="Arial" w:eastAsia="Arial" w:hAnsi="Arial" w:cs="Arial"/>
          <w:sz w:val="20"/>
          <w:szCs w:val="20"/>
          <w:lang w:val="en-US"/>
        </w:rPr>
        <w:t xml:space="preserve"> </w:t>
      </w:r>
    </w:p>
    <w:p w14:paraId="02A8070F" w14:textId="77777777" w:rsidR="00914231" w:rsidRDefault="00914231" w:rsidP="00FD7481">
      <w:pPr>
        <w:pStyle w:val="Body"/>
        <w:rPr>
          <w:rFonts w:ascii="Arial" w:hAnsi="Arial"/>
          <w:b/>
          <w:bCs/>
          <w:i/>
          <w:iCs/>
          <w:sz w:val="20"/>
          <w:szCs w:val="20"/>
          <w:lang w:val="en-US"/>
        </w:rPr>
      </w:pPr>
    </w:p>
    <w:p w14:paraId="03236CC5" w14:textId="50D07BEF"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collaborate on publishing 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701166AA" w:rsidR="00FD7CD7" w:rsidRDefault="00FD7CD7" w:rsidP="00FD7481">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sidR="00FD7481">
        <w:rPr>
          <w:rFonts w:ascii="Arial" w:hAnsi="Arial"/>
          <w:b/>
          <w:bCs/>
          <w:i/>
          <w:iCs/>
          <w:sz w:val="20"/>
          <w:szCs w:val="20"/>
          <w:lang w:val="en-US"/>
        </w:rPr>
        <w:t xml:space="preserve">. </w:t>
      </w:r>
      <w:r>
        <w:rPr>
          <w:rFonts w:ascii="Arial" w:hAnsi="Arial"/>
          <w:sz w:val="20"/>
          <w:szCs w:val="20"/>
          <w:lang w:val="en-US"/>
        </w:rPr>
        <w:t xml:space="preserve">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xml:space="preserve">) that was co-founded by PI Newsome with support from UNM and NSF (DBI-1429042). Access to CSI will </w:t>
      </w:r>
      <w:r>
        <w:rPr>
          <w:rFonts w:ascii="Arial" w:hAnsi="Arial"/>
          <w:sz w:val="20"/>
          <w:szCs w:val="20"/>
          <w:lang w:val="en-US"/>
        </w:rPr>
        <w:lastRenderedPageBreak/>
        <w:t xml:space="preserve">provide students with hands-on training on how to operate/maintain isotope ratio mass spectrometers and 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w:t>
      </w:r>
      <w:r w:rsidRPr="000A0FEB">
        <w:rPr>
          <w:rFonts w:ascii="Arial" w:hAnsi="Arial"/>
          <w:sz w:val="20"/>
          <w:szCs w:val="20"/>
          <w:lang w:val="en-US"/>
        </w:rPr>
        <w:t>Newsome (ABI-</w:t>
      </w:r>
      <w:r w:rsidR="000A0FEB" w:rsidRPr="000A0FEB">
        <w:rPr>
          <w:rFonts w:ascii="Arial" w:hAnsi="Arial"/>
          <w:sz w:val="20"/>
          <w:szCs w:val="20"/>
          <w:lang w:val="en-US"/>
        </w:rPr>
        <w:t>1759937</w:t>
      </w:r>
      <w:r w:rsidRPr="000A0FEB">
        <w:rPr>
          <w:rFonts w:ascii="Arial" w:hAnsi="Arial"/>
          <w:sz w:val="20"/>
          <w:szCs w:val="20"/>
          <w:lang w:val="en-US"/>
        </w:rPr>
        <w:t>) to</w:t>
      </w:r>
      <w:r>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367D360F" w14:textId="699BDE17" w:rsidR="008A62CF" w:rsidRPr="008A62CF" w:rsidRDefault="008A62CF" w:rsidP="00FD7481">
      <w:pPr>
        <w:pStyle w:val="Body"/>
        <w:tabs>
          <w:tab w:val="left" w:pos="432"/>
        </w:tabs>
        <w:rPr>
          <w:rFonts w:ascii="Arial" w:hAnsi="Arial"/>
          <w:sz w:val="20"/>
          <w:szCs w:val="20"/>
          <w:lang w:val="fr-FR"/>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foraging by rodents in a large-scale experiment in Kenya.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w:t>
      </w:r>
    </w:p>
    <w:p w14:paraId="2CD40D75" w14:textId="77777777" w:rsidR="008A62CF" w:rsidRDefault="008A62CF" w:rsidP="00FD7481">
      <w:pPr>
        <w:pStyle w:val="Body"/>
        <w:tabs>
          <w:tab w:val="left" w:pos="432"/>
        </w:tabs>
        <w:rPr>
          <w:rFonts w:ascii="Arial" w:hAnsi="Arial"/>
          <w:b/>
          <w:bCs/>
          <w:sz w:val="20"/>
          <w:szCs w:val="20"/>
          <w:lang w:val="en-US"/>
        </w:rPr>
      </w:pPr>
    </w:p>
    <w:p w14:paraId="16270DAC" w14:textId="606B14E2" w:rsidR="00E47925" w:rsidRPr="008F62B7" w:rsidRDefault="00621B11" w:rsidP="00FD7481">
      <w:pPr>
        <w:pStyle w:val="Body"/>
        <w:tabs>
          <w:tab w:val="left" w:pos="432"/>
        </w:tabs>
        <w:rPr>
          <w:rFonts w:ascii="Arial" w:hAnsi="Arial"/>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of individual amino acids and executed a series of lab experiments and field collections to examine the biochemical mechanisms responsible for creating</w:t>
      </w:r>
      <w:r w:rsidR="008F62B7">
        <w:rPr>
          <w:rFonts w:ascii="Arial" w:hAnsi="Arial"/>
          <w:sz w:val="20"/>
          <w:szCs w:val="20"/>
          <w:lang w:val="en-US"/>
        </w:rPr>
        <w:t>.</w:t>
      </w:r>
      <w:r>
        <w:rPr>
          <w:rFonts w:ascii="Arial" w:hAnsi="Arial"/>
          <w:sz w:val="20"/>
          <w:szCs w:val="20"/>
          <w:lang w:val="en-US"/>
        </w:rPr>
        <w:t xml:space="preserve">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w:t>
      </w:r>
      <w:r w:rsidR="00AF7CE8">
        <w:rPr>
          <w:rFonts w:ascii="Arial" w:hAnsi="Arial"/>
          <w:sz w:val="20"/>
          <w:szCs w:val="20"/>
          <w:lang w:val="en-US"/>
        </w:rPr>
        <w:t xml:space="preserve">two </w:t>
      </w:r>
      <w:r>
        <w:rPr>
          <w:rFonts w:ascii="Arial" w:hAnsi="Arial"/>
          <w:sz w:val="20"/>
          <w:szCs w:val="20"/>
          <w:lang w:val="en-US"/>
        </w:rPr>
        <w:t xml:space="preserve">more are in </w:t>
      </w:r>
      <w:r w:rsidR="00AF7CE8">
        <w:rPr>
          <w:rFonts w:ascii="Arial" w:hAnsi="Arial"/>
          <w:sz w:val="20"/>
          <w:szCs w:val="20"/>
          <w:lang w:val="en-US"/>
        </w:rPr>
        <w:t>review</w:t>
      </w:r>
      <w:r>
        <w:rPr>
          <w:rFonts w:ascii="Arial" w:hAnsi="Arial"/>
          <w:sz w:val="20"/>
          <w:szCs w:val="20"/>
          <w:lang w:val="en-US"/>
        </w:rPr>
        <w:t xml:space="preserve">.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1AA281C6"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Pr="008F62B7">
        <w:rPr>
          <w:rFonts w:ascii="Arial" w:hAnsi="Arial" w:cs="Arial"/>
          <w:color w:val="000000" w:themeColor="text1"/>
          <w:sz w:val="20"/>
          <w:szCs w:val="20"/>
          <w:highlight w:val="white"/>
        </w:rPr>
        <w:t xml:space="preserve">($1.2M) </w:t>
      </w:r>
      <w:r w:rsidRPr="008F62B7">
        <w:rPr>
          <w:rFonts w:ascii="Arial" w:hAnsi="Arial" w:cs="Arial"/>
          <w:b/>
          <w:color w:val="000000" w:themeColor="text1"/>
          <w:sz w:val="20"/>
          <w:szCs w:val="20"/>
          <w:highlight w:val="white"/>
        </w:rPr>
        <w:t>Intellectual Merit</w:t>
      </w:r>
      <w:r w:rsidRPr="008F62B7">
        <w:rPr>
          <w:rFonts w:ascii="Arial" w:hAnsi="Arial" w:cs="Arial"/>
          <w:color w:val="000000" w:themeColor="text1"/>
          <w:sz w:val="20"/>
          <w:szCs w:val="20"/>
          <w:highlight w:val="white"/>
        </w:rPr>
        <w:t xml:space="preserve">: This work seeks to quantify interactions between tree drought stress, chemical defenses, hydraulic function, and carbohydrate availability in mature conifers to better integrate biotic agents into current drought-induced mortality frameworks. </w:t>
      </w:r>
      <w:r w:rsidRPr="008F62B7">
        <w:rPr>
          <w:rFonts w:ascii="Arial" w:hAnsi="Arial" w:cs="Arial"/>
          <w:b/>
          <w:color w:val="000000" w:themeColor="text1"/>
          <w:sz w:val="20"/>
          <w:szCs w:val="20"/>
          <w:highlight w:val="white"/>
        </w:rPr>
        <w:t>Broader Impacts</w:t>
      </w:r>
      <w:r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Pr="008F62B7">
        <w:rPr>
          <w:rFonts w:ascii="Arial" w:hAnsi="Arial" w:cs="Arial"/>
          <w:b/>
          <w:color w:val="000000" w:themeColor="text1"/>
          <w:sz w:val="20"/>
          <w:szCs w:val="20"/>
          <w:highlight w:val="white"/>
        </w:rPr>
        <w:t>Publications</w:t>
      </w:r>
      <w:r w:rsidRPr="008F62B7">
        <w:rPr>
          <w:rFonts w:ascii="Arial" w:hAnsi="Arial" w:cs="Arial"/>
          <w:color w:val="000000" w:themeColor="text1"/>
          <w:sz w:val="20"/>
          <w:szCs w:val="20"/>
          <w:highlight w:val="white"/>
        </w:rPr>
        <w:t xml:space="preserve">: Despite COVID-related delays, we have published two papers </w:t>
      </w:r>
      <w:hyperlink r:id="rId28">
        <w:r w:rsidRPr="008F62B7">
          <w:rPr>
            <w:rFonts w:ascii="Arial" w:hAnsi="Arial" w:cs="Arial"/>
            <w:color w:val="000000" w:themeColor="text1"/>
            <w:sz w:val="20"/>
            <w:szCs w:val="20"/>
          </w:rPr>
          <w:t>(Huang et al. 2020, Trowbridge et al. 2021)</w:t>
        </w:r>
      </w:hyperlink>
      <w:r w:rsidRPr="008F62B7">
        <w:rPr>
          <w:rFonts w:ascii="Arial" w:hAnsi="Arial" w:cs="Arial"/>
          <w:color w:val="000000" w:themeColor="text1"/>
          <w:sz w:val="20"/>
          <w:szCs w:val="20"/>
          <w:highlight w:val="white"/>
        </w:rPr>
        <w:t xml:space="preserve"> with another two in review</w:t>
      </w:r>
      <w:r w:rsidR="008F62B7"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22C7D780"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my Trowbridge" w:date="2021-08-18T15:41:00Z" w:initials="AT">
    <w:p w14:paraId="7D7B2970" w14:textId="77777777" w:rsidR="00201016" w:rsidRDefault="00201016" w:rsidP="00201016">
      <w:pPr>
        <w:pStyle w:val="CommentText"/>
      </w:pPr>
      <w:r>
        <w:rPr>
          <w:rStyle w:val="CommentReference"/>
        </w:rPr>
        <w:annotationRef/>
      </w:r>
      <w:r>
        <w:t>Again, while the focus of the proposal is on animals, the plants and their physiological/chemical differences will arguably drive the ecology and physiology of the small mammals and I wonder if this link is something we might want to emphasize as well especially if it is something that others in the field are not considering so directly?</w:t>
      </w:r>
    </w:p>
  </w:comment>
  <w:comment w:id="12" w:author="Justin Yeakel" w:date="2021-08-24T09:47:00Z" w:initials="JY">
    <w:p w14:paraId="4F81C188" w14:textId="027AD363" w:rsidR="00986513" w:rsidRDefault="00986513" w:rsidP="00B52382">
      <w:pPr>
        <w:pStyle w:val="CommentText"/>
      </w:pPr>
      <w:r>
        <w:rPr>
          <w:rStyle w:val="CommentReference"/>
        </w:rPr>
        <w:annotationRef/>
      </w:r>
      <w:r w:rsidR="00B52382">
        <w:t>The current phrasing places the primary goal of the model as a predictive tool. I’m not so sure that is how I see it… it’s one potential use, but contextualization of the mechanics of the system - for me - is the more likely function. I’m going to try to emphasize these linked goals</w:t>
      </w:r>
    </w:p>
  </w:comment>
  <w:comment w:id="24" w:author="Justin Yeakel" w:date="2021-08-24T09:58:00Z" w:initials="JY">
    <w:p w14:paraId="3F69A2E9" w14:textId="0A3BF6A0" w:rsidR="00DC3068" w:rsidRDefault="00DC3068" w:rsidP="00DC3068">
      <w:pPr>
        <w:pStyle w:val="CommentText"/>
      </w:pPr>
      <w:ins w:id="28" w:author="Justin Yeakel" w:date="2021-08-24T09:58:00Z">
        <w:r>
          <w:rPr>
            <w:rStyle w:val="CommentReference"/>
          </w:rPr>
          <w:annotationRef/>
        </w:r>
      </w:ins>
      <w:r>
        <w:t>It’s a full paragraph, but it may benefit to designate this paragraph as an ‘Overview’… as it’s the one paragraph in the proposal that tries to capture the full extent of our intentions from 10000 feet</w:t>
      </w:r>
    </w:p>
  </w:comment>
  <w:comment w:id="31" w:author="Kartzinel, Tyler" w:date="2021-08-19T20:18:00Z" w:initials="KT">
    <w:p w14:paraId="3F883BFC" w14:textId="77777777" w:rsidR="008D1124" w:rsidRDefault="008D1124" w:rsidP="008D1124">
      <w:pPr>
        <w:pStyle w:val="CommentText"/>
      </w:pPr>
      <w:r>
        <w:rPr>
          <w:rStyle w:val="CommentReference"/>
        </w:rPr>
        <w:annotationRef/>
      </w:r>
      <w:r>
        <w:t xml:space="preserve">Someone with a fresh pair of eyes should take another look at this paragraph. It had become a jargony catchall and needed better directionality… and I think it’s flowing a bit better now, but it might still benefit from another go. </w:t>
      </w:r>
    </w:p>
  </w:comment>
  <w:comment w:id="40" w:author="Amy Trowbridge" w:date="2021-08-19T11:04:00Z" w:initials="AT">
    <w:p w14:paraId="6872014B" w14:textId="77777777" w:rsidR="008D1124" w:rsidRDefault="008D1124" w:rsidP="008D1124">
      <w:pPr>
        <w:pStyle w:val="CommentText"/>
      </w:pPr>
      <w:r>
        <w:rPr>
          <w:rStyle w:val="CommentReference"/>
        </w:rPr>
        <w:annotationRef/>
      </w:r>
      <w:r>
        <w:t>We don’t really define these anywhere yet but perhaps could within the section that I added above.</w:t>
      </w:r>
    </w:p>
  </w:comment>
  <w:comment w:id="43" w:author="Celso Ricardo De Oliveira" w:date="2021-08-16T19:57:00Z" w:initials="CRDO">
    <w:p w14:paraId="78A896C6" w14:textId="77777777" w:rsidR="008D1124" w:rsidRDefault="008D1124" w:rsidP="008D1124">
      <w:pPr>
        <w:pStyle w:val="CommentText"/>
      </w:pPr>
      <w:r>
        <w:rPr>
          <w:rStyle w:val="CommentReference"/>
        </w:rPr>
        <w:annotationRef/>
      </w:r>
      <w:r>
        <w:t>I think there needs to be an extra emphasis here on the temporal (seasonal) component of this dynamism.</w:t>
      </w:r>
    </w:p>
  </w:comment>
  <w:comment w:id="130" w:author="Justin Yeakel" w:date="2021-08-24T16:36:00Z" w:initials="JY">
    <w:p w14:paraId="20F35773" w14:textId="166FDD97" w:rsidR="00F40540" w:rsidRDefault="00F40540" w:rsidP="00F40540">
      <w:pPr>
        <w:pStyle w:val="CommentText"/>
      </w:pPr>
      <w:ins w:id="154" w:author="Justin Yeakel" w:date="2021-08-24T16:36:00Z">
        <w:r>
          <w:rPr>
            <w:rStyle w:val="CommentReference"/>
          </w:rPr>
          <w:annotationRef/>
        </w:r>
      </w:ins>
      <w:r>
        <w:t>Not sure if this is clear, but trying to emphasize that having a system fluctuate. between multiple states allows us to evaluate potential mechanisms more fully…</w:t>
      </w:r>
    </w:p>
  </w:comment>
  <w:comment w:id="155" w:author="Amy Trowbridge" w:date="2021-08-19T11:07:00Z" w:initials="AT">
    <w:p w14:paraId="44807F9A" w14:textId="77777777" w:rsidR="00222F8F" w:rsidRDefault="00222F8F" w:rsidP="00222F8F">
      <w:pPr>
        <w:pStyle w:val="CommentText"/>
      </w:pPr>
      <w:r>
        <w:rPr>
          <w:rStyle w:val="CommentReference"/>
        </w:rPr>
        <w:annotationRef/>
      </w:r>
      <w:r>
        <w:rPr>
          <w:rStyle w:val="CommentReference"/>
        </w:rPr>
        <w:annotationRef/>
      </w:r>
      <w:r>
        <w:t>Going along with Tyler’s comment below, the unique climate of this area is a real strength to testing the hypotheses and could be emphasized a bit more in the intro. For example, some years we see strong monsoons and in others not so much…what does this mean for forage quantity and quality? This can be assessed and validated(?) with your models, no?</w:t>
      </w:r>
    </w:p>
    <w:p w14:paraId="10AC0F84" w14:textId="77777777" w:rsidR="00222F8F" w:rsidRDefault="00222F8F" w:rsidP="00222F8F">
      <w:pPr>
        <w:pStyle w:val="CommentText"/>
      </w:pPr>
    </w:p>
  </w:comment>
  <w:comment w:id="156" w:author="Justin Yeakel" w:date="2021-08-24T16:12:00Z" w:initials="JY">
    <w:p w14:paraId="6C4BC1A7" w14:textId="77777777" w:rsidR="004F3E5B" w:rsidRDefault="00232D3E">
      <w:r>
        <w:rPr>
          <w:rStyle w:val="CommentReference"/>
        </w:rPr>
        <w:annotationRef/>
      </w:r>
      <w:r w:rsidR="004F3E5B">
        <w:rPr>
          <w:sz w:val="20"/>
          <w:szCs w:val="20"/>
        </w:rPr>
        <w:t>We used (Seager et al. 2007; Gutzler and Robbins 2011; Cook et al. 2015) for a similar statement in our AmNat paper</w:t>
      </w:r>
    </w:p>
    <w:p w14:paraId="31510D65" w14:textId="77777777" w:rsidR="004F3E5B" w:rsidRDefault="004F3E5B"/>
    <w:p w14:paraId="0D7B9A8F" w14:textId="77777777" w:rsidR="004F3E5B" w:rsidRDefault="004F3E5B">
      <w:r>
        <w:rPr>
          <w:sz w:val="20"/>
          <w:szCs w:val="20"/>
        </w:rPr>
        <w:t>Seager, R., M. Ting, I. Held, Y. Kushnir, J. Lu, G. Vecchi, H.-P. Huang, et al. 2007. Model projections of an imminent transition to a more arid climate in southwestern North America. Science 316:1181–1184.</w:t>
      </w:r>
    </w:p>
    <w:p w14:paraId="59E522A2" w14:textId="77777777" w:rsidR="004F3E5B" w:rsidRDefault="004F3E5B"/>
    <w:p w14:paraId="466E9404" w14:textId="77777777" w:rsidR="004F3E5B" w:rsidRDefault="004F3E5B">
      <w:r>
        <w:rPr>
          <w:sz w:val="20"/>
          <w:szCs w:val="20"/>
        </w:rPr>
        <w:t>Gutzler, D. S., and T. O. Robbins. 2011. Climate variability and projected change in the western United States: regional downscaling and drought statistics. Climate Dynamics 37:835–849.</w:t>
      </w:r>
    </w:p>
    <w:p w14:paraId="1B313E43" w14:textId="77777777" w:rsidR="004F3E5B" w:rsidRDefault="004F3E5B"/>
    <w:p w14:paraId="5D40191D" w14:textId="4B2E5DE4" w:rsidR="00232D3E" w:rsidRDefault="004F3E5B" w:rsidP="004F3E5B">
      <w:pPr>
        <w:pStyle w:val="CommentText"/>
      </w:pPr>
      <w:r>
        <w:t>Cook, B. I., T. R. Ault, and J. E. Smerdon. 2015. Unprecedented 21st century drought risk in the American southwest and central plains. Science Advances 1:e1400082.</w:t>
      </w:r>
    </w:p>
  </w:comment>
  <w:comment w:id="157" w:author="Kartzinel, Tyler" w:date="2021-07-26T16:16:00Z" w:initials="KT">
    <w:p w14:paraId="5F6F9A05" w14:textId="77777777" w:rsidR="008C345E" w:rsidRDefault="008C345E" w:rsidP="008C345E">
      <w:pPr>
        <w:pStyle w:val="CommentText"/>
      </w:pPr>
      <w:r>
        <w:rPr>
          <w:rStyle w:val="CommentReference"/>
        </w:rPr>
        <w:annotationRef/>
      </w:r>
      <w:r>
        <w:t>In the opening there is allusion to making predictions about effects of climate change. Can the observed increase in variance in timing of monsoon also be framed as providing a credible set of future climatic scenarios to use for these types of predictions?</w:t>
      </w:r>
    </w:p>
  </w:comment>
  <w:comment w:id="176" w:author="Justin Yeakel" w:date="2021-08-24T17:19:00Z" w:initials="JY">
    <w:p w14:paraId="266D4936" w14:textId="6299DE25" w:rsidR="000C182D" w:rsidRDefault="000C182D" w:rsidP="000C182D">
      <w:pPr>
        <w:pStyle w:val="CommentText"/>
      </w:pPr>
      <w:ins w:id="178" w:author="Justin Yeakel" w:date="2021-08-24T17:19:00Z">
        <w:r>
          <w:rPr>
            <w:rStyle w:val="CommentReference"/>
          </w:rPr>
          <w:annotationRef/>
        </w:r>
      </w:ins>
      <w:r>
        <w:t>agree?</w:t>
      </w:r>
    </w:p>
  </w:comment>
  <w:comment w:id="182" w:author="Amy Trowbridge" w:date="2021-08-19T11:15:00Z" w:initials="AT">
    <w:p w14:paraId="19857EA4" w14:textId="77777777" w:rsidR="007D3264" w:rsidRDefault="007D3264" w:rsidP="007D3264">
      <w:pPr>
        <w:pStyle w:val="CommentText"/>
      </w:pPr>
      <w:r>
        <w:rPr>
          <w:rStyle w:val="CommentReference"/>
        </w:rPr>
        <w:annotationRef/>
      </w:r>
      <w:r>
        <w:t>This might be better as the topic sentence for the next paragraph or thoughtfully embedded within.</w:t>
      </w:r>
    </w:p>
  </w:comment>
  <w:comment w:id="195" w:author="Amy Trowbridge" w:date="2021-08-19T11:45:00Z" w:initials="AT">
    <w:p w14:paraId="696012DA" w14:textId="77777777" w:rsidR="000751FA" w:rsidRDefault="000751FA" w:rsidP="000751FA">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200" w:author="Justin Yeakel" w:date="2021-08-24T17:33:00Z" w:initials="JY">
    <w:p w14:paraId="6A4C17CD" w14:textId="797483BD" w:rsidR="00CE4042" w:rsidRDefault="00CE4042" w:rsidP="00CE4042">
      <w:pPr>
        <w:pStyle w:val="CommentText"/>
      </w:pPr>
      <w:r>
        <w:rPr>
          <w:rStyle w:val="CommentReference"/>
        </w:rPr>
        <w:annotationRef/>
      </w:r>
      <w:r>
        <w:t>I think we should be careful with the word ‘model’ here… to avoid confusion with the latter modeling section, could we use the word ‘estimate’ or something similar, instead?</w:t>
      </w:r>
    </w:p>
  </w:comment>
  <w:comment w:id="219" w:author="Amy Trowbridge" w:date="2021-08-19T11:37:00Z" w:initials="AT">
    <w:p w14:paraId="006C1088" w14:textId="77777777" w:rsidR="00016D4E" w:rsidRDefault="00016D4E" w:rsidP="00016D4E">
      <w:pPr>
        <w:pStyle w:val="CommentText"/>
      </w:pPr>
      <w:r>
        <w:rPr>
          <w:rStyle w:val="CommentReference"/>
        </w:rPr>
        <w:annotationRef/>
      </w:r>
      <w:r>
        <w:t>We aren’t directly measuring this but could…</w:t>
      </w:r>
    </w:p>
  </w:comment>
  <w:comment w:id="227" w:author="Justin Yeakel" w:date="2021-08-24T18:59:00Z" w:initials="JY">
    <w:p w14:paraId="355DCE69" w14:textId="6735ABD7" w:rsidR="00EC0897" w:rsidRDefault="00EC0897" w:rsidP="00EC0897">
      <w:pPr>
        <w:pStyle w:val="CommentText"/>
      </w:pPr>
      <w:r>
        <w:rPr>
          <w:rStyle w:val="CommentReference"/>
        </w:rPr>
        <w:annotationRef/>
      </w:r>
      <w:r>
        <w:t>I’m not sure what this refers to?</w:t>
      </w:r>
    </w:p>
  </w:comment>
  <w:comment w:id="252" w:author="Justin Yeakel" w:date="2021-08-24T19:10:00Z" w:initials="JY">
    <w:p w14:paraId="3B5BDD0C" w14:textId="4125F382" w:rsidR="00A00845" w:rsidRDefault="00A00845" w:rsidP="00A00845">
      <w:pPr>
        <w:pStyle w:val="CommentText"/>
      </w:pPr>
      <w:ins w:id="253" w:author="Justin Yeakel" w:date="2021-08-24T19:10:00Z">
        <w:r>
          <w:rPr>
            <w:rStyle w:val="CommentReference"/>
          </w:rPr>
          <w:annotationRef/>
        </w:r>
      </w:ins>
      <w:r>
        <w:t>Right?</w:t>
      </w:r>
    </w:p>
  </w:comment>
  <w:comment w:id="259" w:author="Amy Trowbridge" w:date="2021-08-19T12:21:00Z" w:initials="AT">
    <w:p w14:paraId="6343B1B8" w14:textId="77777777" w:rsidR="008F5642" w:rsidRDefault="008F5642" w:rsidP="008F5642">
      <w:pPr>
        <w:pStyle w:val="CommentText"/>
      </w:pPr>
      <w:r>
        <w:rPr>
          <w:rStyle w:val="CommentReference"/>
        </w:rPr>
        <w:annotationRef/>
      </w:r>
      <w:r>
        <w:t xml:space="preserve">This can be shortened significantly and some can be included above in Q2 (maybe in a very short 2-3 sentence paragraph about phytochemistry and diversity….see comment above). </w:t>
      </w:r>
    </w:p>
  </w:comment>
  <w:comment w:id="260" w:author="Celso Ricardo De Oliveira" w:date="2021-08-16T17:29:00Z" w:initials="CRDO">
    <w:p w14:paraId="3705BFE7" w14:textId="77777777" w:rsidR="008F5642" w:rsidRDefault="008F5642" w:rsidP="008F5642">
      <w:pPr>
        <w:pStyle w:val="CommentText"/>
      </w:pPr>
      <w:r>
        <w:rPr>
          <w:rStyle w:val="CommentReference"/>
        </w:rPr>
        <w:annotationRef/>
      </w:r>
      <w:r>
        <w:t>I think this highlights the primary purpose of using NMR in the project, that is to characterize classes of compounds and/or functional groups. If we wanted to be a little more ambitious, we could also propose a diversity approach to link shifts in overall phytochemical profiles (increasing/decreasing spectral complexity) with foraging patterns. Lora has a work in that front that could be a good reference in case we decide to move in that direction.</w:t>
      </w:r>
    </w:p>
  </w:comment>
  <w:comment w:id="294"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7B2970" w15:done="0"/>
  <w15:commentEx w15:paraId="4F81C188" w15:done="0"/>
  <w15:commentEx w15:paraId="3F69A2E9" w15:done="0"/>
  <w15:commentEx w15:paraId="3F883BFC" w15:done="0"/>
  <w15:commentEx w15:paraId="6872014B" w15:done="0"/>
  <w15:commentEx w15:paraId="78A896C6" w15:done="0"/>
  <w15:commentEx w15:paraId="20F35773" w15:done="0"/>
  <w15:commentEx w15:paraId="10AC0F84" w15:done="0"/>
  <w15:commentEx w15:paraId="5D40191D" w15:done="0"/>
  <w15:commentEx w15:paraId="5F6F9A05" w15:done="0"/>
  <w15:commentEx w15:paraId="266D4936" w15:done="0"/>
  <w15:commentEx w15:paraId="19857EA4" w15:done="0"/>
  <w15:commentEx w15:paraId="696012DA" w15:done="0"/>
  <w15:commentEx w15:paraId="6A4C17CD" w15:done="0"/>
  <w15:commentEx w15:paraId="006C1088" w15:done="0"/>
  <w15:commentEx w15:paraId="355DCE69" w15:done="0"/>
  <w15:commentEx w15:paraId="3B5BDD0C" w15:done="0"/>
  <w15:commentEx w15:paraId="6343B1B8" w15:done="0"/>
  <w15:commentEx w15:paraId="3705BFE7" w15:done="0"/>
  <w15:commentEx w15:paraId="7F779A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7A8B6" w16cex:dateUtc="2021-08-18T20:41:00Z"/>
  <w16cex:commentExtensible w16cex:durableId="24CF3EA7" w16cex:dateUtc="2021-08-24T16:47:00Z"/>
  <w16cex:commentExtensible w16cex:durableId="24CF4147" w16cex:dateUtc="2021-08-24T16:58:00Z"/>
  <w16cex:commentExtensible w16cex:durableId="24C93B1A" w16cex:dateUtc="2021-08-20T00:18:00Z"/>
  <w16cex:commentExtensible w16cex:durableId="24C8B93C" w16cex:dateUtc="2021-08-19T16:04:00Z"/>
  <w16cex:commentExtensible w16cex:durableId="24CF9E95" w16cex:dateUtc="2021-08-24T23:36:00Z"/>
  <w16cex:commentExtensible w16cex:durableId="24C8B9F4" w16cex:dateUtc="2021-08-19T16:07:00Z"/>
  <w16cex:commentExtensible w16cex:durableId="24CF98EE" w16cex:dateUtc="2021-08-24T23:12:00Z"/>
  <w16cex:commentExtensible w16cex:durableId="24A95E59" w16cex:dateUtc="2021-07-26T20:16:00Z"/>
  <w16cex:commentExtensible w16cex:durableId="24CFA89F" w16cex:dateUtc="2021-08-25T00:19:00Z"/>
  <w16cex:commentExtensible w16cex:durableId="24C8BBDF" w16cex:dateUtc="2021-08-19T16:15:00Z"/>
  <w16cex:commentExtensible w16cex:durableId="24C8C2DE" w16cex:dateUtc="2021-08-19T16:45:00Z"/>
  <w16cex:commentExtensible w16cex:durableId="24CFAC06" w16cex:dateUtc="2021-08-25T00:33:00Z"/>
  <w16cex:commentExtensible w16cex:durableId="24C8C10F" w16cex:dateUtc="2021-08-19T16:37:00Z"/>
  <w16cex:commentExtensible w16cex:durableId="24CFBFF4" w16cex:dateUtc="2021-08-25T01:59:00Z"/>
  <w16cex:commentExtensible w16cex:durableId="24CFC2BA" w16cex:dateUtc="2021-08-25T02:10:00Z"/>
  <w16cex:commentExtensible w16cex:durableId="24C8CB4A" w16cex:dateUtc="2021-08-1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7B2970" w16cid:durableId="24C7A8B6"/>
  <w16cid:commentId w16cid:paraId="4F81C188" w16cid:durableId="24CF3EA7"/>
  <w16cid:commentId w16cid:paraId="3F69A2E9" w16cid:durableId="24CF4147"/>
  <w16cid:commentId w16cid:paraId="3F883BFC" w16cid:durableId="24C93B1A"/>
  <w16cid:commentId w16cid:paraId="6872014B" w16cid:durableId="24C8B93C"/>
  <w16cid:commentId w16cid:paraId="78A896C6" w16cid:durableId="24C541A8"/>
  <w16cid:commentId w16cid:paraId="20F35773" w16cid:durableId="24CF9E95"/>
  <w16cid:commentId w16cid:paraId="10AC0F84" w16cid:durableId="24C8B9F4"/>
  <w16cid:commentId w16cid:paraId="5D40191D" w16cid:durableId="24CF98EE"/>
  <w16cid:commentId w16cid:paraId="5F6F9A05" w16cid:durableId="24A95E59"/>
  <w16cid:commentId w16cid:paraId="266D4936" w16cid:durableId="24CFA89F"/>
  <w16cid:commentId w16cid:paraId="19857EA4" w16cid:durableId="24C8BBDF"/>
  <w16cid:commentId w16cid:paraId="696012DA" w16cid:durableId="24C8C2DE"/>
  <w16cid:commentId w16cid:paraId="6A4C17CD" w16cid:durableId="24CFAC06"/>
  <w16cid:commentId w16cid:paraId="006C1088" w16cid:durableId="24C8C10F"/>
  <w16cid:commentId w16cid:paraId="355DCE69" w16cid:durableId="24CFBFF4"/>
  <w16cid:commentId w16cid:paraId="3B5BDD0C" w16cid:durableId="24CFC2BA"/>
  <w16cid:commentId w16cid:paraId="6343B1B8" w16cid:durableId="24C8CB4A"/>
  <w16cid:commentId w16cid:paraId="3705BFE7" w16cid:durableId="24C51F06"/>
  <w16cid:commentId w16cid:paraId="7F779AA5" w16cid:durableId="24C51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CFDAA" w14:textId="77777777" w:rsidR="00B45D26" w:rsidRDefault="00B45D26">
      <w:r>
        <w:separator/>
      </w:r>
    </w:p>
  </w:endnote>
  <w:endnote w:type="continuationSeparator" w:id="0">
    <w:p w14:paraId="4D7DD1B8" w14:textId="77777777" w:rsidR="00B45D26" w:rsidRDefault="00B45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E8286" w14:textId="77777777" w:rsidR="00B45D26" w:rsidRDefault="00B45D26">
      <w:r>
        <w:separator/>
      </w:r>
    </w:p>
  </w:footnote>
  <w:footnote w:type="continuationSeparator" w:id="0">
    <w:p w14:paraId="224CFF83" w14:textId="77777777" w:rsidR="00B45D26" w:rsidRDefault="00B45D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53EA994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6124CC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FBE00A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8BA446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200386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95000D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04056B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A6CBB3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E5E9F8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Amy Trowbridge">
    <w15:presenceInfo w15:providerId="AD" w15:userId="S::amtrowbridge@wisc.edu::a53ecf45-b984-484f-9247-332549dbd394"/>
  </w15:person>
  <w15:person w15:author="Kartzinel, Tyler">
    <w15:presenceInfo w15:providerId="AD" w15:userId="S::tkartzin@ad.brown.edu::b02f2d29-71ed-447f-b5b3-5bd1bffcf482"/>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E98"/>
    <w:rsid w:val="000111C7"/>
    <w:rsid w:val="0001164C"/>
    <w:rsid w:val="00013238"/>
    <w:rsid w:val="00016D4E"/>
    <w:rsid w:val="00021A7E"/>
    <w:rsid w:val="0002221B"/>
    <w:rsid w:val="0002338A"/>
    <w:rsid w:val="00023DE2"/>
    <w:rsid w:val="000275A9"/>
    <w:rsid w:val="00027776"/>
    <w:rsid w:val="00030B02"/>
    <w:rsid w:val="00036A6C"/>
    <w:rsid w:val="00044EE5"/>
    <w:rsid w:val="00047AD1"/>
    <w:rsid w:val="00051DB3"/>
    <w:rsid w:val="000526EB"/>
    <w:rsid w:val="00053A59"/>
    <w:rsid w:val="0005401C"/>
    <w:rsid w:val="00063D7F"/>
    <w:rsid w:val="00065D40"/>
    <w:rsid w:val="00070EA0"/>
    <w:rsid w:val="00072DF9"/>
    <w:rsid w:val="0007494A"/>
    <w:rsid w:val="000751FA"/>
    <w:rsid w:val="00080AD4"/>
    <w:rsid w:val="00080D61"/>
    <w:rsid w:val="00083F88"/>
    <w:rsid w:val="00085530"/>
    <w:rsid w:val="00085873"/>
    <w:rsid w:val="00086FB1"/>
    <w:rsid w:val="00095D46"/>
    <w:rsid w:val="00096063"/>
    <w:rsid w:val="00096A47"/>
    <w:rsid w:val="000A0104"/>
    <w:rsid w:val="000A0FEB"/>
    <w:rsid w:val="000A2E98"/>
    <w:rsid w:val="000A3172"/>
    <w:rsid w:val="000A508D"/>
    <w:rsid w:val="000A5101"/>
    <w:rsid w:val="000A70CD"/>
    <w:rsid w:val="000B1927"/>
    <w:rsid w:val="000C017A"/>
    <w:rsid w:val="000C0962"/>
    <w:rsid w:val="000C158F"/>
    <w:rsid w:val="000C182D"/>
    <w:rsid w:val="000C492D"/>
    <w:rsid w:val="000C621E"/>
    <w:rsid w:val="000C7C5A"/>
    <w:rsid w:val="000C7D7C"/>
    <w:rsid w:val="000D00C7"/>
    <w:rsid w:val="000D08E0"/>
    <w:rsid w:val="000D0B24"/>
    <w:rsid w:val="000D2A53"/>
    <w:rsid w:val="000D6176"/>
    <w:rsid w:val="000E35FB"/>
    <w:rsid w:val="000E51CE"/>
    <w:rsid w:val="000E6E40"/>
    <w:rsid w:val="000E74CD"/>
    <w:rsid w:val="000F1529"/>
    <w:rsid w:val="000F5869"/>
    <w:rsid w:val="000F6292"/>
    <w:rsid w:val="000F7E34"/>
    <w:rsid w:val="0010212F"/>
    <w:rsid w:val="001031E4"/>
    <w:rsid w:val="001062BB"/>
    <w:rsid w:val="001075B4"/>
    <w:rsid w:val="00111883"/>
    <w:rsid w:val="001138B8"/>
    <w:rsid w:val="00114CBE"/>
    <w:rsid w:val="001150CE"/>
    <w:rsid w:val="001154CA"/>
    <w:rsid w:val="001204EA"/>
    <w:rsid w:val="001207AD"/>
    <w:rsid w:val="00121B14"/>
    <w:rsid w:val="0012258C"/>
    <w:rsid w:val="00123FD5"/>
    <w:rsid w:val="00124527"/>
    <w:rsid w:val="001248AA"/>
    <w:rsid w:val="00127346"/>
    <w:rsid w:val="001344C3"/>
    <w:rsid w:val="001345A7"/>
    <w:rsid w:val="00143CC5"/>
    <w:rsid w:val="001454A6"/>
    <w:rsid w:val="0015094F"/>
    <w:rsid w:val="00150C4C"/>
    <w:rsid w:val="001535A5"/>
    <w:rsid w:val="00164BF0"/>
    <w:rsid w:val="001710DD"/>
    <w:rsid w:val="00175650"/>
    <w:rsid w:val="00182C6C"/>
    <w:rsid w:val="001853B7"/>
    <w:rsid w:val="00190CE0"/>
    <w:rsid w:val="001938AE"/>
    <w:rsid w:val="001A0767"/>
    <w:rsid w:val="001A1AC7"/>
    <w:rsid w:val="001A309E"/>
    <w:rsid w:val="001B0142"/>
    <w:rsid w:val="001B122A"/>
    <w:rsid w:val="001B2C10"/>
    <w:rsid w:val="001B3BA0"/>
    <w:rsid w:val="001B55DB"/>
    <w:rsid w:val="001B5DDC"/>
    <w:rsid w:val="001B73EE"/>
    <w:rsid w:val="001C3453"/>
    <w:rsid w:val="001C5EB7"/>
    <w:rsid w:val="001C7983"/>
    <w:rsid w:val="001D20CC"/>
    <w:rsid w:val="001D4AD9"/>
    <w:rsid w:val="001D4F2C"/>
    <w:rsid w:val="001D5925"/>
    <w:rsid w:val="001D599A"/>
    <w:rsid w:val="001D5D95"/>
    <w:rsid w:val="001E16DE"/>
    <w:rsid w:val="001E686E"/>
    <w:rsid w:val="001E6A62"/>
    <w:rsid w:val="001F0149"/>
    <w:rsid w:val="001F5BB1"/>
    <w:rsid w:val="001F6B6C"/>
    <w:rsid w:val="001F762B"/>
    <w:rsid w:val="00201016"/>
    <w:rsid w:val="00203815"/>
    <w:rsid w:val="002041E6"/>
    <w:rsid w:val="00205B82"/>
    <w:rsid w:val="002128ED"/>
    <w:rsid w:val="00214F50"/>
    <w:rsid w:val="002173CD"/>
    <w:rsid w:val="00220547"/>
    <w:rsid w:val="00222F8F"/>
    <w:rsid w:val="002266C7"/>
    <w:rsid w:val="002278C7"/>
    <w:rsid w:val="00231C0B"/>
    <w:rsid w:val="00232D3E"/>
    <w:rsid w:val="002346C7"/>
    <w:rsid w:val="00237C90"/>
    <w:rsid w:val="00240DC4"/>
    <w:rsid w:val="00244E39"/>
    <w:rsid w:val="00245315"/>
    <w:rsid w:val="002521FD"/>
    <w:rsid w:val="0025388D"/>
    <w:rsid w:val="00254564"/>
    <w:rsid w:val="0025676A"/>
    <w:rsid w:val="002574DA"/>
    <w:rsid w:val="0026540F"/>
    <w:rsid w:val="0026781B"/>
    <w:rsid w:val="002713D0"/>
    <w:rsid w:val="00273877"/>
    <w:rsid w:val="002953B8"/>
    <w:rsid w:val="002A1945"/>
    <w:rsid w:val="002A2741"/>
    <w:rsid w:val="002B2A07"/>
    <w:rsid w:val="002B3A06"/>
    <w:rsid w:val="002C2A5E"/>
    <w:rsid w:val="002C676F"/>
    <w:rsid w:val="002D2E05"/>
    <w:rsid w:val="002D3E13"/>
    <w:rsid w:val="002D56E2"/>
    <w:rsid w:val="002D6E39"/>
    <w:rsid w:val="002D6E61"/>
    <w:rsid w:val="002E3E5B"/>
    <w:rsid w:val="002E3F5F"/>
    <w:rsid w:val="002E68A7"/>
    <w:rsid w:val="002F0F53"/>
    <w:rsid w:val="002F1395"/>
    <w:rsid w:val="002F235D"/>
    <w:rsid w:val="002F4AF4"/>
    <w:rsid w:val="002F4E67"/>
    <w:rsid w:val="002F7C5D"/>
    <w:rsid w:val="003004B5"/>
    <w:rsid w:val="00310723"/>
    <w:rsid w:val="0031081F"/>
    <w:rsid w:val="00310A9C"/>
    <w:rsid w:val="00313588"/>
    <w:rsid w:val="003144D0"/>
    <w:rsid w:val="003154AD"/>
    <w:rsid w:val="003160FF"/>
    <w:rsid w:val="00316C8B"/>
    <w:rsid w:val="00324C78"/>
    <w:rsid w:val="00324CFE"/>
    <w:rsid w:val="00326D0C"/>
    <w:rsid w:val="00327650"/>
    <w:rsid w:val="00330FD8"/>
    <w:rsid w:val="003336E3"/>
    <w:rsid w:val="003346B8"/>
    <w:rsid w:val="00334DFB"/>
    <w:rsid w:val="00337E60"/>
    <w:rsid w:val="00344FB8"/>
    <w:rsid w:val="0034749B"/>
    <w:rsid w:val="00351C3F"/>
    <w:rsid w:val="0035244C"/>
    <w:rsid w:val="003551BD"/>
    <w:rsid w:val="003562BB"/>
    <w:rsid w:val="003568C0"/>
    <w:rsid w:val="00356A81"/>
    <w:rsid w:val="00360BFC"/>
    <w:rsid w:val="00367424"/>
    <w:rsid w:val="00373D97"/>
    <w:rsid w:val="00377B44"/>
    <w:rsid w:val="00383EF8"/>
    <w:rsid w:val="00387BF5"/>
    <w:rsid w:val="00390E12"/>
    <w:rsid w:val="003915DD"/>
    <w:rsid w:val="003927FA"/>
    <w:rsid w:val="0039293F"/>
    <w:rsid w:val="0039295C"/>
    <w:rsid w:val="0039363E"/>
    <w:rsid w:val="00395531"/>
    <w:rsid w:val="00395611"/>
    <w:rsid w:val="00395A5C"/>
    <w:rsid w:val="003A0C33"/>
    <w:rsid w:val="003A2EB8"/>
    <w:rsid w:val="003A2EE8"/>
    <w:rsid w:val="003A6913"/>
    <w:rsid w:val="003B1740"/>
    <w:rsid w:val="003B21BC"/>
    <w:rsid w:val="003B5A3E"/>
    <w:rsid w:val="003C0366"/>
    <w:rsid w:val="003C3837"/>
    <w:rsid w:val="003C52A2"/>
    <w:rsid w:val="003C7878"/>
    <w:rsid w:val="003D3B25"/>
    <w:rsid w:val="003D458B"/>
    <w:rsid w:val="003D4D52"/>
    <w:rsid w:val="003D5525"/>
    <w:rsid w:val="003D6049"/>
    <w:rsid w:val="003D64A3"/>
    <w:rsid w:val="003D6CB9"/>
    <w:rsid w:val="003D7D20"/>
    <w:rsid w:val="003E07DC"/>
    <w:rsid w:val="003E66FE"/>
    <w:rsid w:val="003F279F"/>
    <w:rsid w:val="003F56BE"/>
    <w:rsid w:val="003F5CB3"/>
    <w:rsid w:val="003F6E92"/>
    <w:rsid w:val="0040717A"/>
    <w:rsid w:val="00412730"/>
    <w:rsid w:val="0041792B"/>
    <w:rsid w:val="004216FA"/>
    <w:rsid w:val="00422ABC"/>
    <w:rsid w:val="00422CBC"/>
    <w:rsid w:val="00423D7E"/>
    <w:rsid w:val="00424421"/>
    <w:rsid w:val="00427409"/>
    <w:rsid w:val="00430308"/>
    <w:rsid w:val="004317FC"/>
    <w:rsid w:val="00437641"/>
    <w:rsid w:val="00442781"/>
    <w:rsid w:val="00446467"/>
    <w:rsid w:val="0044781F"/>
    <w:rsid w:val="00453481"/>
    <w:rsid w:val="00454E62"/>
    <w:rsid w:val="00462639"/>
    <w:rsid w:val="00463181"/>
    <w:rsid w:val="00470255"/>
    <w:rsid w:val="004729AA"/>
    <w:rsid w:val="004801F1"/>
    <w:rsid w:val="004852C3"/>
    <w:rsid w:val="00486D14"/>
    <w:rsid w:val="00492AB4"/>
    <w:rsid w:val="00492D46"/>
    <w:rsid w:val="004979E2"/>
    <w:rsid w:val="004A3926"/>
    <w:rsid w:val="004A5BC5"/>
    <w:rsid w:val="004B4DE7"/>
    <w:rsid w:val="004C328A"/>
    <w:rsid w:val="004C3DCF"/>
    <w:rsid w:val="004C4FD2"/>
    <w:rsid w:val="004D3BBA"/>
    <w:rsid w:val="004D707E"/>
    <w:rsid w:val="004E0B7E"/>
    <w:rsid w:val="004E2A79"/>
    <w:rsid w:val="004E55DD"/>
    <w:rsid w:val="004E5739"/>
    <w:rsid w:val="004E7B0A"/>
    <w:rsid w:val="004F14D0"/>
    <w:rsid w:val="004F1D5E"/>
    <w:rsid w:val="004F30BC"/>
    <w:rsid w:val="004F3C51"/>
    <w:rsid w:val="004F3E5B"/>
    <w:rsid w:val="0050261A"/>
    <w:rsid w:val="00503EBF"/>
    <w:rsid w:val="005045F9"/>
    <w:rsid w:val="00504FD3"/>
    <w:rsid w:val="00512E43"/>
    <w:rsid w:val="005151BE"/>
    <w:rsid w:val="005151D6"/>
    <w:rsid w:val="00515A29"/>
    <w:rsid w:val="00515E8A"/>
    <w:rsid w:val="005261D6"/>
    <w:rsid w:val="005264B2"/>
    <w:rsid w:val="00527F82"/>
    <w:rsid w:val="0053042E"/>
    <w:rsid w:val="0053333B"/>
    <w:rsid w:val="005348D1"/>
    <w:rsid w:val="00534B1F"/>
    <w:rsid w:val="00537C20"/>
    <w:rsid w:val="00540EE0"/>
    <w:rsid w:val="0054149D"/>
    <w:rsid w:val="00541C0C"/>
    <w:rsid w:val="00545E43"/>
    <w:rsid w:val="0054797C"/>
    <w:rsid w:val="00547EA4"/>
    <w:rsid w:val="00550F4D"/>
    <w:rsid w:val="00565182"/>
    <w:rsid w:val="0056539A"/>
    <w:rsid w:val="00576066"/>
    <w:rsid w:val="0058160D"/>
    <w:rsid w:val="005817B2"/>
    <w:rsid w:val="005817FD"/>
    <w:rsid w:val="0058478E"/>
    <w:rsid w:val="00585702"/>
    <w:rsid w:val="00585FEB"/>
    <w:rsid w:val="00593455"/>
    <w:rsid w:val="0059464C"/>
    <w:rsid w:val="00596794"/>
    <w:rsid w:val="005A1E4C"/>
    <w:rsid w:val="005A3F34"/>
    <w:rsid w:val="005A5289"/>
    <w:rsid w:val="005B0254"/>
    <w:rsid w:val="005B7560"/>
    <w:rsid w:val="005C0092"/>
    <w:rsid w:val="005C3A6B"/>
    <w:rsid w:val="005C45D5"/>
    <w:rsid w:val="005C4B8F"/>
    <w:rsid w:val="005D07E4"/>
    <w:rsid w:val="005D1B32"/>
    <w:rsid w:val="005D5D95"/>
    <w:rsid w:val="005E202C"/>
    <w:rsid w:val="005E25AE"/>
    <w:rsid w:val="005E5BF8"/>
    <w:rsid w:val="005E738C"/>
    <w:rsid w:val="005F4410"/>
    <w:rsid w:val="005F7A57"/>
    <w:rsid w:val="005F7D93"/>
    <w:rsid w:val="00601197"/>
    <w:rsid w:val="00601365"/>
    <w:rsid w:val="00602814"/>
    <w:rsid w:val="006055B4"/>
    <w:rsid w:val="0060592A"/>
    <w:rsid w:val="0061138F"/>
    <w:rsid w:val="0061149D"/>
    <w:rsid w:val="006160F9"/>
    <w:rsid w:val="00621B11"/>
    <w:rsid w:val="00623338"/>
    <w:rsid w:val="00626808"/>
    <w:rsid w:val="00627544"/>
    <w:rsid w:val="0063503B"/>
    <w:rsid w:val="0063567B"/>
    <w:rsid w:val="006421C0"/>
    <w:rsid w:val="006435D2"/>
    <w:rsid w:val="00643C36"/>
    <w:rsid w:val="00644652"/>
    <w:rsid w:val="00646B4C"/>
    <w:rsid w:val="00651EC8"/>
    <w:rsid w:val="00657E99"/>
    <w:rsid w:val="006614B2"/>
    <w:rsid w:val="006635AA"/>
    <w:rsid w:val="006665C3"/>
    <w:rsid w:val="006730B6"/>
    <w:rsid w:val="0068434E"/>
    <w:rsid w:val="006852F3"/>
    <w:rsid w:val="006901D2"/>
    <w:rsid w:val="006A22AE"/>
    <w:rsid w:val="006A3BD5"/>
    <w:rsid w:val="006A4980"/>
    <w:rsid w:val="006A5CA2"/>
    <w:rsid w:val="006A5D06"/>
    <w:rsid w:val="006B0756"/>
    <w:rsid w:val="006B08EC"/>
    <w:rsid w:val="006B5638"/>
    <w:rsid w:val="006C1FFF"/>
    <w:rsid w:val="006C2E21"/>
    <w:rsid w:val="006C3323"/>
    <w:rsid w:val="006C56AB"/>
    <w:rsid w:val="006C6A1F"/>
    <w:rsid w:val="006D0704"/>
    <w:rsid w:val="006D0B1B"/>
    <w:rsid w:val="006D43CF"/>
    <w:rsid w:val="006D4681"/>
    <w:rsid w:val="006D5155"/>
    <w:rsid w:val="006D6049"/>
    <w:rsid w:val="006D6113"/>
    <w:rsid w:val="006E4E41"/>
    <w:rsid w:val="006E7F4C"/>
    <w:rsid w:val="006F3334"/>
    <w:rsid w:val="006F3A8E"/>
    <w:rsid w:val="006F3B55"/>
    <w:rsid w:val="00702FC4"/>
    <w:rsid w:val="00712272"/>
    <w:rsid w:val="00712313"/>
    <w:rsid w:val="0071234F"/>
    <w:rsid w:val="00716BE7"/>
    <w:rsid w:val="0072074A"/>
    <w:rsid w:val="00723156"/>
    <w:rsid w:val="007240C6"/>
    <w:rsid w:val="0072654D"/>
    <w:rsid w:val="00726D4E"/>
    <w:rsid w:val="0073043E"/>
    <w:rsid w:val="00730B0D"/>
    <w:rsid w:val="00730B8E"/>
    <w:rsid w:val="00730F5A"/>
    <w:rsid w:val="007315B3"/>
    <w:rsid w:val="00731DC1"/>
    <w:rsid w:val="0073645B"/>
    <w:rsid w:val="0073744B"/>
    <w:rsid w:val="00737B9A"/>
    <w:rsid w:val="00741311"/>
    <w:rsid w:val="00744C35"/>
    <w:rsid w:val="0074593C"/>
    <w:rsid w:val="00746080"/>
    <w:rsid w:val="00746714"/>
    <w:rsid w:val="007476E8"/>
    <w:rsid w:val="00754503"/>
    <w:rsid w:val="00755F2C"/>
    <w:rsid w:val="00756BAE"/>
    <w:rsid w:val="00757882"/>
    <w:rsid w:val="00763EF7"/>
    <w:rsid w:val="0076439B"/>
    <w:rsid w:val="007646C9"/>
    <w:rsid w:val="0076683E"/>
    <w:rsid w:val="00770A0F"/>
    <w:rsid w:val="00770B89"/>
    <w:rsid w:val="00777137"/>
    <w:rsid w:val="00777527"/>
    <w:rsid w:val="0078375D"/>
    <w:rsid w:val="007870FD"/>
    <w:rsid w:val="0079076E"/>
    <w:rsid w:val="00790794"/>
    <w:rsid w:val="00794D62"/>
    <w:rsid w:val="007A0207"/>
    <w:rsid w:val="007B11BD"/>
    <w:rsid w:val="007C266E"/>
    <w:rsid w:val="007C36A9"/>
    <w:rsid w:val="007C7FB0"/>
    <w:rsid w:val="007D3264"/>
    <w:rsid w:val="007D55C2"/>
    <w:rsid w:val="007D5BE3"/>
    <w:rsid w:val="007E01B9"/>
    <w:rsid w:val="007E72BC"/>
    <w:rsid w:val="007E742D"/>
    <w:rsid w:val="007F1F32"/>
    <w:rsid w:val="007F203A"/>
    <w:rsid w:val="007F3EC6"/>
    <w:rsid w:val="007F4D0E"/>
    <w:rsid w:val="007F5440"/>
    <w:rsid w:val="00801F74"/>
    <w:rsid w:val="00802656"/>
    <w:rsid w:val="00803B3A"/>
    <w:rsid w:val="0080534C"/>
    <w:rsid w:val="00807A8F"/>
    <w:rsid w:val="00810E25"/>
    <w:rsid w:val="00810E3A"/>
    <w:rsid w:val="00814877"/>
    <w:rsid w:val="008148AD"/>
    <w:rsid w:val="008151BF"/>
    <w:rsid w:val="00815F95"/>
    <w:rsid w:val="008171E7"/>
    <w:rsid w:val="00822A4B"/>
    <w:rsid w:val="008237C4"/>
    <w:rsid w:val="0082516F"/>
    <w:rsid w:val="008264C4"/>
    <w:rsid w:val="0083460A"/>
    <w:rsid w:val="008364F8"/>
    <w:rsid w:val="008371B5"/>
    <w:rsid w:val="00843EA9"/>
    <w:rsid w:val="008472FB"/>
    <w:rsid w:val="00851BF9"/>
    <w:rsid w:val="00861218"/>
    <w:rsid w:val="00861C7E"/>
    <w:rsid w:val="00861E01"/>
    <w:rsid w:val="00861EE4"/>
    <w:rsid w:val="00862AF5"/>
    <w:rsid w:val="00871B03"/>
    <w:rsid w:val="00873CB6"/>
    <w:rsid w:val="0087475B"/>
    <w:rsid w:val="0087695A"/>
    <w:rsid w:val="00876FC2"/>
    <w:rsid w:val="008802EC"/>
    <w:rsid w:val="008819A8"/>
    <w:rsid w:val="00882AB7"/>
    <w:rsid w:val="00882B39"/>
    <w:rsid w:val="00882BCF"/>
    <w:rsid w:val="00891C4F"/>
    <w:rsid w:val="008A0D22"/>
    <w:rsid w:val="008A207A"/>
    <w:rsid w:val="008A49BD"/>
    <w:rsid w:val="008A4EB3"/>
    <w:rsid w:val="008A62CF"/>
    <w:rsid w:val="008A7AFC"/>
    <w:rsid w:val="008B16CA"/>
    <w:rsid w:val="008B3514"/>
    <w:rsid w:val="008B3EB1"/>
    <w:rsid w:val="008B3EEE"/>
    <w:rsid w:val="008B4249"/>
    <w:rsid w:val="008C0202"/>
    <w:rsid w:val="008C25ED"/>
    <w:rsid w:val="008C345E"/>
    <w:rsid w:val="008C41D3"/>
    <w:rsid w:val="008C6B1A"/>
    <w:rsid w:val="008C7917"/>
    <w:rsid w:val="008D1124"/>
    <w:rsid w:val="008D69BB"/>
    <w:rsid w:val="008D7B6A"/>
    <w:rsid w:val="008E0B73"/>
    <w:rsid w:val="008E13F7"/>
    <w:rsid w:val="008E2FB6"/>
    <w:rsid w:val="008E4ED0"/>
    <w:rsid w:val="008E7C3E"/>
    <w:rsid w:val="008F186E"/>
    <w:rsid w:val="008F3655"/>
    <w:rsid w:val="008F4B12"/>
    <w:rsid w:val="008F5642"/>
    <w:rsid w:val="008F62B7"/>
    <w:rsid w:val="00900BC5"/>
    <w:rsid w:val="00902083"/>
    <w:rsid w:val="00903D8B"/>
    <w:rsid w:val="0090510A"/>
    <w:rsid w:val="00905D10"/>
    <w:rsid w:val="00910FDF"/>
    <w:rsid w:val="00913AB5"/>
    <w:rsid w:val="00914231"/>
    <w:rsid w:val="00915051"/>
    <w:rsid w:val="00915064"/>
    <w:rsid w:val="00923E65"/>
    <w:rsid w:val="009241C8"/>
    <w:rsid w:val="00925A6C"/>
    <w:rsid w:val="00934AD7"/>
    <w:rsid w:val="00936043"/>
    <w:rsid w:val="00941C44"/>
    <w:rsid w:val="00945FE9"/>
    <w:rsid w:val="009478AF"/>
    <w:rsid w:val="00950AD6"/>
    <w:rsid w:val="00951606"/>
    <w:rsid w:val="00954C6E"/>
    <w:rsid w:val="00956F45"/>
    <w:rsid w:val="00961936"/>
    <w:rsid w:val="009667AF"/>
    <w:rsid w:val="00966BFF"/>
    <w:rsid w:val="00986513"/>
    <w:rsid w:val="0098797B"/>
    <w:rsid w:val="00993D39"/>
    <w:rsid w:val="009963E1"/>
    <w:rsid w:val="00996A4E"/>
    <w:rsid w:val="009A2F33"/>
    <w:rsid w:val="009A32F8"/>
    <w:rsid w:val="009A3922"/>
    <w:rsid w:val="009A7E2F"/>
    <w:rsid w:val="009B19B6"/>
    <w:rsid w:val="009C19E9"/>
    <w:rsid w:val="009C1E0C"/>
    <w:rsid w:val="009C2F36"/>
    <w:rsid w:val="009C36F5"/>
    <w:rsid w:val="009C423B"/>
    <w:rsid w:val="009C69C4"/>
    <w:rsid w:val="009D2378"/>
    <w:rsid w:val="009D3D48"/>
    <w:rsid w:val="009D3E91"/>
    <w:rsid w:val="009D4B1C"/>
    <w:rsid w:val="009D563E"/>
    <w:rsid w:val="009E17C6"/>
    <w:rsid w:val="009E41C0"/>
    <w:rsid w:val="009F4869"/>
    <w:rsid w:val="00A00422"/>
    <w:rsid w:val="00A00845"/>
    <w:rsid w:val="00A01997"/>
    <w:rsid w:val="00A106ED"/>
    <w:rsid w:val="00A11F05"/>
    <w:rsid w:val="00A13077"/>
    <w:rsid w:val="00A16332"/>
    <w:rsid w:val="00A16944"/>
    <w:rsid w:val="00A16E62"/>
    <w:rsid w:val="00A17CF5"/>
    <w:rsid w:val="00A202EC"/>
    <w:rsid w:val="00A2100C"/>
    <w:rsid w:val="00A22240"/>
    <w:rsid w:val="00A2302D"/>
    <w:rsid w:val="00A24B2F"/>
    <w:rsid w:val="00A26B01"/>
    <w:rsid w:val="00A32D3A"/>
    <w:rsid w:val="00A3493A"/>
    <w:rsid w:val="00A37FE8"/>
    <w:rsid w:val="00A40BEE"/>
    <w:rsid w:val="00A478C0"/>
    <w:rsid w:val="00A50E12"/>
    <w:rsid w:val="00A51B89"/>
    <w:rsid w:val="00A5644D"/>
    <w:rsid w:val="00A5723D"/>
    <w:rsid w:val="00A61A33"/>
    <w:rsid w:val="00A6438A"/>
    <w:rsid w:val="00A644B1"/>
    <w:rsid w:val="00A660F8"/>
    <w:rsid w:val="00A71499"/>
    <w:rsid w:val="00A7349B"/>
    <w:rsid w:val="00A817E6"/>
    <w:rsid w:val="00A831C2"/>
    <w:rsid w:val="00A83C78"/>
    <w:rsid w:val="00A858B5"/>
    <w:rsid w:val="00A906ED"/>
    <w:rsid w:val="00A917CB"/>
    <w:rsid w:val="00A941E2"/>
    <w:rsid w:val="00AA2407"/>
    <w:rsid w:val="00AA4A89"/>
    <w:rsid w:val="00AA6CD9"/>
    <w:rsid w:val="00AA79CE"/>
    <w:rsid w:val="00AB217D"/>
    <w:rsid w:val="00AB4B78"/>
    <w:rsid w:val="00AB57D5"/>
    <w:rsid w:val="00AB5E30"/>
    <w:rsid w:val="00AC1309"/>
    <w:rsid w:val="00AC1F34"/>
    <w:rsid w:val="00AC5170"/>
    <w:rsid w:val="00AC6579"/>
    <w:rsid w:val="00AD1A70"/>
    <w:rsid w:val="00AD290C"/>
    <w:rsid w:val="00AD6242"/>
    <w:rsid w:val="00AE2C7B"/>
    <w:rsid w:val="00AE2DE0"/>
    <w:rsid w:val="00AE452E"/>
    <w:rsid w:val="00AF18D4"/>
    <w:rsid w:val="00AF26C2"/>
    <w:rsid w:val="00AF40A4"/>
    <w:rsid w:val="00AF6404"/>
    <w:rsid w:val="00AF7CE8"/>
    <w:rsid w:val="00B0267B"/>
    <w:rsid w:val="00B10F17"/>
    <w:rsid w:val="00B13449"/>
    <w:rsid w:val="00B13D9F"/>
    <w:rsid w:val="00B23170"/>
    <w:rsid w:val="00B23F86"/>
    <w:rsid w:val="00B24C43"/>
    <w:rsid w:val="00B300F8"/>
    <w:rsid w:val="00B3238C"/>
    <w:rsid w:val="00B3421E"/>
    <w:rsid w:val="00B34661"/>
    <w:rsid w:val="00B34FCB"/>
    <w:rsid w:val="00B37C6F"/>
    <w:rsid w:val="00B40DB6"/>
    <w:rsid w:val="00B430C9"/>
    <w:rsid w:val="00B451B0"/>
    <w:rsid w:val="00B45D26"/>
    <w:rsid w:val="00B47B5E"/>
    <w:rsid w:val="00B517FC"/>
    <w:rsid w:val="00B52382"/>
    <w:rsid w:val="00B552D7"/>
    <w:rsid w:val="00B555E6"/>
    <w:rsid w:val="00B55E2A"/>
    <w:rsid w:val="00B56E86"/>
    <w:rsid w:val="00B57B4C"/>
    <w:rsid w:val="00B57F0F"/>
    <w:rsid w:val="00B60B91"/>
    <w:rsid w:val="00B615A0"/>
    <w:rsid w:val="00B62472"/>
    <w:rsid w:val="00B63A7C"/>
    <w:rsid w:val="00B67359"/>
    <w:rsid w:val="00B6787E"/>
    <w:rsid w:val="00B7139B"/>
    <w:rsid w:val="00B767C4"/>
    <w:rsid w:val="00B82610"/>
    <w:rsid w:val="00B826C1"/>
    <w:rsid w:val="00B83B37"/>
    <w:rsid w:val="00B858AC"/>
    <w:rsid w:val="00B859A9"/>
    <w:rsid w:val="00B87886"/>
    <w:rsid w:val="00B91746"/>
    <w:rsid w:val="00B93FFE"/>
    <w:rsid w:val="00B9631F"/>
    <w:rsid w:val="00BA096D"/>
    <w:rsid w:val="00BA0D39"/>
    <w:rsid w:val="00BB07C1"/>
    <w:rsid w:val="00BB3AE7"/>
    <w:rsid w:val="00BB557F"/>
    <w:rsid w:val="00BB5A1A"/>
    <w:rsid w:val="00BB5ADC"/>
    <w:rsid w:val="00BB659E"/>
    <w:rsid w:val="00BC0D3F"/>
    <w:rsid w:val="00BC20D0"/>
    <w:rsid w:val="00BC5396"/>
    <w:rsid w:val="00BC5ACB"/>
    <w:rsid w:val="00BC7DA3"/>
    <w:rsid w:val="00BD0C42"/>
    <w:rsid w:val="00BD5085"/>
    <w:rsid w:val="00BD58BB"/>
    <w:rsid w:val="00BD6DCC"/>
    <w:rsid w:val="00BE1205"/>
    <w:rsid w:val="00BE1374"/>
    <w:rsid w:val="00BE1447"/>
    <w:rsid w:val="00BE36EB"/>
    <w:rsid w:val="00BE375B"/>
    <w:rsid w:val="00BE623A"/>
    <w:rsid w:val="00BF3818"/>
    <w:rsid w:val="00BF50EF"/>
    <w:rsid w:val="00BF7476"/>
    <w:rsid w:val="00C05838"/>
    <w:rsid w:val="00C059F9"/>
    <w:rsid w:val="00C062BF"/>
    <w:rsid w:val="00C07469"/>
    <w:rsid w:val="00C12314"/>
    <w:rsid w:val="00C13F36"/>
    <w:rsid w:val="00C17465"/>
    <w:rsid w:val="00C17A9A"/>
    <w:rsid w:val="00C21517"/>
    <w:rsid w:val="00C236C1"/>
    <w:rsid w:val="00C248B6"/>
    <w:rsid w:val="00C25D04"/>
    <w:rsid w:val="00C272F9"/>
    <w:rsid w:val="00C310D8"/>
    <w:rsid w:val="00C33E22"/>
    <w:rsid w:val="00C34D70"/>
    <w:rsid w:val="00C35EFD"/>
    <w:rsid w:val="00C37B75"/>
    <w:rsid w:val="00C40318"/>
    <w:rsid w:val="00C41F0F"/>
    <w:rsid w:val="00C43210"/>
    <w:rsid w:val="00C46F91"/>
    <w:rsid w:val="00C65936"/>
    <w:rsid w:val="00C65B01"/>
    <w:rsid w:val="00C81EEB"/>
    <w:rsid w:val="00C836E1"/>
    <w:rsid w:val="00C85006"/>
    <w:rsid w:val="00C90A77"/>
    <w:rsid w:val="00CA120A"/>
    <w:rsid w:val="00CA1726"/>
    <w:rsid w:val="00CA373D"/>
    <w:rsid w:val="00CA593B"/>
    <w:rsid w:val="00CA6790"/>
    <w:rsid w:val="00CB77ED"/>
    <w:rsid w:val="00CC02B8"/>
    <w:rsid w:val="00CC05B8"/>
    <w:rsid w:val="00CC31BC"/>
    <w:rsid w:val="00CC3B6C"/>
    <w:rsid w:val="00CC5730"/>
    <w:rsid w:val="00CC788C"/>
    <w:rsid w:val="00CD0C81"/>
    <w:rsid w:val="00CD18A8"/>
    <w:rsid w:val="00CD3288"/>
    <w:rsid w:val="00CE0614"/>
    <w:rsid w:val="00CE0CFA"/>
    <w:rsid w:val="00CE3152"/>
    <w:rsid w:val="00CE4042"/>
    <w:rsid w:val="00D052E8"/>
    <w:rsid w:val="00D079B3"/>
    <w:rsid w:val="00D07BFE"/>
    <w:rsid w:val="00D136FA"/>
    <w:rsid w:val="00D14E33"/>
    <w:rsid w:val="00D202AE"/>
    <w:rsid w:val="00D231F8"/>
    <w:rsid w:val="00D26DD6"/>
    <w:rsid w:val="00D30A82"/>
    <w:rsid w:val="00D319F0"/>
    <w:rsid w:val="00D36206"/>
    <w:rsid w:val="00D36624"/>
    <w:rsid w:val="00D36ECB"/>
    <w:rsid w:val="00D41686"/>
    <w:rsid w:val="00D504C1"/>
    <w:rsid w:val="00D508AC"/>
    <w:rsid w:val="00D52021"/>
    <w:rsid w:val="00D55201"/>
    <w:rsid w:val="00D62A27"/>
    <w:rsid w:val="00D63017"/>
    <w:rsid w:val="00D65A18"/>
    <w:rsid w:val="00D65D30"/>
    <w:rsid w:val="00D736C5"/>
    <w:rsid w:val="00D7464A"/>
    <w:rsid w:val="00D756B3"/>
    <w:rsid w:val="00D81591"/>
    <w:rsid w:val="00D8685B"/>
    <w:rsid w:val="00D908CB"/>
    <w:rsid w:val="00D924E3"/>
    <w:rsid w:val="00D927F8"/>
    <w:rsid w:val="00D92E17"/>
    <w:rsid w:val="00D9755D"/>
    <w:rsid w:val="00DA1A06"/>
    <w:rsid w:val="00DA256C"/>
    <w:rsid w:val="00DA32BA"/>
    <w:rsid w:val="00DA3B03"/>
    <w:rsid w:val="00DA4B59"/>
    <w:rsid w:val="00DA7640"/>
    <w:rsid w:val="00DC3068"/>
    <w:rsid w:val="00DC37D3"/>
    <w:rsid w:val="00DD5176"/>
    <w:rsid w:val="00DE43A5"/>
    <w:rsid w:val="00DF00B1"/>
    <w:rsid w:val="00DF03CA"/>
    <w:rsid w:val="00DF22DB"/>
    <w:rsid w:val="00DF4181"/>
    <w:rsid w:val="00DF4EEA"/>
    <w:rsid w:val="00DF5277"/>
    <w:rsid w:val="00DF5579"/>
    <w:rsid w:val="00DF5939"/>
    <w:rsid w:val="00DF78E3"/>
    <w:rsid w:val="00E039F7"/>
    <w:rsid w:val="00E04789"/>
    <w:rsid w:val="00E04896"/>
    <w:rsid w:val="00E05977"/>
    <w:rsid w:val="00E05FB4"/>
    <w:rsid w:val="00E07F6C"/>
    <w:rsid w:val="00E07FAD"/>
    <w:rsid w:val="00E107CC"/>
    <w:rsid w:val="00E12209"/>
    <w:rsid w:val="00E13285"/>
    <w:rsid w:val="00E161C1"/>
    <w:rsid w:val="00E16D29"/>
    <w:rsid w:val="00E17E8D"/>
    <w:rsid w:val="00E20230"/>
    <w:rsid w:val="00E22161"/>
    <w:rsid w:val="00E22F9D"/>
    <w:rsid w:val="00E23B87"/>
    <w:rsid w:val="00E25268"/>
    <w:rsid w:val="00E25E10"/>
    <w:rsid w:val="00E31AC3"/>
    <w:rsid w:val="00E329F5"/>
    <w:rsid w:val="00E3318F"/>
    <w:rsid w:val="00E366CC"/>
    <w:rsid w:val="00E36ED1"/>
    <w:rsid w:val="00E430C8"/>
    <w:rsid w:val="00E47925"/>
    <w:rsid w:val="00E52B46"/>
    <w:rsid w:val="00E54081"/>
    <w:rsid w:val="00E54DEB"/>
    <w:rsid w:val="00E56F98"/>
    <w:rsid w:val="00E57AA2"/>
    <w:rsid w:val="00E615F8"/>
    <w:rsid w:val="00E61624"/>
    <w:rsid w:val="00E639BD"/>
    <w:rsid w:val="00E66C4F"/>
    <w:rsid w:val="00E70BC4"/>
    <w:rsid w:val="00E746EB"/>
    <w:rsid w:val="00E75E3B"/>
    <w:rsid w:val="00E81E96"/>
    <w:rsid w:val="00E86274"/>
    <w:rsid w:val="00E91BB8"/>
    <w:rsid w:val="00E92219"/>
    <w:rsid w:val="00E932BB"/>
    <w:rsid w:val="00E945D5"/>
    <w:rsid w:val="00E96948"/>
    <w:rsid w:val="00E9716E"/>
    <w:rsid w:val="00EA0369"/>
    <w:rsid w:val="00EA2285"/>
    <w:rsid w:val="00EA39BA"/>
    <w:rsid w:val="00EA3C77"/>
    <w:rsid w:val="00EA5B00"/>
    <w:rsid w:val="00EB1588"/>
    <w:rsid w:val="00EB32F3"/>
    <w:rsid w:val="00EB3A59"/>
    <w:rsid w:val="00EB73B1"/>
    <w:rsid w:val="00EC0897"/>
    <w:rsid w:val="00EC31C6"/>
    <w:rsid w:val="00ED0C9D"/>
    <w:rsid w:val="00ED6081"/>
    <w:rsid w:val="00ED7025"/>
    <w:rsid w:val="00ED7350"/>
    <w:rsid w:val="00ED7743"/>
    <w:rsid w:val="00EE2C3A"/>
    <w:rsid w:val="00EE4919"/>
    <w:rsid w:val="00EE5374"/>
    <w:rsid w:val="00EE53A6"/>
    <w:rsid w:val="00EE5BF9"/>
    <w:rsid w:val="00EE75B9"/>
    <w:rsid w:val="00EF0E9D"/>
    <w:rsid w:val="00EF441E"/>
    <w:rsid w:val="00EF4488"/>
    <w:rsid w:val="00EF4DA9"/>
    <w:rsid w:val="00EF4F25"/>
    <w:rsid w:val="00EF77FC"/>
    <w:rsid w:val="00F00521"/>
    <w:rsid w:val="00F029DB"/>
    <w:rsid w:val="00F053F9"/>
    <w:rsid w:val="00F06027"/>
    <w:rsid w:val="00F06E32"/>
    <w:rsid w:val="00F071BA"/>
    <w:rsid w:val="00F134A9"/>
    <w:rsid w:val="00F14980"/>
    <w:rsid w:val="00F1739E"/>
    <w:rsid w:val="00F23D04"/>
    <w:rsid w:val="00F2784D"/>
    <w:rsid w:val="00F31C85"/>
    <w:rsid w:val="00F35954"/>
    <w:rsid w:val="00F3639D"/>
    <w:rsid w:val="00F40540"/>
    <w:rsid w:val="00F41339"/>
    <w:rsid w:val="00F432B8"/>
    <w:rsid w:val="00F45750"/>
    <w:rsid w:val="00F45DEF"/>
    <w:rsid w:val="00F468C0"/>
    <w:rsid w:val="00F46E61"/>
    <w:rsid w:val="00F51580"/>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4EE0"/>
    <w:rsid w:val="00F86412"/>
    <w:rsid w:val="00F92B19"/>
    <w:rsid w:val="00F94A67"/>
    <w:rsid w:val="00F968AC"/>
    <w:rsid w:val="00FA026E"/>
    <w:rsid w:val="00FA0840"/>
    <w:rsid w:val="00FA25AF"/>
    <w:rsid w:val="00FA2C0D"/>
    <w:rsid w:val="00FA4749"/>
    <w:rsid w:val="00FA4904"/>
    <w:rsid w:val="00FA55C9"/>
    <w:rsid w:val="00FA66A8"/>
    <w:rsid w:val="00FB6719"/>
    <w:rsid w:val="00FB6C34"/>
    <w:rsid w:val="00FC3954"/>
    <w:rsid w:val="00FC4F8B"/>
    <w:rsid w:val="00FD2297"/>
    <w:rsid w:val="00FD4F66"/>
    <w:rsid w:val="00FD7481"/>
    <w:rsid w:val="00FD7A2D"/>
    <w:rsid w:val="00FD7CD7"/>
    <w:rsid w:val="00FE0088"/>
    <w:rsid w:val="00FE12EE"/>
    <w:rsid w:val="00FE2CBB"/>
    <w:rsid w:val="00FE5A46"/>
    <w:rsid w:val="00FF5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 w:type="character" w:styleId="PlaceholderText">
    <w:name w:val="Placeholder Text"/>
    <w:basedOn w:val="DefaultParagraphFont"/>
    <w:uiPriority w:val="99"/>
    <w:semiHidden/>
    <w:rsid w:val="001225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tif"/><Relationship Id="rId28" Type="http://schemas.openxmlformats.org/officeDocument/2006/relationships/hyperlink" Target="https://www.zotero.org/google-docs/?e7MJz6" TargetMode="External"/><Relationship Id="rId10" Type="http://schemas.microsoft.com/office/2018/08/relationships/commentsExtensible" Target="commentsExtensible.xml"/><Relationship Id="rId19" Type="http://schemas.openxmlformats.org/officeDocument/2006/relationships/image" Target="media/image8.tiff"/><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227</TotalTime>
  <Pages>15</Pages>
  <Words>12719</Words>
  <Characters>72502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96</cp:revision>
  <cp:lastPrinted>2021-06-22T18:10:00Z</cp:lastPrinted>
  <dcterms:created xsi:type="dcterms:W3CDTF">2021-08-24T22:53:00Z</dcterms:created>
  <dcterms:modified xsi:type="dcterms:W3CDTF">2021-08-25T02:26:00Z</dcterms:modified>
</cp:coreProperties>
</file>