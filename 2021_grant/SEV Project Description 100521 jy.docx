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308BA9" w14:textId="717EBC56" w:rsidR="00B552D7" w:rsidRPr="00252D87" w:rsidRDefault="00B552D7" w:rsidP="008D1124">
      <w:pPr>
        <w:pStyle w:val="BodyA"/>
        <w:tabs>
          <w:tab w:val="left" w:pos="2070"/>
        </w:tabs>
        <w:rPr>
          <w:rFonts w:ascii="Arial" w:eastAsia="Arial" w:hAnsi="Arial" w:cs="Arial"/>
          <w:b/>
          <w:bCs/>
          <w:sz w:val="20"/>
          <w:szCs w:val="20"/>
          <w:lang w:val="en-US"/>
        </w:rPr>
      </w:pPr>
      <w:r w:rsidRPr="00252D87">
        <w:rPr>
          <w:rFonts w:ascii="Arial" w:hAnsi="Arial"/>
          <w:b/>
          <w:bCs/>
          <w:sz w:val="20"/>
          <w:szCs w:val="20"/>
          <w:lang w:val="en-US"/>
        </w:rPr>
        <w:t>Introduction, Questions, and Merits of the Proposed Research</w:t>
      </w:r>
    </w:p>
    <w:p w14:paraId="1FA43520" w14:textId="4BED1F95" w:rsidR="005D042A" w:rsidRDefault="005D042A" w:rsidP="005D042A">
      <w:pPr>
        <w:pStyle w:val="BodyA"/>
        <w:tabs>
          <w:tab w:val="left" w:pos="2070"/>
        </w:tabs>
        <w:rPr>
          <w:rFonts w:ascii="Arial" w:hAnsi="Arial"/>
          <w:sz w:val="20"/>
          <w:szCs w:val="20"/>
          <w:lang w:val="en-US"/>
        </w:rPr>
      </w:pPr>
      <w:r>
        <w:rPr>
          <w:rFonts w:ascii="Arial" w:hAnsi="Arial"/>
          <w:sz w:val="20"/>
          <w:szCs w:val="20"/>
          <w:lang w:val="en-US"/>
        </w:rPr>
        <w:t>Animal population dynamics are inextricably linked to resource quantity and quality through consumer foraging (Simpson et al. 2009). Mechanistically connecting resource variation to consumer population dynamics</w:t>
      </w:r>
      <w:r w:rsidRPr="00B74C0F">
        <w:rPr>
          <w:rFonts w:ascii="Arial" w:hAnsi="Arial"/>
          <w:sz w:val="20"/>
          <w:szCs w:val="20"/>
          <w:lang w:val="en-US"/>
        </w:rPr>
        <w:t xml:space="preserve"> </w:t>
      </w:r>
      <w:r>
        <w:rPr>
          <w:rFonts w:ascii="Arial" w:hAnsi="Arial"/>
          <w:sz w:val="20"/>
          <w:szCs w:val="20"/>
          <w:lang w:val="en-US"/>
        </w:rPr>
        <w:t xml:space="preserve">remains a challenge, however, because it requires integrating population and community ecology with plant and animal eco-physiology to understand consumer foraging behaviors. As global change rapidly alters resource landscapes, our proposal seeks to elucidate connections between resource variation and consumer foraging, physiology, and fitness. We combine approaches from multiple disciplines to quantify fundamental and realized dietary niches for the first time, </w:t>
      </w:r>
      <w:r w:rsidRPr="007F7D99">
        <w:rPr>
          <w:rFonts w:ascii="Arial" w:hAnsi="Arial"/>
          <w:sz w:val="20"/>
          <w:szCs w:val="20"/>
          <w:lang w:val="en-US"/>
        </w:rPr>
        <w:t xml:space="preserve">and we integrate numerous data streams using mechanistic foraging models to project changes in consumer diets and demography </w:t>
      </w:r>
      <w:r w:rsidR="007F7D99" w:rsidRPr="007F7D99">
        <w:rPr>
          <w:rFonts w:ascii="Arial" w:hAnsi="Arial"/>
          <w:sz w:val="20"/>
          <w:szCs w:val="20"/>
          <w:lang w:val="en-US"/>
        </w:rPr>
        <w:t>that result from</w:t>
      </w:r>
      <w:r w:rsidRPr="007F7D99">
        <w:rPr>
          <w:rFonts w:ascii="Arial" w:hAnsi="Arial"/>
          <w:sz w:val="20"/>
          <w:szCs w:val="20"/>
          <w:lang w:val="en-US"/>
        </w:rPr>
        <w:t xml:space="preserve"> increasing environmental stochasticity.</w:t>
      </w:r>
      <w:r>
        <w:rPr>
          <w:rFonts w:ascii="Arial" w:hAnsi="Arial"/>
          <w:sz w:val="20"/>
          <w:szCs w:val="20"/>
          <w:lang w:val="en-US"/>
        </w:rPr>
        <w:t xml:space="preserve"> This coupled theory-data framework will allow us to explore how climate-mediated changes in resource landscapes impact consumer population dynamics, community composition, and food web structure in rapidly changing ecosystems.</w:t>
      </w:r>
    </w:p>
    <w:p w14:paraId="7996D6BA" w14:textId="77777777" w:rsidR="005D042A" w:rsidRDefault="005D042A" w:rsidP="005D042A">
      <w:pPr>
        <w:pStyle w:val="BodyA"/>
        <w:rPr>
          <w:rFonts w:ascii="Arial" w:eastAsia="Arial" w:hAnsi="Arial" w:cs="Arial"/>
          <w:sz w:val="20"/>
          <w:szCs w:val="20"/>
          <w:lang w:val="en-US"/>
        </w:rPr>
      </w:pPr>
    </w:p>
    <w:p w14:paraId="2AB89010" w14:textId="3C7C4356" w:rsidR="005D042A" w:rsidRDefault="005D042A" w:rsidP="005D042A">
      <w:pPr>
        <w:pStyle w:val="BodyA"/>
        <w:ind w:firstLine="360"/>
        <w:rPr>
          <w:rFonts w:ascii="Arial" w:hAnsi="Arial"/>
          <w:sz w:val="20"/>
          <w:szCs w:val="20"/>
          <w:lang w:val="en-US"/>
        </w:rPr>
      </w:pPr>
      <w:r>
        <w:rPr>
          <w:rFonts w:ascii="Arial" w:hAnsi="Arial"/>
          <w:sz w:val="20"/>
          <w:szCs w:val="20"/>
          <w:lang w:val="en-US"/>
        </w:rPr>
        <w:t>Ecologists have long studied how abiotic (e.g., climate) and biotic (e.g., resource competition) processes interact to structure consumer populations and communities (Brown 1973, Kelt 2011)</w:t>
      </w:r>
      <w:r w:rsidR="00E21C73">
        <w:rPr>
          <w:rFonts w:ascii="Arial" w:hAnsi="Arial"/>
          <w:sz w:val="20"/>
          <w:szCs w:val="20"/>
          <w:lang w:val="en-US"/>
        </w:rPr>
        <w:t>. A</w:t>
      </w:r>
      <w:r>
        <w:rPr>
          <w:rFonts w:ascii="Arial" w:hAnsi="Arial"/>
          <w:sz w:val="20"/>
          <w:szCs w:val="20"/>
          <w:lang w:val="en-US"/>
        </w:rPr>
        <w:t>rid environments have proved to be model systems for examining consumer-resource dynamics (Polis 1991, Meserve et al. 1995, Chesson et al. 2004, Thibault et al. 2004, Kelt 2011) because they are subject to highly variable seasonal rainfall and primary production that regulate consumer populations from the bottom up (e.g.,</w:t>
      </w:r>
      <w:r>
        <w:rPr>
          <w:rFonts w:ascii="Arial" w:hAnsi="Arial"/>
          <w:i/>
          <w:iCs/>
          <w:sz w:val="20"/>
          <w:szCs w:val="20"/>
          <w:lang w:val="en-US"/>
        </w:rPr>
        <w:t xml:space="preserve"> </w:t>
      </w:r>
      <w:r>
        <w:rPr>
          <w:rFonts w:ascii="Arial" w:hAnsi="Arial"/>
          <w:sz w:val="20"/>
          <w:szCs w:val="20"/>
          <w:lang w:val="en-US"/>
        </w:rPr>
        <w:t xml:space="preserve">Guo and </w:t>
      </w:r>
      <w:r w:rsidR="005445F3">
        <w:rPr>
          <w:rFonts w:ascii="Arial" w:hAnsi="Arial"/>
          <w:sz w:val="20"/>
          <w:szCs w:val="20"/>
          <w:lang w:val="en-US"/>
        </w:rPr>
        <w:t>B</w:t>
      </w:r>
      <w:r>
        <w:rPr>
          <w:rFonts w:ascii="Arial" w:hAnsi="Arial"/>
          <w:sz w:val="20"/>
          <w:szCs w:val="20"/>
          <w:lang w:val="en-US"/>
        </w:rPr>
        <w:t xml:space="preserve">rown 1996, Guo et al. 2002). For example, small mammal populations in the American Southwest respond rapidly and positively to rainfall-driven increases in resources, so much so that temporal variation in resource abundance can drive community composition (Brown 1973, Ernest et al. 2000, Lima et al. 2008, </w:t>
      </w:r>
      <w:proofErr w:type="spellStart"/>
      <w:r>
        <w:rPr>
          <w:rFonts w:ascii="Arial" w:hAnsi="Arial"/>
          <w:sz w:val="20"/>
          <w:szCs w:val="20"/>
          <w:lang w:val="en-US"/>
        </w:rPr>
        <w:t>Previtali</w:t>
      </w:r>
      <w:proofErr w:type="spellEnd"/>
      <w:r>
        <w:rPr>
          <w:rFonts w:ascii="Arial" w:hAnsi="Arial"/>
          <w:sz w:val="20"/>
          <w:szCs w:val="20"/>
          <w:lang w:val="en-US"/>
        </w:rPr>
        <w:t xml:space="preserve"> et al. 2009). However, studies of consumer-resource dynamics in these systems often rely on correlative approaches that link precipitation or primary production to changes in abundance and community composition (Ernest et al. 2000, Lima et al. 2008, Thibault et al. 2010), while the proximate mechanisms regulating these dynamics are rarely explored. Recent studies have shown that intra-specific variation in foraging can dictate individual fitness and, by extension, how population and community dynamics change with environmental stochasticity (McGill et al. 2006, Kearney and Porter 2006, Messier et al. 2010, </w:t>
      </w:r>
      <w:proofErr w:type="spellStart"/>
      <w:r>
        <w:rPr>
          <w:rFonts w:ascii="Arial" w:hAnsi="Arial"/>
          <w:sz w:val="20"/>
          <w:szCs w:val="20"/>
          <w:lang w:val="en-US"/>
        </w:rPr>
        <w:t>Violle</w:t>
      </w:r>
      <w:proofErr w:type="spellEnd"/>
      <w:r>
        <w:rPr>
          <w:rFonts w:ascii="Arial" w:hAnsi="Arial"/>
          <w:sz w:val="20"/>
          <w:szCs w:val="20"/>
          <w:lang w:val="en-US"/>
        </w:rPr>
        <w:t xml:space="preserve"> et al. 2012, Manlick et al. 2021). Nevertheless, a mechanistic framework </w:t>
      </w:r>
      <w:r w:rsidR="00F27987">
        <w:rPr>
          <w:rFonts w:ascii="Arial" w:hAnsi="Arial"/>
          <w:sz w:val="20"/>
          <w:szCs w:val="20"/>
          <w:lang w:val="en-US"/>
        </w:rPr>
        <w:t xml:space="preserve">linking </w:t>
      </w:r>
      <w:r>
        <w:rPr>
          <w:rFonts w:ascii="Arial" w:hAnsi="Arial"/>
          <w:sz w:val="20"/>
          <w:szCs w:val="20"/>
          <w:lang w:val="en-US"/>
        </w:rPr>
        <w:t xml:space="preserve">individual foraging, fitness, and population dynamics is lacking. </w:t>
      </w:r>
    </w:p>
    <w:p w14:paraId="057B7E46" w14:textId="77777777" w:rsidR="005D042A" w:rsidRDefault="005D042A" w:rsidP="005D042A">
      <w:pPr>
        <w:pStyle w:val="BodyA"/>
        <w:ind w:firstLine="360"/>
        <w:rPr>
          <w:rFonts w:ascii="Arial" w:hAnsi="Arial"/>
          <w:sz w:val="20"/>
          <w:szCs w:val="20"/>
          <w:lang w:val="en-US"/>
        </w:rPr>
      </w:pPr>
    </w:p>
    <w:p w14:paraId="1D0CAE66" w14:textId="10A2712F" w:rsidR="00315672" w:rsidRPr="00CD2630" w:rsidRDefault="00315672" w:rsidP="00315672">
      <w:pPr>
        <w:pStyle w:val="BodyA"/>
        <w:ind w:firstLine="360"/>
        <w:rPr>
          <w:rFonts w:ascii="Arial" w:hAnsi="Arial"/>
          <w:sz w:val="20"/>
          <w:szCs w:val="20"/>
          <w:lang w:val="en-US"/>
        </w:rPr>
      </w:pPr>
      <w:r w:rsidRPr="009354DF">
        <w:rPr>
          <w:rFonts w:ascii="Arial" w:hAnsi="Arial"/>
          <w:sz w:val="20"/>
          <w:szCs w:val="20"/>
          <w:lang w:val="en-US"/>
        </w:rPr>
        <w:t>Our propos</w:t>
      </w:r>
      <w:r w:rsidR="005206E1">
        <w:rPr>
          <w:rFonts w:ascii="Arial" w:hAnsi="Arial"/>
          <w:sz w:val="20"/>
          <w:szCs w:val="20"/>
          <w:lang w:val="en-US"/>
        </w:rPr>
        <w:t>ed work</w:t>
      </w:r>
      <w:r w:rsidRPr="009354DF">
        <w:rPr>
          <w:rFonts w:ascii="Arial" w:hAnsi="Arial"/>
          <w:sz w:val="20"/>
          <w:szCs w:val="20"/>
          <w:lang w:val="en-US"/>
        </w:rPr>
        <w:t xml:space="preserve"> focuses on </w:t>
      </w:r>
      <w:r>
        <w:rPr>
          <w:rFonts w:ascii="Arial" w:hAnsi="Arial"/>
          <w:sz w:val="20"/>
          <w:szCs w:val="20"/>
          <w:lang w:val="en-US"/>
        </w:rPr>
        <w:t xml:space="preserve">small mammals at </w:t>
      </w:r>
      <w:r w:rsidRPr="009354DF">
        <w:rPr>
          <w:rFonts w:ascii="Arial" w:hAnsi="Arial"/>
          <w:sz w:val="20"/>
          <w:szCs w:val="20"/>
          <w:lang w:val="en-US"/>
        </w:rPr>
        <w:t xml:space="preserve">the Sevilleta long-term ecological research </w:t>
      </w:r>
      <w:r w:rsidR="003C29FA">
        <w:rPr>
          <w:rFonts w:ascii="Arial" w:hAnsi="Arial"/>
          <w:sz w:val="20"/>
          <w:szCs w:val="20"/>
          <w:lang w:val="en-US"/>
        </w:rPr>
        <w:t xml:space="preserve">site </w:t>
      </w:r>
      <w:r w:rsidRPr="009354DF">
        <w:rPr>
          <w:rFonts w:ascii="Arial" w:hAnsi="Arial"/>
          <w:sz w:val="20"/>
          <w:szCs w:val="20"/>
          <w:lang w:val="en-US"/>
        </w:rPr>
        <w:t>(</w:t>
      </w:r>
      <w:r>
        <w:rPr>
          <w:rFonts w:ascii="Arial" w:hAnsi="Arial"/>
          <w:sz w:val="20"/>
          <w:szCs w:val="20"/>
          <w:lang w:val="en-US"/>
        </w:rPr>
        <w:t>SEV-</w:t>
      </w:r>
      <w:r w:rsidRPr="009354DF">
        <w:rPr>
          <w:rFonts w:ascii="Arial" w:hAnsi="Arial"/>
          <w:sz w:val="20"/>
          <w:szCs w:val="20"/>
          <w:lang w:val="en-US"/>
        </w:rPr>
        <w:t xml:space="preserve">LTER) site in the </w:t>
      </w:r>
      <w:r w:rsidR="00E13108">
        <w:rPr>
          <w:rFonts w:ascii="Arial" w:hAnsi="Arial"/>
          <w:sz w:val="20"/>
          <w:szCs w:val="20"/>
          <w:lang w:val="en-US"/>
        </w:rPr>
        <w:t xml:space="preserve">northern </w:t>
      </w:r>
      <w:proofErr w:type="spellStart"/>
      <w:r w:rsidRPr="009354DF">
        <w:rPr>
          <w:rFonts w:ascii="Arial" w:hAnsi="Arial"/>
          <w:sz w:val="20"/>
          <w:szCs w:val="20"/>
          <w:lang w:val="en-US"/>
        </w:rPr>
        <w:t>Chihuahuan</w:t>
      </w:r>
      <w:proofErr w:type="spellEnd"/>
      <w:r w:rsidRPr="009354DF">
        <w:rPr>
          <w:rFonts w:ascii="Arial" w:hAnsi="Arial"/>
          <w:sz w:val="20"/>
          <w:szCs w:val="20"/>
          <w:lang w:val="en-US"/>
        </w:rPr>
        <w:t xml:space="preserve"> Desert.</w:t>
      </w:r>
      <w:r>
        <w:rPr>
          <w:rFonts w:ascii="Arial" w:hAnsi="Arial"/>
          <w:sz w:val="20"/>
          <w:szCs w:val="20"/>
          <w:lang w:val="en-US"/>
        </w:rPr>
        <w:t xml:space="preserve"> </w:t>
      </w:r>
      <w:r w:rsidRPr="009354DF">
        <w:rPr>
          <w:rFonts w:ascii="Arial" w:hAnsi="Arial"/>
          <w:sz w:val="20"/>
          <w:szCs w:val="20"/>
          <w:lang w:val="en-US"/>
        </w:rPr>
        <w:t xml:space="preserve">Published descriptions of small mammal </w:t>
      </w:r>
      <w:r>
        <w:rPr>
          <w:rFonts w:ascii="Arial" w:hAnsi="Arial"/>
          <w:sz w:val="20"/>
          <w:szCs w:val="20"/>
          <w:lang w:val="en-US"/>
        </w:rPr>
        <w:t>foraging</w:t>
      </w:r>
      <w:r w:rsidRPr="009354DF">
        <w:rPr>
          <w:rFonts w:ascii="Arial" w:hAnsi="Arial"/>
          <w:sz w:val="20"/>
          <w:szCs w:val="20"/>
          <w:lang w:val="en-US"/>
        </w:rPr>
        <w:t xml:space="preserve"> in </w:t>
      </w:r>
      <w:r>
        <w:rPr>
          <w:rFonts w:ascii="Arial" w:hAnsi="Arial"/>
          <w:sz w:val="20"/>
          <w:szCs w:val="20"/>
          <w:lang w:val="en-US"/>
        </w:rPr>
        <w:t>this region</w:t>
      </w:r>
      <w:r w:rsidRPr="009354DF">
        <w:rPr>
          <w:rFonts w:ascii="Arial" w:hAnsi="Arial"/>
          <w:sz w:val="20"/>
          <w:szCs w:val="20"/>
          <w:lang w:val="en-US"/>
        </w:rPr>
        <w:t xml:space="preserve"> have revealed considerable variation within and among species (e.g., </w:t>
      </w:r>
      <w:proofErr w:type="spellStart"/>
      <w:r w:rsidRPr="009354DF">
        <w:rPr>
          <w:rFonts w:ascii="Arial" w:hAnsi="Arial"/>
          <w:sz w:val="20"/>
          <w:szCs w:val="20"/>
          <w:lang w:val="en-US"/>
        </w:rPr>
        <w:t>Vorhies</w:t>
      </w:r>
      <w:proofErr w:type="spellEnd"/>
      <w:r w:rsidRPr="009354DF">
        <w:rPr>
          <w:rFonts w:ascii="Arial" w:hAnsi="Arial"/>
          <w:sz w:val="20"/>
          <w:szCs w:val="20"/>
          <w:lang w:val="en-US"/>
        </w:rPr>
        <w:t xml:space="preserve"> and Taylor 1922, Brown and Lieberman 1973, Reichman 1975, Stamp and </w:t>
      </w:r>
      <w:proofErr w:type="spellStart"/>
      <w:r w:rsidRPr="009354DF">
        <w:rPr>
          <w:rFonts w:ascii="Arial" w:hAnsi="Arial"/>
          <w:sz w:val="20"/>
          <w:szCs w:val="20"/>
          <w:lang w:val="en-US"/>
        </w:rPr>
        <w:t>Ohmart</w:t>
      </w:r>
      <w:proofErr w:type="spellEnd"/>
      <w:r w:rsidRPr="009354DF">
        <w:rPr>
          <w:rFonts w:ascii="Arial" w:hAnsi="Arial"/>
          <w:sz w:val="20"/>
          <w:szCs w:val="20"/>
          <w:lang w:val="en-US"/>
        </w:rPr>
        <w:t xml:space="preserve"> 1978, Price and Reichman 1987, Hope and Parmenter 2007), </w:t>
      </w:r>
      <w:r>
        <w:rPr>
          <w:rFonts w:ascii="Arial" w:hAnsi="Arial"/>
          <w:sz w:val="20"/>
          <w:szCs w:val="20"/>
          <w:lang w:val="en-US"/>
        </w:rPr>
        <w:t>though</w:t>
      </w:r>
      <w:r w:rsidRPr="009354DF">
        <w:rPr>
          <w:rFonts w:ascii="Arial" w:hAnsi="Arial"/>
          <w:sz w:val="20"/>
          <w:szCs w:val="20"/>
          <w:lang w:val="en-US"/>
        </w:rPr>
        <w:t xml:space="preserve"> the causes and consequences of this </w:t>
      </w:r>
      <w:r>
        <w:rPr>
          <w:rFonts w:ascii="Arial" w:hAnsi="Arial"/>
          <w:sz w:val="20"/>
          <w:szCs w:val="20"/>
          <w:lang w:val="en-US"/>
        </w:rPr>
        <w:t xml:space="preserve">diet </w:t>
      </w:r>
      <w:r w:rsidRPr="009354DF">
        <w:rPr>
          <w:rFonts w:ascii="Arial" w:hAnsi="Arial"/>
          <w:sz w:val="20"/>
          <w:szCs w:val="20"/>
          <w:lang w:val="en-US"/>
        </w:rPr>
        <w:t>variation remain uncertain.</w:t>
      </w:r>
      <w:r>
        <w:rPr>
          <w:rFonts w:ascii="Arial" w:hAnsi="Arial"/>
          <w:sz w:val="20"/>
          <w:szCs w:val="20"/>
          <w:lang w:val="en-US"/>
        </w:rPr>
        <w:t xml:space="preserve"> For example, resource quality, and especially the concentration of metabolites with both nutritive (primary metabolites) and defensive properties (secondary metabolites), likely affect consumer foraging and fitness (Freeland and Janzen 1974, Kohl et al. 2015).</w:t>
      </w:r>
      <w:r w:rsidRPr="00C90841">
        <w:rPr>
          <w:rFonts w:ascii="Arial" w:hAnsi="Arial"/>
          <w:sz w:val="20"/>
          <w:szCs w:val="20"/>
          <w:lang w:val="en-US"/>
        </w:rPr>
        <w:t xml:space="preserve"> </w:t>
      </w:r>
      <w:r>
        <w:rPr>
          <w:rFonts w:ascii="Arial" w:hAnsi="Arial"/>
          <w:sz w:val="20"/>
          <w:szCs w:val="20"/>
          <w:lang w:val="en-US"/>
        </w:rPr>
        <w:t>Moreover, both resource quantity</w:t>
      </w:r>
      <w:r w:rsidR="00C21835">
        <w:rPr>
          <w:rFonts w:ascii="Arial" w:hAnsi="Arial"/>
          <w:sz w:val="20"/>
          <w:szCs w:val="20"/>
          <w:lang w:val="en-US"/>
        </w:rPr>
        <w:t xml:space="preserve"> and quality</w:t>
      </w:r>
      <w:r>
        <w:rPr>
          <w:rFonts w:ascii="Arial" w:hAnsi="Arial"/>
          <w:sz w:val="20"/>
          <w:szCs w:val="20"/>
          <w:lang w:val="en-US"/>
        </w:rPr>
        <w:t xml:space="preserve"> interact with climatic variation to give rise to resource landscapes, which largely constrain consumer foraging, physiology, and fitness (Ritchie 1990, Newton 1993, Atkinson and Ramsay 1995, Keech et al. 2000).</w:t>
      </w:r>
      <w:r w:rsidRPr="00C90841">
        <w:rPr>
          <w:rFonts w:ascii="Arial" w:hAnsi="Arial"/>
          <w:sz w:val="20"/>
          <w:szCs w:val="20"/>
          <w:lang w:val="en-US"/>
        </w:rPr>
        <w:t xml:space="preserve"> </w:t>
      </w:r>
      <w:r>
        <w:rPr>
          <w:rFonts w:ascii="Arial" w:hAnsi="Arial"/>
          <w:sz w:val="20"/>
          <w:szCs w:val="20"/>
          <w:lang w:val="en-US"/>
        </w:rPr>
        <w:t xml:space="preserve">New understanding requires linking resource landscapes to properties like individual body condition, survival, and reproduction that ultimately determine population and community dynamics. To our knowledge, no study has quantitatively linked resource quantity and quality to vertebrate physiology and demography at seasonal timescales, likely because of the historical challenge to collect relevant data simultaneously (Millar and </w:t>
      </w:r>
      <w:proofErr w:type="spellStart"/>
      <w:r>
        <w:rPr>
          <w:rFonts w:ascii="Arial" w:hAnsi="Arial"/>
          <w:sz w:val="20"/>
          <w:szCs w:val="20"/>
          <w:lang w:val="en-US"/>
        </w:rPr>
        <w:t>Schieck</w:t>
      </w:r>
      <w:proofErr w:type="spellEnd"/>
      <w:r>
        <w:rPr>
          <w:rFonts w:ascii="Arial" w:hAnsi="Arial"/>
          <w:sz w:val="20"/>
          <w:szCs w:val="20"/>
          <w:lang w:val="en-US"/>
        </w:rPr>
        <w:t xml:space="preserve"> 1986, </w:t>
      </w:r>
      <w:proofErr w:type="spellStart"/>
      <w:r>
        <w:rPr>
          <w:rFonts w:ascii="Arial" w:hAnsi="Arial"/>
          <w:sz w:val="20"/>
          <w:szCs w:val="20"/>
          <w:lang w:val="en-US"/>
        </w:rPr>
        <w:t>Hickling</w:t>
      </w:r>
      <w:proofErr w:type="spellEnd"/>
      <w:r>
        <w:rPr>
          <w:rFonts w:ascii="Arial" w:hAnsi="Arial"/>
          <w:sz w:val="20"/>
          <w:szCs w:val="20"/>
          <w:lang w:val="en-US"/>
        </w:rPr>
        <w:t xml:space="preserve"> et al. 1991, </w:t>
      </w:r>
      <w:proofErr w:type="spellStart"/>
      <w:r>
        <w:rPr>
          <w:rFonts w:ascii="Arial" w:hAnsi="Arial"/>
          <w:sz w:val="20"/>
          <w:szCs w:val="20"/>
          <w:lang w:val="en-US"/>
        </w:rPr>
        <w:t>Schulte-Hostedde</w:t>
      </w:r>
      <w:proofErr w:type="spellEnd"/>
      <w:r>
        <w:rPr>
          <w:rFonts w:ascii="Arial" w:hAnsi="Arial"/>
          <w:sz w:val="20"/>
          <w:szCs w:val="20"/>
          <w:lang w:val="en-US"/>
        </w:rPr>
        <w:t xml:space="preserve"> et al. 2001). A framework to do so would be powerful, as it could be used to establish a general theory of consumer foraging behaviors in resource-limited ecosystems and could test predictions about how populations and communities respond to environmental change. Using small mammals at the SEV-LTER as a model system, our project will accomplish this by addressing three questions:</w:t>
      </w:r>
    </w:p>
    <w:p w14:paraId="4D3070BE" w14:textId="77777777" w:rsidR="00DC58A7" w:rsidRDefault="00DC58A7" w:rsidP="00DC58A7">
      <w:pPr>
        <w:pStyle w:val="BodyAA"/>
        <w:tabs>
          <w:tab w:val="left" w:pos="2070"/>
        </w:tabs>
        <w:ind w:firstLine="360"/>
        <w:rPr>
          <w:rFonts w:ascii="Arial" w:eastAsia="Arial" w:hAnsi="Arial" w:cs="Arial"/>
          <w:sz w:val="20"/>
          <w:szCs w:val="20"/>
          <w:lang w:val="en-US"/>
        </w:rPr>
      </w:pPr>
    </w:p>
    <w:p w14:paraId="0153A051" w14:textId="7C8A8E1D" w:rsidR="005D042A" w:rsidRDefault="00DC58A7" w:rsidP="00492C83">
      <w:pPr>
        <w:widowControl w:val="0"/>
        <w:tabs>
          <w:tab w:val="left" w:pos="432"/>
        </w:tabs>
        <w:suppressAutoHyphens/>
        <w:rPr>
          <w:rFonts w:ascii="Arial" w:hAnsi="Arial"/>
          <w:b/>
          <w:bCs/>
          <w:i/>
          <w:iCs/>
        </w:rPr>
      </w:pPr>
      <w:r w:rsidRPr="001939D7">
        <w:rPr>
          <w:rFonts w:ascii="Arial" w:hAnsi="Arial"/>
          <w:b/>
          <w:bCs/>
          <w:i/>
          <w:iCs/>
          <w:sz w:val="20"/>
          <w:szCs w:val="20"/>
        </w:rPr>
        <w:t xml:space="preserve">Q1: How does temporal variation in </w:t>
      </w:r>
      <w:r>
        <w:rPr>
          <w:rFonts w:ascii="Arial" w:hAnsi="Arial"/>
          <w:b/>
          <w:bCs/>
          <w:i/>
          <w:iCs/>
          <w:sz w:val="20"/>
          <w:szCs w:val="20"/>
        </w:rPr>
        <w:t>resource abundance and diversity</w:t>
      </w:r>
      <w:r w:rsidRPr="001939D7">
        <w:rPr>
          <w:rFonts w:ascii="Arial" w:hAnsi="Arial"/>
          <w:b/>
          <w:bCs/>
          <w:i/>
          <w:iCs/>
          <w:sz w:val="20"/>
          <w:szCs w:val="20"/>
        </w:rPr>
        <w:t xml:space="preserve"> influence individual- and population-level resource use in the small mammal community?</w:t>
      </w:r>
    </w:p>
    <w:p w14:paraId="58EC4E1B" w14:textId="77777777" w:rsidR="00597CEC" w:rsidRPr="00492C83" w:rsidRDefault="00597CEC" w:rsidP="00492C83">
      <w:pPr>
        <w:widowControl w:val="0"/>
        <w:tabs>
          <w:tab w:val="left" w:pos="432"/>
        </w:tabs>
        <w:suppressAutoHyphens/>
        <w:rPr>
          <w:rFonts w:ascii="Arial" w:hAnsi="Arial"/>
          <w:b/>
          <w:bCs/>
          <w:i/>
          <w:iCs/>
        </w:rPr>
      </w:pPr>
    </w:p>
    <w:p w14:paraId="11BC4DF7" w14:textId="2AAC8506" w:rsidR="00D07BFE" w:rsidRPr="007416A5" w:rsidRDefault="00DC58A7" w:rsidP="007416A5">
      <w:pPr>
        <w:widowControl w:val="0"/>
        <w:tabs>
          <w:tab w:val="left" w:pos="432"/>
        </w:tabs>
        <w:suppressAutoHyphens/>
        <w:rPr>
          <w:rFonts w:ascii="Arial" w:hAnsi="Arial"/>
          <w:b/>
          <w:bCs/>
          <w:i/>
          <w:iCs/>
          <w:sz w:val="20"/>
          <w:szCs w:val="20"/>
        </w:rPr>
      </w:pPr>
      <w:r w:rsidRPr="003A2EB8">
        <w:rPr>
          <w:rFonts w:ascii="Arial" w:hAnsi="Arial"/>
          <w:b/>
          <w:bCs/>
          <w:i/>
          <w:iCs/>
          <w:sz w:val="20"/>
          <w:szCs w:val="20"/>
        </w:rPr>
        <w:t>Q2: Do resources of different nutritional quality––nitrogen content, seed size, secondary metabolites, non-structural carbohydrates––correlate with consumer functional characteristics, including body condition, gut microbiome composition, and survival?</w:t>
      </w:r>
    </w:p>
    <w:p w14:paraId="01B343A3" w14:textId="1D71071D" w:rsidR="00B552D7" w:rsidRPr="008A66E5" w:rsidRDefault="001E554D" w:rsidP="008A66E5">
      <w:pPr>
        <w:rPr>
          <w:rFonts w:ascii="Arial" w:hAnsi="Arial"/>
          <w:b/>
          <w:bCs/>
          <w:i/>
          <w:iCs/>
          <w:sz w:val="20"/>
          <w:szCs w:val="20"/>
          <w:lang w:val="nl-NL"/>
        </w:rPr>
      </w:pPr>
      <w:r>
        <w:rPr>
          <w:rFonts w:ascii="Arial" w:hAnsi="Arial"/>
          <w:noProof/>
          <w:sz w:val="20"/>
          <w:szCs w:val="20"/>
        </w:rPr>
        <w:lastRenderedPageBreak/>
        <mc:AlternateContent>
          <mc:Choice Requires="wpg">
            <w:drawing>
              <wp:anchor distT="0" distB="0" distL="114300" distR="114300" simplePos="0" relativeHeight="251752448" behindDoc="0" locked="0" layoutInCell="1" allowOverlap="1" wp14:anchorId="02C5D3C5" wp14:editId="6D4688D9">
                <wp:simplePos x="0" y="0"/>
                <wp:positionH relativeFrom="column">
                  <wp:posOffset>0</wp:posOffset>
                </wp:positionH>
                <wp:positionV relativeFrom="paragraph">
                  <wp:posOffset>385242</wp:posOffset>
                </wp:positionV>
                <wp:extent cx="6056630" cy="3728720"/>
                <wp:effectExtent l="0" t="0" r="0" b="0"/>
                <wp:wrapTight wrapText="bothSides">
                  <wp:wrapPolygon edited="0">
                    <wp:start x="91" y="0"/>
                    <wp:lineTo x="91" y="14125"/>
                    <wp:lineTo x="226" y="21409"/>
                    <wp:lineTo x="21333" y="21409"/>
                    <wp:lineTo x="21423" y="0"/>
                    <wp:lineTo x="91" y="0"/>
                  </wp:wrapPolygon>
                </wp:wrapTight>
                <wp:docPr id="1" name="Group 1"/>
                <wp:cNvGraphicFramePr/>
                <a:graphic xmlns:a="http://schemas.openxmlformats.org/drawingml/2006/main">
                  <a:graphicData uri="http://schemas.microsoft.com/office/word/2010/wordprocessingGroup">
                    <wpg:wgp>
                      <wpg:cNvGrpSpPr/>
                      <wpg:grpSpPr>
                        <a:xfrm>
                          <a:off x="0" y="0"/>
                          <a:ext cx="6056630" cy="3728720"/>
                          <a:chOff x="0" y="0"/>
                          <a:chExt cx="6056630" cy="3728935"/>
                        </a:xfrm>
                      </wpg:grpSpPr>
                      <wps:wsp>
                        <wps:cNvPr id="12" name="Text Box 12"/>
                        <wps:cNvSpPr txBox="1"/>
                        <wps:spPr>
                          <a:xfrm>
                            <a:off x="0" y="2519916"/>
                            <a:ext cx="6056630" cy="1209019"/>
                          </a:xfrm>
                          <a:prstGeom prst="rect">
                            <a:avLst/>
                          </a:prstGeom>
                          <a:noFill/>
                          <a:ln w="6350">
                            <a:noFill/>
                          </a:ln>
                        </wps:spPr>
                        <wps:txbx>
                          <w:txbxContent>
                            <w:p w14:paraId="46D860F7" w14:textId="62A1FD0B" w:rsidR="006160F9" w:rsidRPr="00EB3A59" w:rsidRDefault="006160F9" w:rsidP="006160F9">
                              <w:pPr>
                                <w:pStyle w:val="Body"/>
                                <w:rPr>
                                  <w:rFonts w:ascii="Arial" w:hAnsi="Arial"/>
                                  <w:sz w:val="18"/>
                                  <w:szCs w:val="18"/>
                                  <w:lang w:val="en-US"/>
                                </w:rPr>
                              </w:pPr>
                              <w:r w:rsidRPr="009478AF">
                                <w:rPr>
                                  <w:rFonts w:ascii="Arial" w:hAnsi="Arial" w:cs="Arial"/>
                                  <w:b/>
                                  <w:bCs/>
                                  <w:sz w:val="18"/>
                                  <w:szCs w:val="18"/>
                                </w:rPr>
                                <w:t>Figure 1</w:t>
                              </w:r>
                              <w:r w:rsidRPr="00A84936">
                                <w:rPr>
                                  <w:rFonts w:ascii="Arial" w:hAnsi="Arial" w:cs="Arial"/>
                                  <w:sz w:val="18"/>
                                  <w:szCs w:val="18"/>
                                </w:rPr>
                                <w:t xml:space="preserve">. </w:t>
                              </w:r>
                              <w:r w:rsidR="00680F79" w:rsidRPr="00EB3A59">
                                <w:rPr>
                                  <w:rFonts w:ascii="Arial" w:hAnsi="Arial"/>
                                  <w:sz w:val="18"/>
                                  <w:szCs w:val="18"/>
                                  <w:lang w:val="en-US"/>
                                </w:rPr>
                                <w:t xml:space="preserve">Schematic diagram </w:t>
                              </w:r>
                              <w:r w:rsidR="00680F79">
                                <w:rPr>
                                  <w:rFonts w:ascii="Arial" w:hAnsi="Arial"/>
                                  <w:sz w:val="18"/>
                                  <w:szCs w:val="18"/>
                                  <w:lang w:val="en-US"/>
                                </w:rPr>
                                <w:t>of</w:t>
                              </w:r>
                              <w:r w:rsidR="00680F79" w:rsidRPr="00EB3A59">
                                <w:rPr>
                                  <w:rFonts w:ascii="Arial" w:hAnsi="Arial"/>
                                  <w:sz w:val="18"/>
                                  <w:szCs w:val="18"/>
                                  <w:lang w:val="en-US"/>
                                </w:rPr>
                                <w:t xml:space="preserve"> empirical data</w:t>
                              </w:r>
                              <w:r w:rsidR="00680F79">
                                <w:rPr>
                                  <w:rFonts w:ascii="Arial" w:hAnsi="Arial"/>
                                  <w:sz w:val="18"/>
                                  <w:szCs w:val="18"/>
                                  <w:lang w:val="en-US"/>
                                </w:rPr>
                                <w:t xml:space="preserve"> (left)</w:t>
                              </w:r>
                              <w:r w:rsidR="00680F79" w:rsidRPr="00EB3A59">
                                <w:rPr>
                                  <w:rFonts w:ascii="Arial" w:hAnsi="Arial"/>
                                  <w:sz w:val="18"/>
                                  <w:szCs w:val="18"/>
                                  <w:lang w:val="en-US"/>
                                </w:rPr>
                                <w:t xml:space="preserve"> on </w:t>
                              </w:r>
                              <w:r w:rsidR="00680F79">
                                <w:rPr>
                                  <w:rFonts w:ascii="Arial" w:hAnsi="Arial"/>
                                  <w:sz w:val="18"/>
                                  <w:szCs w:val="18"/>
                                  <w:lang w:val="en-US"/>
                                </w:rPr>
                                <w:t xml:space="preserve">consumer foraging and </w:t>
                              </w:r>
                              <w:r w:rsidR="00680F79" w:rsidRPr="00EB3A59">
                                <w:rPr>
                                  <w:rFonts w:ascii="Arial" w:hAnsi="Arial"/>
                                  <w:sz w:val="18"/>
                                  <w:szCs w:val="18"/>
                                  <w:lang w:val="en-US"/>
                                </w:rPr>
                                <w:t>resource availability (ANPP)</w:t>
                              </w:r>
                              <w:r w:rsidR="00680F79">
                                <w:rPr>
                                  <w:rFonts w:ascii="Arial" w:hAnsi="Arial"/>
                                  <w:sz w:val="18"/>
                                  <w:szCs w:val="18"/>
                                  <w:lang w:val="en-US"/>
                                </w:rPr>
                                <w:t xml:space="preserve"> to be combined as measures of foraging dynamics.</w:t>
                              </w:r>
                              <w:r w:rsidR="00680F79" w:rsidRPr="00EB3A59">
                                <w:rPr>
                                  <w:rFonts w:ascii="Arial" w:hAnsi="Arial"/>
                                  <w:sz w:val="18"/>
                                  <w:szCs w:val="18"/>
                                  <w:lang w:val="en-US"/>
                                </w:rPr>
                                <w:t xml:space="preserve"> </w:t>
                              </w:r>
                              <w:r w:rsidR="00680F79">
                                <w:rPr>
                                  <w:rFonts w:ascii="Arial" w:hAnsi="Arial"/>
                                  <w:sz w:val="18"/>
                                  <w:szCs w:val="18"/>
                                  <w:lang w:val="en-US"/>
                                </w:rPr>
                                <w:t xml:space="preserve">Consumer </w:t>
                              </w:r>
                              <w:r w:rsidR="00680F79" w:rsidRPr="00EB3A59">
                                <w:rPr>
                                  <w:rFonts w:ascii="Arial" w:hAnsi="Arial"/>
                                  <w:sz w:val="18"/>
                                  <w:szCs w:val="18"/>
                                  <w:lang w:val="en-US"/>
                                </w:rPr>
                                <w:t>diet composition</w:t>
                              </w:r>
                              <w:r w:rsidR="00680F79">
                                <w:rPr>
                                  <w:rFonts w:ascii="Arial" w:hAnsi="Arial"/>
                                  <w:sz w:val="18"/>
                                  <w:szCs w:val="18"/>
                                  <w:lang w:val="en-US"/>
                                </w:rPr>
                                <w:t xml:space="preserve"> will be derived from fecal DNA metabarcoding and stable isotope analysis (top row), while ANPP will be combined with </w:t>
                              </w:r>
                              <w:r w:rsidR="00680F79" w:rsidRPr="00EB3A59">
                                <w:rPr>
                                  <w:rFonts w:ascii="Arial" w:hAnsi="Arial"/>
                                  <w:sz w:val="18"/>
                                  <w:szCs w:val="18"/>
                                  <w:lang w:val="en-US"/>
                                </w:rPr>
                                <w:t>plant nutritional traits</w:t>
                              </w:r>
                              <w:r w:rsidR="00680F79">
                                <w:rPr>
                                  <w:rFonts w:ascii="Arial" w:hAnsi="Arial"/>
                                  <w:sz w:val="18"/>
                                  <w:szCs w:val="18"/>
                                  <w:lang w:val="en-US"/>
                                </w:rPr>
                                <w:t xml:space="preserve"> and a mechanistic foraging model to develop a foraging niche space that will be analyzed with a diffusion map (bottom row). Data streams will </w:t>
                              </w:r>
                              <w:r w:rsidR="00680F79" w:rsidRPr="00EB3A59">
                                <w:rPr>
                                  <w:rFonts w:ascii="Arial" w:hAnsi="Arial"/>
                                  <w:sz w:val="18"/>
                                  <w:szCs w:val="18"/>
                                  <w:lang w:val="en-US"/>
                                </w:rPr>
                                <w:t xml:space="preserve">be combined to </w:t>
                              </w:r>
                              <w:r w:rsidR="00680F79">
                                <w:rPr>
                                  <w:rFonts w:ascii="Arial" w:hAnsi="Arial"/>
                                  <w:sz w:val="18"/>
                                  <w:szCs w:val="18"/>
                                  <w:lang w:val="en-US"/>
                                </w:rPr>
                                <w:t>compare observed foraging strategies (white/black rats) against simulated strategies (open circles) describing the foraging niche manifold. Realized strategies will then be linked to consumer</w:t>
                              </w:r>
                              <w:r w:rsidR="00680F79" w:rsidRPr="00EB3A59">
                                <w:rPr>
                                  <w:rFonts w:ascii="Arial" w:hAnsi="Arial"/>
                                  <w:sz w:val="18"/>
                                  <w:szCs w:val="18"/>
                                  <w:lang w:val="en-US"/>
                                </w:rPr>
                                <w:t xml:space="preserve"> </w:t>
                              </w:r>
                              <w:r w:rsidR="00680F79">
                                <w:rPr>
                                  <w:rFonts w:ascii="Arial" w:hAnsi="Arial"/>
                                  <w:sz w:val="18"/>
                                  <w:szCs w:val="18"/>
                                  <w:lang w:val="en-US"/>
                                </w:rPr>
                                <w:t>physiology (</w:t>
                              </w:r>
                              <w:r w:rsidR="00680F79" w:rsidRPr="00EB3A59">
                                <w:rPr>
                                  <w:rFonts w:ascii="Arial" w:hAnsi="Arial"/>
                                  <w:sz w:val="18"/>
                                  <w:szCs w:val="18"/>
                                  <w:lang w:val="en-US"/>
                                </w:rPr>
                                <w:t>body condition, gut microbiome composition</w:t>
                              </w:r>
                              <w:r w:rsidR="00680F79">
                                <w:rPr>
                                  <w:rFonts w:ascii="Arial" w:hAnsi="Arial"/>
                                  <w:sz w:val="18"/>
                                  <w:szCs w:val="18"/>
                                  <w:lang w:val="en-US"/>
                                </w:rPr>
                                <w:t>) and demography (</w:t>
                              </w:r>
                              <w:r w:rsidR="00680F79" w:rsidRPr="00EB3A59">
                                <w:rPr>
                                  <w:rFonts w:ascii="Arial" w:hAnsi="Arial"/>
                                  <w:sz w:val="18"/>
                                  <w:szCs w:val="18"/>
                                  <w:lang w:val="en-US"/>
                                </w:rPr>
                                <w:t>survival</w:t>
                              </w:r>
                              <w:r w:rsidR="00680F79">
                                <w:rPr>
                                  <w:rFonts w:ascii="Arial" w:hAnsi="Arial"/>
                                  <w:sz w:val="18"/>
                                  <w:szCs w:val="18"/>
                                  <w:lang w:val="en-US"/>
                                </w:rPr>
                                <w:t>, recruitment, population size) to understand diet-mediated fitness consequences in a stochastic resource landscape.</w:t>
                              </w:r>
                            </w:p>
                            <w:p w14:paraId="760CD0E6" w14:textId="77777777" w:rsidR="006160F9" w:rsidRPr="00A84936" w:rsidRDefault="006160F9" w:rsidP="006160F9">
                              <w:pPr>
                                <w:rPr>
                                  <w:rFonts w:ascii="Arial" w:hAnsi="Arial" w:cs="Arial"/>
                                  <w:sz w:val="18"/>
                                  <w:szCs w:val="18"/>
                                </w:rPr>
                              </w:pPr>
                            </w:p>
                            <w:p w14:paraId="64B6FA58" w14:textId="77777777" w:rsidR="006160F9" w:rsidRPr="00A84936" w:rsidRDefault="006160F9" w:rsidP="006160F9">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 name="Picture 4" descr="A picture containing diagram&#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53163" y="0"/>
                            <a:ext cx="5943600" cy="2526665"/>
                          </a:xfrm>
                          <a:prstGeom prst="rect">
                            <a:avLst/>
                          </a:prstGeom>
                        </pic:spPr>
                      </pic:pic>
                    </wpg:wgp>
                  </a:graphicData>
                </a:graphic>
              </wp:anchor>
            </w:drawing>
          </mc:Choice>
          <mc:Fallback>
            <w:pict>
              <v:group w14:anchorId="02C5D3C5" id="Group 1" o:spid="_x0000_s1026" style="position:absolute;margin-left:0;margin-top:30.35pt;width:476.9pt;height:293.6pt;z-index:251752448" coordsize="60566,3728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9+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&#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f39/Pz8/Pz8/Pz8/Pz8/Pz8/Pz8/Pz8/Pz8&#13;&#10;/Pz8/Pz8/Pz8/Pz8/Pz8/Pz8/Pz8/Pz8/Pz8/Pz8/Pz8/Pz8/Pz8/Pz8/Pz8/Pz8/Pz8/Pz8/Pz8&#13;&#10;/Pz8/Pz8/Pz8/Pz8/Pz8/Pz8/Pz8/Pz8/Pz8/Pz8/Pz8/Pz8/Pz8/Pz8/Pz8/Pz8/Pz8/Pz8/Pz8&#13;&#10;/Pz8/f392Nnapaeqp6msp6msp6msp6mspqirpKapuLq85OTl/Pz8/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LW4sbO2srO2srO2srO2&#13;&#10;srO2srO2srO2srO2srO2srO2srO2srO2srO2srO2srO2srO2srO2srO2srO2srO2srO2srO2srO2&#13;&#10;srO2srO2srO2srO2srO2srO2srO2srO2srO2srO2srO2srO2srO2srO2srO2srO2srO2srO2srO2&#13;&#10;srO2srO2srO2srO2srO2srO2sbO2qKqtp6msp6msp6msp6msp6msp6mspaeqpqirsrS2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W3sLG0&#13;&#10;ra+yra+yra+yra+yra+yra+yra+yra+yra+yra+yra+yra+yra+yra+yra+yra+yra+yra+yra+y&#13;&#10;ra+yra+yra+yra+yra+yra+yra+yra+yra+yra+yra+yra+yra+yra+yra+yra+yra+yra+yra+y&#13;&#10;ra+yra+yra+yra+yra+yra+yra+yra+yra+yra+yrrCyqKqtp6msp6msp6msp6msp6msp6mspaeq&#13;&#10;pqirsLK1s7W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v7+Pj59vb39vf39vf39vf39vf39vf39vf39vf39vf39vf39vf39vf39vf39vf39vf3&#13;&#10;9vf39vf39vf39vf39vf39vf39vf39vf39vf39vf39vf39vf39vf39vf39vf39vf39vf39vf39vf3&#13;&#10;9vf39vf39vf39vf39vf39vf39vf39vf39vf39vf39vf39vf39vf39/f41tfYpqiqp6msp6msp6ms&#13;&#10;p6mspqirpKapuLm85OTl+Pj5+vv7+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urr0NHS&#13;&#10;oqSn0dLU6+vs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vs0NHSoqSn0dLU7Ozt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vs0NHSoqSn0dLU7Ozt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vs0NHSoqSn0dLU7Ozt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vs0NHSoqSn0dLU7Ozt&#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vs&#13;&#10;0NHSoqSn0dLU7Ozt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vs0NHSoqSn0dLU7Ozt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vs0NHSoqSn0dLU7Ozt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vs0NHSoqSn0dLU7Ozt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urr7Ozs7Ozt6+vs6urr6enq6enq6enq6enq6+vs0NHSoqSn0dLU&#13;&#10;7Ozt6enq6enq6enq6enq6urr6+vs7Ozs7Ozt6urr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5eXmycrMxcXIzs/R2Nna4+Pk6enq7Ovs6urr6enq&#13;&#10;6+vs0NHSoqSn0dLU7Ozt6enq6urr7Ovs6urr5OTl29vd0dHTx8jKy8zO5+fo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urr3d7gtLa4oqSnp6msrK6w&#13;&#10;ubq9zM3O4ODh6+vs7Ozt0NHSoqSn0dLU7e3u6+vs4ODizM3Puru+ra+yqKqto6Wos7S33t7g6urr&#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rr&#13;&#10;5ufnv8HDpaeqpqirpaeqpaeqqqyvv8DC4ODi0dLUoqSn09TW4ODhv8DDqqyvpaeqpaeqpqirpKap&#13;&#10;u72/5ubn6+vs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urr6enqxMXIpqirp6msp6mspqirpKaprK6xuLq8pqiruLm8rK2wpKappqir&#13;&#10;p6msp6mspaeqwMLE5+jp6urr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&#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urr6+vrx8jLpairp6msp6msp6mspqirpqirp6ms&#13;&#10;pqirpqirp6msp6msp6mspaeqw8TG6enq6urr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urrxMTGpaeqp6ms&#13;&#10;p6msp6msp6msp6msp6msp6msp6msp6mspKaqwsPF6enq6urr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urr6ejpvb/ApKapp6msp6msp6msp6msp6msp6msp6mspaeqvL7A6Ojp6urr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urr5eXmtLW4paeqp6msp6msp6msp6msp6mspaeqtLa45eXm6urr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vs3d7fq62wpqirp6msp6msp6mspqirrK6x&#13;&#10;3t7g6+vs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zszs/Qpqirp6ms&#13;&#10;p6msp6mspqir0NLT7Ozt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ubu9paeqp6mspKeqvb/B6urr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vs3Nzeqauupqirq62w4ODh6urr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vswsTFoqSnxsfK7Ozs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urr3t7fsLG04eHi6urr&#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2drb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urr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vs7Ozt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&#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&#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5+fo5ubn3t7fMjIyX19f8fHy6enq6enq6enq6enq6enq6enq6enq6enq6enq&#13;&#10;6enq6enq6enq6enq6enq6enq6enq6enq6enq6enq6enq6enq6enq6enq6enq6enq6enq6enq6enq&#13;&#10;6enq6enq6enq6enq6enq6enq6enq6enq6enq6enq6enq6enq6enq6enq6enq6enq6enq6enq6enq&#13;&#10;8PDxjIyNOzs8zs7P8/P08/P08/P09fT2rKysCwsMoaGi8PDx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&#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&#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&#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&#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&#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&#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8fHyoaGhHh4f3d3e6+vs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8fHyoaGhICAh3d3e6+vs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vs1tbXubm65ubn&#13;&#10;6urr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vs7u7v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&#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">
                <v:shapetype id="_x0000_t202" coordsize="21600,21600" o:spt="202" path="m,l,21600r21600,l21600,xe">
                  <v:stroke joinstyle="miter"/>
                  <v:path gradientshapeok="t" o:connecttype="rect"/>
                </v:shapetype>
                <v:shape id="Text Box 12" o:spid="_x0000_s1027" type="#_x0000_t202" style="position:absolute;top:25199;width:60566;height:120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" filled="f" stroked="f" strokeweight=".5pt">
                  <v:textbox>
                    <w:txbxContent>
                      <w:p w14:paraId="46D860F7" w14:textId="62A1FD0B" w:rsidR="006160F9" w:rsidRPr="00EB3A59" w:rsidRDefault="006160F9" w:rsidP="006160F9">
                        <w:pPr>
                          <w:pStyle w:val="Body"/>
                          <w:rPr>
                            <w:rFonts w:ascii="Arial" w:hAnsi="Arial"/>
                            <w:sz w:val="18"/>
                            <w:szCs w:val="18"/>
                            <w:lang w:val="en-US"/>
                          </w:rPr>
                        </w:pPr>
                        <w:r w:rsidRPr="009478AF">
                          <w:rPr>
                            <w:rFonts w:ascii="Arial" w:hAnsi="Arial" w:cs="Arial"/>
                            <w:b/>
                            <w:bCs/>
                            <w:sz w:val="18"/>
                            <w:szCs w:val="18"/>
                          </w:rPr>
                          <w:t>Figure 1</w:t>
                        </w:r>
                        <w:r w:rsidRPr="00A84936">
                          <w:rPr>
                            <w:rFonts w:ascii="Arial" w:hAnsi="Arial" w:cs="Arial"/>
                            <w:sz w:val="18"/>
                            <w:szCs w:val="18"/>
                          </w:rPr>
                          <w:t xml:space="preserve">. </w:t>
                        </w:r>
                        <w:r w:rsidR="00680F79" w:rsidRPr="00EB3A59">
                          <w:rPr>
                            <w:rFonts w:ascii="Arial" w:hAnsi="Arial"/>
                            <w:sz w:val="18"/>
                            <w:szCs w:val="18"/>
                            <w:lang w:val="en-US"/>
                          </w:rPr>
                          <w:t xml:space="preserve">Schematic diagram </w:t>
                        </w:r>
                        <w:r w:rsidR="00680F79">
                          <w:rPr>
                            <w:rFonts w:ascii="Arial" w:hAnsi="Arial"/>
                            <w:sz w:val="18"/>
                            <w:szCs w:val="18"/>
                            <w:lang w:val="en-US"/>
                          </w:rPr>
                          <w:t>of</w:t>
                        </w:r>
                        <w:r w:rsidR="00680F79" w:rsidRPr="00EB3A59">
                          <w:rPr>
                            <w:rFonts w:ascii="Arial" w:hAnsi="Arial"/>
                            <w:sz w:val="18"/>
                            <w:szCs w:val="18"/>
                            <w:lang w:val="en-US"/>
                          </w:rPr>
                          <w:t xml:space="preserve"> empirical data</w:t>
                        </w:r>
                        <w:r w:rsidR="00680F79">
                          <w:rPr>
                            <w:rFonts w:ascii="Arial" w:hAnsi="Arial"/>
                            <w:sz w:val="18"/>
                            <w:szCs w:val="18"/>
                            <w:lang w:val="en-US"/>
                          </w:rPr>
                          <w:t xml:space="preserve"> (left)</w:t>
                        </w:r>
                        <w:r w:rsidR="00680F79" w:rsidRPr="00EB3A59">
                          <w:rPr>
                            <w:rFonts w:ascii="Arial" w:hAnsi="Arial"/>
                            <w:sz w:val="18"/>
                            <w:szCs w:val="18"/>
                            <w:lang w:val="en-US"/>
                          </w:rPr>
                          <w:t xml:space="preserve"> on </w:t>
                        </w:r>
                        <w:r w:rsidR="00680F79">
                          <w:rPr>
                            <w:rFonts w:ascii="Arial" w:hAnsi="Arial"/>
                            <w:sz w:val="18"/>
                            <w:szCs w:val="18"/>
                            <w:lang w:val="en-US"/>
                          </w:rPr>
                          <w:t xml:space="preserve">consumer foraging and </w:t>
                        </w:r>
                        <w:r w:rsidR="00680F79" w:rsidRPr="00EB3A59">
                          <w:rPr>
                            <w:rFonts w:ascii="Arial" w:hAnsi="Arial"/>
                            <w:sz w:val="18"/>
                            <w:szCs w:val="18"/>
                            <w:lang w:val="en-US"/>
                          </w:rPr>
                          <w:t>resource availability (ANPP)</w:t>
                        </w:r>
                        <w:r w:rsidR="00680F79">
                          <w:rPr>
                            <w:rFonts w:ascii="Arial" w:hAnsi="Arial"/>
                            <w:sz w:val="18"/>
                            <w:szCs w:val="18"/>
                            <w:lang w:val="en-US"/>
                          </w:rPr>
                          <w:t xml:space="preserve"> to be combined as measures of foraging dynamics.</w:t>
                        </w:r>
                        <w:r w:rsidR="00680F79" w:rsidRPr="00EB3A59">
                          <w:rPr>
                            <w:rFonts w:ascii="Arial" w:hAnsi="Arial"/>
                            <w:sz w:val="18"/>
                            <w:szCs w:val="18"/>
                            <w:lang w:val="en-US"/>
                          </w:rPr>
                          <w:t xml:space="preserve"> </w:t>
                        </w:r>
                        <w:r w:rsidR="00680F79">
                          <w:rPr>
                            <w:rFonts w:ascii="Arial" w:hAnsi="Arial"/>
                            <w:sz w:val="18"/>
                            <w:szCs w:val="18"/>
                            <w:lang w:val="en-US"/>
                          </w:rPr>
                          <w:t xml:space="preserve">Consumer </w:t>
                        </w:r>
                        <w:r w:rsidR="00680F79" w:rsidRPr="00EB3A59">
                          <w:rPr>
                            <w:rFonts w:ascii="Arial" w:hAnsi="Arial"/>
                            <w:sz w:val="18"/>
                            <w:szCs w:val="18"/>
                            <w:lang w:val="en-US"/>
                          </w:rPr>
                          <w:t>diet composition</w:t>
                        </w:r>
                        <w:r w:rsidR="00680F79">
                          <w:rPr>
                            <w:rFonts w:ascii="Arial" w:hAnsi="Arial"/>
                            <w:sz w:val="18"/>
                            <w:szCs w:val="18"/>
                            <w:lang w:val="en-US"/>
                          </w:rPr>
                          <w:t xml:space="preserve"> will be derived from fecal DNA metabarcoding and stable isotope analysis (top row), while ANPP will be combined with </w:t>
                        </w:r>
                        <w:r w:rsidR="00680F79" w:rsidRPr="00EB3A59">
                          <w:rPr>
                            <w:rFonts w:ascii="Arial" w:hAnsi="Arial"/>
                            <w:sz w:val="18"/>
                            <w:szCs w:val="18"/>
                            <w:lang w:val="en-US"/>
                          </w:rPr>
                          <w:t>plant nutritional traits</w:t>
                        </w:r>
                        <w:r w:rsidR="00680F79">
                          <w:rPr>
                            <w:rFonts w:ascii="Arial" w:hAnsi="Arial"/>
                            <w:sz w:val="18"/>
                            <w:szCs w:val="18"/>
                            <w:lang w:val="en-US"/>
                          </w:rPr>
                          <w:t xml:space="preserve"> and a mechanistic foraging model to develop a foraging niche space that will be analyzed with a diffusion map (bottom row). Data streams will </w:t>
                        </w:r>
                        <w:r w:rsidR="00680F79" w:rsidRPr="00EB3A59">
                          <w:rPr>
                            <w:rFonts w:ascii="Arial" w:hAnsi="Arial"/>
                            <w:sz w:val="18"/>
                            <w:szCs w:val="18"/>
                            <w:lang w:val="en-US"/>
                          </w:rPr>
                          <w:t xml:space="preserve">be combined to </w:t>
                        </w:r>
                        <w:r w:rsidR="00680F79">
                          <w:rPr>
                            <w:rFonts w:ascii="Arial" w:hAnsi="Arial"/>
                            <w:sz w:val="18"/>
                            <w:szCs w:val="18"/>
                            <w:lang w:val="en-US"/>
                          </w:rPr>
                          <w:t>compare observed foraging strategies (white/black rats) against simulated strategies (open circles) describing the foraging niche manifold. Realized strategies will then be linked to consumer</w:t>
                        </w:r>
                        <w:r w:rsidR="00680F79" w:rsidRPr="00EB3A59">
                          <w:rPr>
                            <w:rFonts w:ascii="Arial" w:hAnsi="Arial"/>
                            <w:sz w:val="18"/>
                            <w:szCs w:val="18"/>
                            <w:lang w:val="en-US"/>
                          </w:rPr>
                          <w:t xml:space="preserve"> </w:t>
                        </w:r>
                        <w:r w:rsidR="00680F79">
                          <w:rPr>
                            <w:rFonts w:ascii="Arial" w:hAnsi="Arial"/>
                            <w:sz w:val="18"/>
                            <w:szCs w:val="18"/>
                            <w:lang w:val="en-US"/>
                          </w:rPr>
                          <w:t>physiology (</w:t>
                        </w:r>
                        <w:r w:rsidR="00680F79" w:rsidRPr="00EB3A59">
                          <w:rPr>
                            <w:rFonts w:ascii="Arial" w:hAnsi="Arial"/>
                            <w:sz w:val="18"/>
                            <w:szCs w:val="18"/>
                            <w:lang w:val="en-US"/>
                          </w:rPr>
                          <w:t>body condition, gut microbiome composition</w:t>
                        </w:r>
                        <w:r w:rsidR="00680F79">
                          <w:rPr>
                            <w:rFonts w:ascii="Arial" w:hAnsi="Arial"/>
                            <w:sz w:val="18"/>
                            <w:szCs w:val="18"/>
                            <w:lang w:val="en-US"/>
                          </w:rPr>
                          <w:t>) and demography (</w:t>
                        </w:r>
                        <w:r w:rsidR="00680F79" w:rsidRPr="00EB3A59">
                          <w:rPr>
                            <w:rFonts w:ascii="Arial" w:hAnsi="Arial"/>
                            <w:sz w:val="18"/>
                            <w:szCs w:val="18"/>
                            <w:lang w:val="en-US"/>
                          </w:rPr>
                          <w:t>survival</w:t>
                        </w:r>
                        <w:r w:rsidR="00680F79">
                          <w:rPr>
                            <w:rFonts w:ascii="Arial" w:hAnsi="Arial"/>
                            <w:sz w:val="18"/>
                            <w:szCs w:val="18"/>
                            <w:lang w:val="en-US"/>
                          </w:rPr>
                          <w:t>, recruitment, population size) to understand diet-mediated fitness consequences in a stochastic resource landscape.</w:t>
                        </w:r>
                      </w:p>
                      <w:p w14:paraId="760CD0E6" w14:textId="77777777" w:rsidR="006160F9" w:rsidRPr="00A84936" w:rsidRDefault="006160F9" w:rsidP="006160F9">
                        <w:pPr>
                          <w:rPr>
                            <w:rFonts w:ascii="Arial" w:hAnsi="Arial" w:cs="Arial"/>
                            <w:sz w:val="18"/>
                            <w:szCs w:val="18"/>
                          </w:rPr>
                        </w:pPr>
                      </w:p>
                      <w:p w14:paraId="64B6FA58" w14:textId="77777777" w:rsidR="006160F9" w:rsidRPr="00A84936" w:rsidRDefault="006160F9" w:rsidP="006160F9">
                        <w:pPr>
                          <w:rPr>
                            <w:rFonts w:ascii="Arial" w:hAnsi="Arial" w:cs="Arial"/>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A picture containing diagram&#10;&#10;Description automatically generated" style="position:absolute;left:531;width:59436;height:252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">
                  <v:imagedata r:id="rId8" o:title="A picture containing diagram&#10;&#10;Description automatically generated"/>
                </v:shape>
                <w10:wrap type="tight"/>
              </v:group>
            </w:pict>
          </mc:Fallback>
        </mc:AlternateContent>
      </w:r>
      <w:r w:rsidR="00680F79">
        <w:rPr>
          <w:rFonts w:ascii="Arial" w:hAnsi="Arial"/>
          <w:b/>
          <w:bCs/>
          <w:i/>
          <w:iCs/>
          <w:sz w:val="20"/>
          <w:szCs w:val="20"/>
        </w:rPr>
        <w:t>Q3: How do realized dietary niches map onto the fundamental foraging niche manifold, and are associated fitness consequence predictable</w:t>
      </w:r>
      <w:r w:rsidR="00D86BD7">
        <w:rPr>
          <w:rFonts w:ascii="Arial" w:hAnsi="Arial"/>
          <w:b/>
          <w:bCs/>
          <w:i/>
          <w:iCs/>
          <w:sz w:val="20"/>
          <w:szCs w:val="20"/>
        </w:rPr>
        <w:t>?</w:t>
      </w:r>
    </w:p>
    <w:p w14:paraId="2689283E" w14:textId="62D15128" w:rsidR="00B552D7" w:rsidRPr="00252D87" w:rsidRDefault="00B552D7" w:rsidP="008D1124">
      <w:pPr>
        <w:pStyle w:val="Body"/>
        <w:rPr>
          <w:rFonts w:ascii="Arial" w:eastAsia="Arial" w:hAnsi="Arial" w:cs="Arial"/>
          <w:b/>
          <w:bCs/>
          <w:sz w:val="20"/>
          <w:szCs w:val="20"/>
        </w:rPr>
      </w:pPr>
      <w:r w:rsidRPr="00252D87">
        <w:rPr>
          <w:rFonts w:ascii="Arial" w:hAnsi="Arial"/>
          <w:b/>
          <w:bCs/>
          <w:sz w:val="20"/>
          <w:szCs w:val="20"/>
        </w:rPr>
        <w:t>Study System: Sevilleta Long-Term Ecological Research (</w:t>
      </w:r>
      <w:r w:rsidR="00114E46">
        <w:rPr>
          <w:rFonts w:ascii="Arial" w:hAnsi="Arial"/>
          <w:b/>
          <w:bCs/>
          <w:sz w:val="20"/>
          <w:szCs w:val="20"/>
        </w:rPr>
        <w:t>SEV-</w:t>
      </w:r>
      <w:r w:rsidRPr="00252D87">
        <w:rPr>
          <w:rFonts w:ascii="Arial" w:hAnsi="Arial"/>
          <w:b/>
          <w:bCs/>
          <w:sz w:val="20"/>
          <w:szCs w:val="20"/>
        </w:rPr>
        <w:t>LTER) Site</w:t>
      </w:r>
    </w:p>
    <w:p w14:paraId="6912A1B3" w14:textId="510F0D3D" w:rsidR="00156283" w:rsidRDefault="00156283" w:rsidP="00156283">
      <w:pPr>
        <w:pStyle w:val="BodyA"/>
        <w:tabs>
          <w:tab w:val="left" w:pos="2070"/>
        </w:tabs>
        <w:rPr>
          <w:rFonts w:ascii="Arial" w:hAnsi="Arial"/>
          <w:sz w:val="20"/>
          <w:szCs w:val="20"/>
          <w:lang w:val="en-US"/>
        </w:rPr>
      </w:pPr>
      <w:r>
        <w:rPr>
          <w:rFonts w:ascii="Arial" w:hAnsi="Arial"/>
          <w:sz w:val="20"/>
          <w:szCs w:val="20"/>
          <w:lang w:val="en-US"/>
        </w:rPr>
        <w:t>Our small mammal trapping program is situated at an ecotone between a creosote (</w:t>
      </w:r>
      <w:r w:rsidRPr="00D65A18">
        <w:rPr>
          <w:rFonts w:ascii="Arial" w:hAnsi="Arial"/>
          <w:i/>
          <w:iCs/>
          <w:sz w:val="20"/>
          <w:szCs w:val="20"/>
          <w:lang w:val="en-US"/>
        </w:rPr>
        <w:t xml:space="preserve">Larrea </w:t>
      </w:r>
      <w:proofErr w:type="spellStart"/>
      <w:r w:rsidRPr="000A4DC5">
        <w:rPr>
          <w:rFonts w:ascii="Arial" w:hAnsi="Arial" w:cs="Arial"/>
          <w:i/>
          <w:iCs/>
          <w:sz w:val="20"/>
          <w:szCs w:val="20"/>
          <w:lang w:val="en-US"/>
        </w:rPr>
        <w:t>tridentata</w:t>
      </w:r>
      <w:proofErr w:type="spellEnd"/>
      <w:r w:rsidRPr="000A4DC5">
        <w:rPr>
          <w:rFonts w:ascii="Arial" w:hAnsi="Arial" w:cs="Arial"/>
          <w:sz w:val="20"/>
          <w:szCs w:val="20"/>
          <w:lang w:val="en-US"/>
        </w:rPr>
        <w:t xml:space="preserve">) </w:t>
      </w:r>
      <w:proofErr w:type="spellStart"/>
      <w:r w:rsidRPr="000A4DC5">
        <w:rPr>
          <w:rFonts w:ascii="Arial" w:hAnsi="Arial" w:cs="Arial"/>
          <w:sz w:val="20"/>
          <w:szCs w:val="20"/>
          <w:lang w:val="en-US"/>
        </w:rPr>
        <w:t>shrubland</w:t>
      </w:r>
      <w:proofErr w:type="spellEnd"/>
      <w:r w:rsidRPr="000A4DC5">
        <w:rPr>
          <w:rFonts w:ascii="Arial" w:hAnsi="Arial" w:cs="Arial"/>
          <w:sz w:val="20"/>
          <w:szCs w:val="20"/>
          <w:lang w:val="en-US"/>
        </w:rPr>
        <w:t xml:space="preserve"> and black </w:t>
      </w:r>
      <w:proofErr w:type="spellStart"/>
      <w:r w:rsidRPr="000A4DC5">
        <w:rPr>
          <w:rFonts w:ascii="Arial" w:hAnsi="Arial" w:cs="Arial"/>
          <w:sz w:val="20"/>
          <w:szCs w:val="20"/>
          <w:lang w:val="en-US"/>
        </w:rPr>
        <w:t>grama</w:t>
      </w:r>
      <w:proofErr w:type="spellEnd"/>
      <w:r w:rsidRPr="000A4DC5">
        <w:rPr>
          <w:rFonts w:ascii="Arial" w:hAnsi="Arial" w:cs="Arial"/>
          <w:sz w:val="20"/>
          <w:szCs w:val="20"/>
          <w:lang w:val="en-US"/>
        </w:rPr>
        <w:t xml:space="preserve"> (</w:t>
      </w:r>
      <w:proofErr w:type="spellStart"/>
      <w:r w:rsidRPr="000A4DC5">
        <w:rPr>
          <w:rFonts w:ascii="Arial" w:hAnsi="Arial" w:cs="Arial"/>
          <w:i/>
          <w:iCs/>
          <w:sz w:val="20"/>
          <w:szCs w:val="20"/>
          <w:lang w:val="en-US"/>
        </w:rPr>
        <w:t>Bouteloua</w:t>
      </w:r>
      <w:proofErr w:type="spellEnd"/>
      <w:r w:rsidRPr="000A4DC5">
        <w:rPr>
          <w:rFonts w:ascii="Arial" w:hAnsi="Arial" w:cs="Arial"/>
          <w:i/>
          <w:iCs/>
          <w:sz w:val="20"/>
          <w:szCs w:val="20"/>
          <w:lang w:val="en-US"/>
        </w:rPr>
        <w:t xml:space="preserve"> </w:t>
      </w:r>
      <w:proofErr w:type="spellStart"/>
      <w:r w:rsidRPr="000A4DC5">
        <w:rPr>
          <w:rFonts w:ascii="Arial" w:hAnsi="Arial" w:cs="Arial"/>
          <w:i/>
          <w:iCs/>
          <w:sz w:val="20"/>
          <w:szCs w:val="20"/>
          <w:lang w:val="en-US"/>
        </w:rPr>
        <w:t>eriopoda</w:t>
      </w:r>
      <w:proofErr w:type="spellEnd"/>
      <w:r w:rsidRPr="000A4DC5">
        <w:rPr>
          <w:rFonts w:ascii="Arial" w:hAnsi="Arial" w:cs="Arial"/>
          <w:sz w:val="20"/>
          <w:szCs w:val="20"/>
          <w:lang w:val="en-US"/>
        </w:rPr>
        <w:t xml:space="preserve">) grassland in the </w:t>
      </w:r>
      <w:proofErr w:type="spellStart"/>
      <w:r w:rsidRPr="001939D7">
        <w:rPr>
          <w:rFonts w:ascii="Arial" w:hAnsi="Arial" w:cs="Arial"/>
          <w:sz w:val="20"/>
          <w:szCs w:val="20"/>
          <w:lang w:val="en-US"/>
        </w:rPr>
        <w:t>Chihuahuan</w:t>
      </w:r>
      <w:proofErr w:type="spellEnd"/>
      <w:r w:rsidRPr="001939D7">
        <w:rPr>
          <w:rFonts w:ascii="Arial" w:hAnsi="Arial" w:cs="Arial"/>
          <w:sz w:val="20"/>
          <w:szCs w:val="20"/>
          <w:lang w:val="en-US"/>
        </w:rPr>
        <w:t xml:space="preserve"> Desert. We routinely capture four species of heteromyids and six cricetids, processing ~50–75 unique individuals every month. The most common species from 2014–2020 (n=2756) in decreasing relative abundance are </w:t>
      </w:r>
      <w:proofErr w:type="spellStart"/>
      <w:r w:rsidRPr="001939D7">
        <w:rPr>
          <w:rFonts w:ascii="Arial" w:hAnsi="Arial" w:cs="Arial"/>
          <w:i/>
          <w:iCs/>
          <w:sz w:val="20"/>
          <w:szCs w:val="20"/>
          <w:lang w:val="en-US"/>
        </w:rPr>
        <w:t>Perognathus</w:t>
      </w:r>
      <w:proofErr w:type="spellEnd"/>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flavus</w:t>
      </w:r>
      <w:proofErr w:type="spellEnd"/>
      <w:r w:rsidRPr="001939D7">
        <w:rPr>
          <w:rFonts w:ascii="Arial" w:hAnsi="Arial" w:cs="Arial"/>
          <w:sz w:val="20"/>
          <w:szCs w:val="20"/>
          <w:lang w:val="en-US"/>
        </w:rPr>
        <w:t xml:space="preserve"> (50%, PGFV)</w:t>
      </w:r>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Dipodomys</w:t>
      </w:r>
      <w:proofErr w:type="spellEnd"/>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merriami</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(12%, DIME)</w:t>
      </w:r>
      <w:r w:rsidRPr="001939D7">
        <w:rPr>
          <w:rFonts w:ascii="Arial" w:hAnsi="Arial" w:cs="Arial"/>
          <w:i/>
          <w:iCs/>
          <w:sz w:val="20"/>
          <w:szCs w:val="20"/>
          <w:lang w:val="en-US"/>
        </w:rPr>
        <w:t xml:space="preserve">, Peromyscus spp. </w:t>
      </w:r>
      <w:r w:rsidRPr="001939D7">
        <w:rPr>
          <w:rFonts w:ascii="Arial" w:hAnsi="Arial" w:cs="Arial"/>
          <w:sz w:val="20"/>
          <w:szCs w:val="20"/>
          <w:lang w:val="en-US"/>
        </w:rPr>
        <w:t>(10%, PEXX)</w:t>
      </w:r>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Onychomys</w:t>
      </w:r>
      <w:proofErr w:type="spellEnd"/>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arenicola</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(9%, ONAR)</w:t>
      </w:r>
      <w:r w:rsidRPr="001939D7">
        <w:rPr>
          <w:rFonts w:ascii="Arial" w:hAnsi="Arial" w:cs="Arial"/>
          <w:i/>
          <w:iCs/>
          <w:sz w:val="20"/>
          <w:szCs w:val="20"/>
          <w:lang w:val="en-US"/>
        </w:rPr>
        <w:t xml:space="preserve">, D. </w:t>
      </w:r>
      <w:proofErr w:type="spellStart"/>
      <w:r w:rsidRPr="001939D7">
        <w:rPr>
          <w:rFonts w:ascii="Arial" w:hAnsi="Arial" w:cs="Arial"/>
          <w:i/>
          <w:iCs/>
          <w:sz w:val="20"/>
          <w:szCs w:val="20"/>
          <w:lang w:val="en-US"/>
        </w:rPr>
        <w:t>ordii</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(8%, DIOR)</w:t>
      </w:r>
      <w:r w:rsidRPr="001939D7">
        <w:rPr>
          <w:rFonts w:ascii="Arial" w:hAnsi="Arial" w:cs="Arial"/>
          <w:i/>
          <w:iCs/>
          <w:sz w:val="20"/>
          <w:szCs w:val="20"/>
          <w:lang w:val="en-US"/>
        </w:rPr>
        <w:t>,</w:t>
      </w:r>
      <w:r w:rsidR="00031595">
        <w:rPr>
          <w:rFonts w:ascii="Arial" w:hAnsi="Arial" w:cs="Arial"/>
          <w:i/>
          <w:iCs/>
          <w:sz w:val="20"/>
          <w:szCs w:val="20"/>
          <w:lang w:val="en-US"/>
        </w:rPr>
        <w:t xml:space="preserve"> </w:t>
      </w:r>
      <w:r w:rsidR="00031595">
        <w:rPr>
          <w:rFonts w:ascii="Arial" w:hAnsi="Arial" w:cs="Arial"/>
          <w:sz w:val="20"/>
          <w:szCs w:val="20"/>
          <w:lang w:val="en-US"/>
        </w:rPr>
        <w:t>and</w:t>
      </w:r>
      <w:r w:rsidRPr="001939D7">
        <w:rPr>
          <w:rFonts w:ascii="Arial" w:hAnsi="Arial" w:cs="Arial"/>
          <w:i/>
          <w:iCs/>
          <w:sz w:val="20"/>
          <w:szCs w:val="20"/>
          <w:lang w:val="en-US"/>
        </w:rPr>
        <w:t xml:space="preserve"> D. spectabilis </w:t>
      </w:r>
      <w:r w:rsidRPr="001939D7">
        <w:rPr>
          <w:rFonts w:ascii="Arial" w:hAnsi="Arial" w:cs="Arial"/>
          <w:sz w:val="20"/>
          <w:szCs w:val="20"/>
          <w:lang w:val="en-US"/>
        </w:rPr>
        <w:t>(5%, DISP)</w:t>
      </w:r>
      <w:r w:rsidR="00031595">
        <w:rPr>
          <w:rFonts w:ascii="Arial" w:hAnsi="Arial" w:cs="Arial"/>
          <w:i/>
          <w:iCs/>
          <w:sz w:val="20"/>
          <w:szCs w:val="20"/>
          <w:lang w:val="en-US"/>
        </w:rPr>
        <w:t xml:space="preserve">. </w:t>
      </w:r>
      <w:r w:rsidRPr="001939D7">
        <w:rPr>
          <w:rFonts w:ascii="Arial" w:hAnsi="Arial" w:cs="Arial"/>
          <w:sz w:val="20"/>
          <w:szCs w:val="20"/>
          <w:lang w:val="en-US"/>
        </w:rPr>
        <w:t xml:space="preserve">Recapture rates are high based on the number of individuals captured </w:t>
      </w:r>
      <w:r>
        <w:rPr>
          <w:rFonts w:ascii="Arial" w:hAnsi="Arial" w:cs="Arial" w:hint="eastAsia"/>
          <w:sz w:val="20"/>
          <w:szCs w:val="20"/>
          <w:lang w:val="en-US"/>
        </w:rPr>
        <w:sym w:font="Symbol" w:char="F020"/>
      </w:r>
      <w:r>
        <w:rPr>
          <w:rFonts w:ascii="Arial" w:hAnsi="Arial" w:cs="Arial" w:hint="eastAsia"/>
          <w:sz w:val="20"/>
          <w:szCs w:val="20"/>
          <w:lang w:val="en-US"/>
        </w:rPr>
        <w:sym w:font="Symbol" w:char="F0B3"/>
      </w:r>
      <w:r w:rsidRPr="001939D7">
        <w:rPr>
          <w:rFonts w:ascii="Arial" w:hAnsi="Arial" w:cs="Arial"/>
          <w:sz w:val="20"/>
          <w:szCs w:val="20"/>
          <w:lang w:val="en-US"/>
        </w:rPr>
        <w:t>3 times from 2014–2020: PGFV (</w:t>
      </w:r>
      <w:r w:rsidRPr="001939D7">
        <w:rPr>
          <w:rFonts w:ascii="Arial" w:hAnsi="Arial" w:cs="Arial"/>
          <w:i/>
          <w:iCs/>
          <w:sz w:val="20"/>
          <w:szCs w:val="20"/>
          <w:lang w:val="en-US"/>
        </w:rPr>
        <w:t>359</w:t>
      </w:r>
      <w:r w:rsidRPr="001939D7">
        <w:rPr>
          <w:rFonts w:ascii="Arial" w:hAnsi="Arial" w:cs="Arial"/>
          <w:sz w:val="20"/>
          <w:szCs w:val="20"/>
          <w:lang w:val="en-US"/>
        </w:rPr>
        <w:t>), DIME (</w:t>
      </w:r>
      <w:r w:rsidRPr="001939D7">
        <w:rPr>
          <w:rFonts w:ascii="Arial" w:hAnsi="Arial" w:cs="Arial"/>
          <w:i/>
          <w:iCs/>
          <w:sz w:val="20"/>
          <w:szCs w:val="20"/>
          <w:lang w:val="en-US"/>
        </w:rPr>
        <w:t>100</w:t>
      </w:r>
      <w:r w:rsidRPr="001939D7">
        <w:rPr>
          <w:rFonts w:ascii="Arial" w:hAnsi="Arial" w:cs="Arial"/>
          <w:sz w:val="20"/>
          <w:szCs w:val="20"/>
          <w:lang w:val="en-US"/>
        </w:rPr>
        <w:t>), DISP (</w:t>
      </w:r>
      <w:r w:rsidRPr="001939D7">
        <w:rPr>
          <w:rFonts w:ascii="Arial" w:hAnsi="Arial" w:cs="Arial"/>
          <w:i/>
          <w:iCs/>
          <w:sz w:val="20"/>
          <w:szCs w:val="20"/>
          <w:lang w:val="en-US"/>
        </w:rPr>
        <w:t>67</w:t>
      </w:r>
      <w:r w:rsidRPr="001939D7">
        <w:rPr>
          <w:rFonts w:ascii="Arial" w:hAnsi="Arial" w:cs="Arial"/>
          <w:sz w:val="20"/>
          <w:szCs w:val="20"/>
          <w:lang w:val="en-US"/>
        </w:rPr>
        <w:t>), DIOR (</w:t>
      </w:r>
      <w:r w:rsidRPr="001939D7">
        <w:rPr>
          <w:rFonts w:ascii="Arial" w:hAnsi="Arial" w:cs="Arial"/>
          <w:i/>
          <w:iCs/>
          <w:sz w:val="20"/>
          <w:szCs w:val="20"/>
          <w:lang w:val="en-US"/>
        </w:rPr>
        <w:t>66</w:t>
      </w:r>
      <w:r w:rsidRPr="001939D7">
        <w:rPr>
          <w:rFonts w:ascii="Arial" w:hAnsi="Arial" w:cs="Arial"/>
          <w:sz w:val="20"/>
          <w:szCs w:val="20"/>
          <w:lang w:val="en-US"/>
        </w:rPr>
        <w:t>), ONAR (</w:t>
      </w:r>
      <w:r w:rsidRPr="001939D7">
        <w:rPr>
          <w:rFonts w:ascii="Arial" w:hAnsi="Arial" w:cs="Arial"/>
          <w:i/>
          <w:iCs/>
          <w:sz w:val="20"/>
          <w:szCs w:val="20"/>
          <w:lang w:val="en-US"/>
        </w:rPr>
        <w:t>48</w:t>
      </w:r>
      <w:r w:rsidRPr="001939D7">
        <w:rPr>
          <w:rFonts w:ascii="Arial" w:hAnsi="Arial" w:cs="Arial"/>
          <w:sz w:val="20"/>
          <w:szCs w:val="20"/>
          <w:lang w:val="en-US"/>
        </w:rPr>
        <w:t>), and PM (</w:t>
      </w:r>
      <w:r w:rsidRPr="001939D7">
        <w:rPr>
          <w:rFonts w:ascii="Arial" w:hAnsi="Arial" w:cs="Arial"/>
          <w:i/>
          <w:iCs/>
          <w:sz w:val="20"/>
          <w:szCs w:val="20"/>
          <w:lang w:val="en-US"/>
        </w:rPr>
        <w:t>24</w:t>
      </w:r>
      <w:r w:rsidRPr="001939D7">
        <w:rPr>
          <w:rFonts w:ascii="Arial" w:hAnsi="Arial" w:cs="Arial"/>
          <w:sz w:val="20"/>
          <w:szCs w:val="20"/>
          <w:lang w:val="en-US"/>
        </w:rPr>
        <w:t xml:space="preserve">). Lastly, </w:t>
      </w:r>
      <w:r w:rsidR="0005792D">
        <w:rPr>
          <w:rFonts w:ascii="Arial" w:hAnsi="Arial" w:cs="Arial"/>
          <w:sz w:val="20"/>
          <w:szCs w:val="20"/>
          <w:lang w:val="en-US"/>
        </w:rPr>
        <w:t xml:space="preserve">longitudinal data on </w:t>
      </w:r>
      <w:r w:rsidRPr="001939D7">
        <w:rPr>
          <w:rFonts w:ascii="Arial" w:hAnsi="Arial" w:cs="Arial"/>
          <w:sz w:val="20"/>
          <w:szCs w:val="20"/>
          <w:lang w:val="en-US"/>
        </w:rPr>
        <w:t xml:space="preserve">plant </w:t>
      </w:r>
      <w:r w:rsidR="0005792D">
        <w:rPr>
          <w:rFonts w:ascii="Arial" w:hAnsi="Arial" w:cs="Arial"/>
          <w:sz w:val="20"/>
          <w:szCs w:val="20"/>
          <w:lang w:val="en-US"/>
        </w:rPr>
        <w:t xml:space="preserve">diversity and abundance is provided </w:t>
      </w:r>
      <w:r w:rsidRPr="001939D7">
        <w:rPr>
          <w:rFonts w:ascii="Arial" w:hAnsi="Arial" w:cs="Arial"/>
          <w:sz w:val="20"/>
          <w:szCs w:val="20"/>
          <w:lang w:val="en-US"/>
        </w:rPr>
        <w:t>seasonally by S</w:t>
      </w:r>
      <w:r w:rsidR="00114E46">
        <w:rPr>
          <w:rFonts w:ascii="Arial" w:hAnsi="Arial" w:cs="Arial"/>
          <w:sz w:val="20"/>
          <w:szCs w:val="20"/>
          <w:lang w:val="en-US"/>
        </w:rPr>
        <w:t>EV-</w:t>
      </w:r>
      <w:r w:rsidRPr="001939D7">
        <w:rPr>
          <w:rFonts w:ascii="Arial" w:hAnsi="Arial" w:cs="Arial"/>
          <w:sz w:val="20"/>
          <w:szCs w:val="20"/>
          <w:lang w:val="en-US"/>
        </w:rPr>
        <w:t>LTER</w:t>
      </w:r>
      <w:r w:rsidR="0005792D">
        <w:rPr>
          <w:rFonts w:ascii="Arial" w:hAnsi="Arial" w:cs="Arial"/>
          <w:sz w:val="20"/>
          <w:szCs w:val="20"/>
          <w:lang w:val="en-US"/>
        </w:rPr>
        <w:t>.</w:t>
      </w:r>
    </w:p>
    <w:p w14:paraId="1C50113D" w14:textId="77777777" w:rsidR="007B6B68" w:rsidRDefault="007B6B68" w:rsidP="00156283">
      <w:pPr>
        <w:pStyle w:val="BodyA"/>
        <w:tabs>
          <w:tab w:val="left" w:pos="2070"/>
        </w:tabs>
        <w:rPr>
          <w:rFonts w:ascii="Arial" w:eastAsia="Arial" w:hAnsi="Arial" w:cs="Arial"/>
          <w:sz w:val="20"/>
          <w:szCs w:val="20"/>
          <w:lang w:val="en-US"/>
        </w:rPr>
      </w:pPr>
    </w:p>
    <w:p w14:paraId="1BFD8D18" w14:textId="1A222FE6" w:rsidR="00A15299" w:rsidRDefault="00A15299" w:rsidP="00A15299">
      <w:pPr>
        <w:pStyle w:val="BodyA"/>
        <w:ind w:firstLine="360"/>
        <w:rPr>
          <w:rFonts w:ascii="Arial" w:hAnsi="Arial"/>
          <w:sz w:val="20"/>
          <w:szCs w:val="20"/>
          <w:lang w:val="en-US"/>
        </w:rPr>
      </w:pPr>
      <w:r>
        <w:rPr>
          <w:rFonts w:ascii="Arial" w:hAnsi="Arial"/>
          <w:sz w:val="20"/>
          <w:szCs w:val="20"/>
          <w:lang w:val="en-US"/>
        </w:rPr>
        <w:t xml:space="preserve">The high seasonal and inter-annual climate variability in the northern </w:t>
      </w:r>
      <w:proofErr w:type="spellStart"/>
      <w:r>
        <w:rPr>
          <w:rFonts w:ascii="Arial" w:hAnsi="Arial"/>
          <w:sz w:val="20"/>
          <w:szCs w:val="20"/>
          <w:lang w:val="en-US"/>
        </w:rPr>
        <w:t>Chihuahuan</w:t>
      </w:r>
      <w:proofErr w:type="spellEnd"/>
      <w:r>
        <w:rPr>
          <w:rFonts w:ascii="Arial" w:hAnsi="Arial"/>
          <w:sz w:val="20"/>
          <w:szCs w:val="20"/>
          <w:lang w:val="en-US"/>
        </w:rPr>
        <w:t xml:space="preserve"> Desert (Sala et al. 2012) provides an ideal system to link climate-mediated resource quantity and quality to small mammal population and community dynamics. Precipitation is bimodal, with an average of ~60% of annual rainfall delivered by the summer monsoon </w:t>
      </w:r>
      <w:r w:rsidR="00463A74">
        <w:rPr>
          <w:rFonts w:ascii="Arial" w:hAnsi="Arial"/>
          <w:sz w:val="20"/>
          <w:szCs w:val="20"/>
          <w:lang w:val="en-US"/>
        </w:rPr>
        <w:t>(</w:t>
      </w:r>
      <w:r>
        <w:rPr>
          <w:rFonts w:ascii="Arial" w:hAnsi="Arial"/>
          <w:sz w:val="20"/>
          <w:szCs w:val="20"/>
          <w:lang w:val="en-US"/>
        </w:rPr>
        <w:t>Jul–Oct</w:t>
      </w:r>
      <w:r w:rsidR="00463A74">
        <w:rPr>
          <w:rFonts w:ascii="Arial" w:hAnsi="Arial"/>
          <w:sz w:val="20"/>
          <w:szCs w:val="20"/>
          <w:lang w:val="en-US"/>
        </w:rPr>
        <w:t>)</w:t>
      </w:r>
      <w:r>
        <w:rPr>
          <w:rFonts w:ascii="Arial" w:hAnsi="Arial"/>
          <w:sz w:val="20"/>
          <w:szCs w:val="20"/>
          <w:lang w:val="en-US"/>
        </w:rPr>
        <w:t xml:space="preserve">. Monthly </w:t>
      </w:r>
      <w:r w:rsidR="000028DF">
        <w:rPr>
          <w:rFonts w:ascii="Arial" w:hAnsi="Arial"/>
          <w:sz w:val="20"/>
          <w:szCs w:val="20"/>
          <w:lang w:val="en-US"/>
        </w:rPr>
        <w:t xml:space="preserve">precipitation </w:t>
      </w:r>
      <w:r>
        <w:rPr>
          <w:rFonts w:ascii="Arial" w:hAnsi="Arial"/>
          <w:sz w:val="20"/>
          <w:szCs w:val="20"/>
          <w:lang w:val="en-US"/>
        </w:rPr>
        <w:t xml:space="preserve">averages for </w:t>
      </w:r>
      <w:r w:rsidR="000028DF">
        <w:rPr>
          <w:rFonts w:ascii="Arial" w:hAnsi="Arial"/>
          <w:sz w:val="20"/>
          <w:szCs w:val="20"/>
          <w:lang w:val="en-US"/>
        </w:rPr>
        <w:t xml:space="preserve">the </w:t>
      </w:r>
      <w:r>
        <w:rPr>
          <w:rFonts w:ascii="Arial" w:hAnsi="Arial"/>
          <w:sz w:val="20"/>
          <w:szCs w:val="20"/>
          <w:lang w:val="en-US"/>
        </w:rPr>
        <w:t>more unpredictable winter and spring (</w:t>
      </w:r>
      <w:r w:rsidR="00AF7BC8">
        <w:rPr>
          <w:rFonts w:ascii="Arial" w:hAnsi="Arial"/>
          <w:sz w:val="20"/>
          <w:szCs w:val="20"/>
          <w:lang w:val="en-US"/>
        </w:rPr>
        <w:t>Nov</w:t>
      </w:r>
      <w:r>
        <w:rPr>
          <w:rFonts w:ascii="Arial" w:hAnsi="Arial"/>
          <w:sz w:val="20"/>
          <w:szCs w:val="20"/>
          <w:lang w:val="en-US"/>
        </w:rPr>
        <w:t xml:space="preserve">–Apr) are lower than the monsoon, while the driest, hottest, and most resource-limited period of the year is May–Jun. In addition, interannual variance in monsoon timing, strength, and duration has increased (Seager et al. 2007, </w:t>
      </w:r>
      <w:proofErr w:type="spellStart"/>
      <w:r>
        <w:rPr>
          <w:rFonts w:ascii="Arial" w:hAnsi="Arial"/>
          <w:sz w:val="20"/>
          <w:szCs w:val="20"/>
          <w:lang w:val="en-US"/>
        </w:rPr>
        <w:t>Gutzler</w:t>
      </w:r>
      <w:proofErr w:type="spellEnd"/>
      <w:r>
        <w:rPr>
          <w:rFonts w:ascii="Arial" w:hAnsi="Arial"/>
          <w:sz w:val="20"/>
          <w:szCs w:val="20"/>
          <w:lang w:val="en-US"/>
        </w:rPr>
        <w:t xml:space="preserve"> and Robbins 2011, Cook et al. 2015). </w:t>
      </w:r>
      <w:r w:rsidR="000028DF">
        <w:rPr>
          <w:rFonts w:ascii="Arial" w:hAnsi="Arial"/>
          <w:sz w:val="20"/>
          <w:szCs w:val="20"/>
          <w:lang w:val="en-US"/>
        </w:rPr>
        <w:t>Such</w:t>
      </w:r>
      <w:r>
        <w:rPr>
          <w:rFonts w:ascii="Arial" w:hAnsi="Arial"/>
          <w:sz w:val="20"/>
          <w:szCs w:val="20"/>
          <w:lang w:val="en-US"/>
        </w:rPr>
        <w:t xml:space="preserve"> environmental stochasticity and tightly coupled consumer-resource dynamics characteristic of dryland ecosystems have motivated previous field-based experiments, which have focused on the influence of precipitation and temperature on plant (e.g., McDowell et al. 2008) and consumer communities (Meserve et al. 2003, Chesson et al. 2004, Thibault et al. 2004, Kelt 2011). Significant inter- and intra-annual stochasticity suggests that even relatively short-term (3–5 year) datasets can capture a significant amount of natural variability. </w:t>
      </w:r>
    </w:p>
    <w:p w14:paraId="47C75358" w14:textId="77777777" w:rsidR="00992308" w:rsidRDefault="00992308" w:rsidP="007B6B68">
      <w:pPr>
        <w:pStyle w:val="BodyA"/>
        <w:ind w:firstLine="360"/>
        <w:rPr>
          <w:rFonts w:ascii="Arial" w:hAnsi="Arial"/>
          <w:sz w:val="20"/>
          <w:szCs w:val="20"/>
          <w:lang w:val="en-US"/>
        </w:rPr>
      </w:pPr>
    </w:p>
    <w:p w14:paraId="5B43A03F" w14:textId="0D6C0C86" w:rsidR="007B6B68" w:rsidRDefault="003D47AB" w:rsidP="007B6B68">
      <w:pPr>
        <w:pStyle w:val="BodyA"/>
        <w:ind w:firstLine="360"/>
        <w:rPr>
          <w:rFonts w:ascii="Arial" w:hAnsi="Arial"/>
          <w:sz w:val="20"/>
          <w:szCs w:val="20"/>
          <w:lang w:val="en-US"/>
        </w:rPr>
      </w:pPr>
      <w:r>
        <w:rPr>
          <w:rFonts w:ascii="Arial" w:hAnsi="Arial"/>
          <w:sz w:val="20"/>
          <w:szCs w:val="20"/>
          <w:lang w:val="en-US"/>
        </w:rPr>
        <w:t>Pre- and post-monsoon precipitation</w:t>
      </w:r>
      <w:r w:rsidR="007B6B68">
        <w:rPr>
          <w:rFonts w:ascii="Arial" w:hAnsi="Arial"/>
          <w:sz w:val="20"/>
          <w:szCs w:val="20"/>
          <w:lang w:val="en-US"/>
        </w:rPr>
        <w:t xml:space="preserve"> produce resources of different quantity and quality that can be traced through the consumer community with fecal DNA metabarcoding and </w:t>
      </w:r>
      <w:r w:rsidR="007B6B68">
        <w:rPr>
          <w:rFonts w:ascii="Symbol" w:hAnsi="Symbol"/>
          <w:sz w:val="20"/>
          <w:szCs w:val="20"/>
          <w:lang w:val="en-US"/>
        </w:rPr>
        <w:t>d</w:t>
      </w:r>
      <w:r w:rsidR="007B6B68">
        <w:rPr>
          <w:rFonts w:ascii="Arial" w:hAnsi="Arial"/>
          <w:sz w:val="20"/>
          <w:szCs w:val="20"/>
          <w:vertAlign w:val="superscript"/>
          <w:lang w:val="en-US"/>
        </w:rPr>
        <w:t>13</w:t>
      </w:r>
      <w:r w:rsidR="007B6B68">
        <w:rPr>
          <w:rFonts w:ascii="Arial" w:hAnsi="Arial"/>
          <w:sz w:val="20"/>
          <w:szCs w:val="20"/>
          <w:lang w:val="en-US"/>
        </w:rPr>
        <w:t xml:space="preserve">C analysis of consumer tissues with rapid isotopic incorporation rates (e.g., blood plasma). Highly unpredictable winter/spring </w:t>
      </w:r>
      <w:r w:rsidR="00992308">
        <w:rPr>
          <w:rFonts w:ascii="Arial" w:hAnsi="Arial"/>
          <w:noProof/>
          <w:sz w:val="20"/>
          <w:szCs w:val="20"/>
          <w:lang w:val="en-US"/>
        </w:rPr>
        <w:lastRenderedPageBreak/>
        <mc:AlternateContent>
          <mc:Choice Requires="wpg">
            <w:drawing>
              <wp:anchor distT="0" distB="0" distL="114300" distR="114300" simplePos="0" relativeHeight="251778048" behindDoc="0" locked="0" layoutInCell="1" allowOverlap="1" wp14:anchorId="4370A2D2" wp14:editId="2E267880">
                <wp:simplePos x="0" y="0"/>
                <wp:positionH relativeFrom="column">
                  <wp:posOffset>2905760</wp:posOffset>
                </wp:positionH>
                <wp:positionV relativeFrom="paragraph">
                  <wp:posOffset>8890</wp:posOffset>
                </wp:positionV>
                <wp:extent cx="3039110" cy="3277235"/>
                <wp:effectExtent l="0" t="0" r="0" b="0"/>
                <wp:wrapTight wrapText="bothSides">
                  <wp:wrapPolygon edited="0">
                    <wp:start x="0" y="0"/>
                    <wp:lineTo x="0" y="14732"/>
                    <wp:lineTo x="903" y="14899"/>
                    <wp:lineTo x="903" y="21428"/>
                    <wp:lineTo x="20761" y="21428"/>
                    <wp:lineTo x="20941" y="14899"/>
                    <wp:lineTo x="21483" y="14732"/>
                    <wp:lineTo x="21483" y="0"/>
                    <wp:lineTo x="0" y="0"/>
                  </wp:wrapPolygon>
                </wp:wrapTight>
                <wp:docPr id="3" name="Group 3"/>
                <wp:cNvGraphicFramePr/>
                <a:graphic xmlns:a="http://schemas.openxmlformats.org/drawingml/2006/main">
                  <a:graphicData uri="http://schemas.microsoft.com/office/word/2010/wordprocessingGroup">
                    <wpg:wgp>
                      <wpg:cNvGrpSpPr/>
                      <wpg:grpSpPr>
                        <a:xfrm>
                          <a:off x="0" y="0"/>
                          <a:ext cx="3039110" cy="3277235"/>
                          <a:chOff x="0" y="0"/>
                          <a:chExt cx="3039110" cy="3277847"/>
                        </a:xfrm>
                      </wpg:grpSpPr>
                      <wps:wsp>
                        <wps:cNvPr id="18" name="Text Box 18"/>
                        <wps:cNvSpPr txBox="1"/>
                        <wps:spPr>
                          <a:xfrm>
                            <a:off x="68094" y="2217905"/>
                            <a:ext cx="2934970" cy="1059942"/>
                          </a:xfrm>
                          <a:prstGeom prst="rect">
                            <a:avLst/>
                          </a:prstGeom>
                          <a:noFill/>
                          <a:ln w="6350">
                            <a:noFill/>
                          </a:ln>
                        </wps:spPr>
                        <wps:txbx>
                          <w:txbxContent>
                            <w:p w14:paraId="75938D5B" w14:textId="77777777" w:rsidR="00992308" w:rsidRPr="00A84936" w:rsidRDefault="00992308" w:rsidP="00992308">
                              <w:pPr>
                                <w:rPr>
                                  <w:rFonts w:ascii="Arial" w:hAnsi="Arial" w:cs="Arial"/>
                                  <w:sz w:val="18"/>
                                  <w:szCs w:val="18"/>
                                </w:rPr>
                              </w:pPr>
                              <w:r w:rsidRPr="009478AF">
                                <w:rPr>
                                  <w:rFonts w:ascii="Arial" w:hAnsi="Arial" w:cs="Arial"/>
                                  <w:b/>
                                  <w:bCs/>
                                  <w:sz w:val="18"/>
                                  <w:szCs w:val="18"/>
                                </w:rPr>
                                <w:t>Figure 2</w:t>
                              </w:r>
                              <w:r w:rsidRPr="00A84936">
                                <w:rPr>
                                  <w:rFonts w:ascii="Arial" w:hAnsi="Arial" w:cs="Arial"/>
                                  <w:sz w:val="18"/>
                                  <w:szCs w:val="18"/>
                                </w:rPr>
                                <w:t xml:space="preserve">. </w:t>
                              </w:r>
                              <w:r>
                                <w:rPr>
                                  <w:rFonts w:ascii="Arial" w:hAnsi="Arial" w:cs="Arial"/>
                                  <w:sz w:val="18"/>
                                  <w:szCs w:val="18"/>
                                </w:rPr>
                                <w:t>Weight percent nitrogen content [N] of leaves (gray) and seeds (black) of common C</w:t>
                              </w:r>
                              <w:r w:rsidRPr="00D43071">
                                <w:rPr>
                                  <w:rFonts w:ascii="Arial" w:hAnsi="Arial" w:cs="Arial"/>
                                  <w:sz w:val="18"/>
                                  <w:szCs w:val="18"/>
                                  <w:vertAlign w:val="subscript"/>
                                </w:rPr>
                                <w:t>3</w:t>
                              </w:r>
                              <w:r>
                                <w:rPr>
                                  <w:rFonts w:ascii="Arial" w:hAnsi="Arial" w:cs="Arial"/>
                                  <w:sz w:val="18"/>
                                  <w:szCs w:val="18"/>
                                </w:rPr>
                                <w:t xml:space="preserve"> or C</w:t>
                              </w:r>
                              <w:r w:rsidRPr="00D43071">
                                <w:rPr>
                                  <w:rFonts w:ascii="Arial" w:hAnsi="Arial" w:cs="Arial"/>
                                  <w:sz w:val="18"/>
                                  <w:szCs w:val="18"/>
                                  <w:vertAlign w:val="subscript"/>
                                </w:rPr>
                                <w:t>4</w:t>
                              </w:r>
                              <w:r>
                                <w:rPr>
                                  <w:rFonts w:ascii="Arial" w:hAnsi="Arial" w:cs="Arial"/>
                                  <w:sz w:val="18"/>
                                  <w:szCs w:val="18"/>
                                </w:rPr>
                                <w:t xml:space="preserve"> perennials and annuals collected from our mixed shrubland-grassland field site at the SEV-LTER. Dataset includes 23/25 of the common perennial and 11/15 of the common annual species. Error bars represent SD; sample sizes are shown in each bar. </w:t>
                              </w:r>
                            </w:p>
                            <w:p w14:paraId="38A2CB67" w14:textId="77777777" w:rsidR="00992308" w:rsidRPr="00A84936" w:rsidRDefault="00992308" w:rsidP="00992308">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 name="Picture 21" descr="Chart, bar chart&#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39110" cy="2230120"/>
                          </a:xfrm>
                          <a:prstGeom prst="rect">
                            <a:avLst/>
                          </a:prstGeom>
                        </pic:spPr>
                      </pic:pic>
                    </wpg:wgp>
                  </a:graphicData>
                </a:graphic>
                <wp14:sizeRelV relativeFrom="margin">
                  <wp14:pctHeight>0</wp14:pctHeight>
                </wp14:sizeRelV>
              </wp:anchor>
            </w:drawing>
          </mc:Choice>
          <mc:Fallback>
            <w:pict>
              <v:group w14:anchorId="4370A2D2" id="Group 3" o:spid="_x0000_s1029" style="position:absolute;left:0;text-align:left;margin-left:228.8pt;margin-top:.7pt;width:239.3pt;height:258.05pt;z-index:251778048;mso-height-relative:margin" coordsize="30391,32778"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I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&#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">
                <v:shapetype id="_x0000_t202" coordsize="21600,21600" o:spt="202" path="m,l,21600r21600,l21600,xe">
                  <v:stroke joinstyle="miter"/>
                  <v:path gradientshapeok="t" o:connecttype="rect"/>
                </v:shapetype>
                <v:shape id="Text Box 18" o:spid="_x0000_s1030" type="#_x0000_t202" style="position:absolute;left:680;top:22179;width:29350;height:105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" filled="f" stroked="f" strokeweight=".5pt">
                  <v:textbox>
                    <w:txbxContent>
                      <w:p w14:paraId="75938D5B" w14:textId="77777777" w:rsidR="00992308" w:rsidRPr="00A84936" w:rsidRDefault="00992308" w:rsidP="00992308">
                        <w:pPr>
                          <w:rPr>
                            <w:rFonts w:ascii="Arial" w:hAnsi="Arial" w:cs="Arial"/>
                            <w:sz w:val="18"/>
                            <w:szCs w:val="18"/>
                          </w:rPr>
                        </w:pPr>
                        <w:r w:rsidRPr="009478AF">
                          <w:rPr>
                            <w:rFonts w:ascii="Arial" w:hAnsi="Arial" w:cs="Arial"/>
                            <w:b/>
                            <w:bCs/>
                            <w:sz w:val="18"/>
                            <w:szCs w:val="18"/>
                          </w:rPr>
                          <w:t>Figure 2</w:t>
                        </w:r>
                        <w:r w:rsidRPr="00A84936">
                          <w:rPr>
                            <w:rFonts w:ascii="Arial" w:hAnsi="Arial" w:cs="Arial"/>
                            <w:sz w:val="18"/>
                            <w:szCs w:val="18"/>
                          </w:rPr>
                          <w:t xml:space="preserve">. </w:t>
                        </w:r>
                        <w:r>
                          <w:rPr>
                            <w:rFonts w:ascii="Arial" w:hAnsi="Arial" w:cs="Arial"/>
                            <w:sz w:val="18"/>
                            <w:szCs w:val="18"/>
                          </w:rPr>
                          <w:t>Weight percent nitrogen content [N] of leaves (gray) and seeds (black) of common C</w:t>
                        </w:r>
                        <w:r w:rsidRPr="00D43071">
                          <w:rPr>
                            <w:rFonts w:ascii="Arial" w:hAnsi="Arial" w:cs="Arial"/>
                            <w:sz w:val="18"/>
                            <w:szCs w:val="18"/>
                            <w:vertAlign w:val="subscript"/>
                          </w:rPr>
                          <w:t>3</w:t>
                        </w:r>
                        <w:r>
                          <w:rPr>
                            <w:rFonts w:ascii="Arial" w:hAnsi="Arial" w:cs="Arial"/>
                            <w:sz w:val="18"/>
                            <w:szCs w:val="18"/>
                          </w:rPr>
                          <w:t xml:space="preserve"> or C</w:t>
                        </w:r>
                        <w:r w:rsidRPr="00D43071">
                          <w:rPr>
                            <w:rFonts w:ascii="Arial" w:hAnsi="Arial" w:cs="Arial"/>
                            <w:sz w:val="18"/>
                            <w:szCs w:val="18"/>
                            <w:vertAlign w:val="subscript"/>
                          </w:rPr>
                          <w:t>4</w:t>
                        </w:r>
                        <w:r>
                          <w:rPr>
                            <w:rFonts w:ascii="Arial" w:hAnsi="Arial" w:cs="Arial"/>
                            <w:sz w:val="18"/>
                            <w:szCs w:val="18"/>
                          </w:rPr>
                          <w:t xml:space="preserve"> perennials and annuals collected from our mixed shrubland-grassland field site at the SEV-LTER. Dataset includes 23/25 of the common perennial and 11/15 of the common annual species. Error bars represent SD; sample sizes are shown in each bar. </w:t>
                        </w:r>
                      </w:p>
                      <w:p w14:paraId="38A2CB67" w14:textId="77777777" w:rsidR="00992308" w:rsidRPr="00A84936" w:rsidRDefault="00992308" w:rsidP="00992308">
                        <w:pPr>
                          <w:rPr>
                            <w:rFonts w:ascii="Arial" w:hAnsi="Arial" w:cs="Arial"/>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31" type="#_x0000_t75" alt="Chart, bar chart&#10;&#10;Description automatically generated" style="position:absolute;width:30391;height:22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">
                  <v:imagedata r:id="rId10" o:title="Chart, bar chart&#10;&#10;Description automatically generated"/>
                </v:shape>
                <w10:wrap type="tight"/>
              </v:group>
            </w:pict>
          </mc:Fallback>
        </mc:AlternateContent>
      </w:r>
      <w:r w:rsidR="007B6B68">
        <w:rPr>
          <w:rFonts w:ascii="Arial" w:hAnsi="Arial"/>
          <w:sz w:val="20"/>
          <w:szCs w:val="20"/>
          <w:lang w:val="en-US"/>
        </w:rPr>
        <w:t>rains fuel a period of C</w:t>
      </w:r>
      <w:r w:rsidR="007B6B68">
        <w:rPr>
          <w:rFonts w:ascii="Arial" w:hAnsi="Arial"/>
          <w:sz w:val="20"/>
          <w:szCs w:val="20"/>
          <w:vertAlign w:val="subscript"/>
          <w:lang w:val="en-US"/>
        </w:rPr>
        <w:t>3</w:t>
      </w:r>
      <w:r w:rsidR="007B6B68">
        <w:rPr>
          <w:rFonts w:ascii="Arial" w:hAnsi="Arial"/>
          <w:sz w:val="20"/>
          <w:szCs w:val="20"/>
          <w:lang w:val="en-US"/>
        </w:rPr>
        <w:t xml:space="preserve"> primary productivity involving perennial shrubs and annual forbs. More than 20 years of data show that ~14 perennial shrubs and forbs contribute </w:t>
      </w:r>
      <w:r w:rsidR="00CE0BE9">
        <w:rPr>
          <w:rFonts w:ascii="Arial" w:hAnsi="Arial"/>
          <w:sz w:val="20"/>
          <w:szCs w:val="20"/>
          <w:lang w:val="en-US"/>
        </w:rPr>
        <w:t>most of the</w:t>
      </w:r>
      <w:r w:rsidR="007B6B68" w:rsidRPr="00CE2791">
        <w:rPr>
          <w:rFonts w:ascii="Arial" w:hAnsi="Arial"/>
          <w:sz w:val="20"/>
          <w:szCs w:val="20"/>
          <w:lang w:val="en-US"/>
        </w:rPr>
        <w:t xml:space="preserve"> </w:t>
      </w:r>
      <w:r w:rsidR="007B6B68">
        <w:rPr>
          <w:rFonts w:ascii="Arial" w:hAnsi="Arial"/>
          <w:sz w:val="20"/>
          <w:szCs w:val="20"/>
          <w:lang w:val="en-US"/>
        </w:rPr>
        <w:t>aboveground net primary production (ANPP), with four dominant shrubs – creosote bush, Mormon tea (</w:t>
      </w:r>
      <w:r w:rsidR="007B6B68">
        <w:rPr>
          <w:rFonts w:ascii="Arial" w:hAnsi="Arial"/>
          <w:i/>
          <w:iCs/>
          <w:sz w:val="20"/>
          <w:szCs w:val="20"/>
          <w:lang w:val="en-US"/>
        </w:rPr>
        <w:t xml:space="preserve">Ephedra </w:t>
      </w:r>
      <w:proofErr w:type="spellStart"/>
      <w:r w:rsidR="007B6B68">
        <w:rPr>
          <w:rFonts w:ascii="Arial" w:hAnsi="Arial"/>
          <w:i/>
          <w:iCs/>
          <w:sz w:val="20"/>
          <w:szCs w:val="20"/>
          <w:lang w:val="en-US"/>
        </w:rPr>
        <w:t>torreyana</w:t>
      </w:r>
      <w:proofErr w:type="spellEnd"/>
      <w:r w:rsidR="007B6B68">
        <w:rPr>
          <w:rFonts w:ascii="Arial" w:hAnsi="Arial"/>
          <w:sz w:val="20"/>
          <w:szCs w:val="20"/>
          <w:lang w:val="en-US"/>
        </w:rPr>
        <w:t>), broom snakeweed (</w:t>
      </w:r>
      <w:proofErr w:type="spellStart"/>
      <w:r w:rsidR="007B6B68" w:rsidRPr="003336E3">
        <w:rPr>
          <w:rFonts w:ascii="Arial" w:hAnsi="Arial"/>
          <w:i/>
          <w:iCs/>
          <w:sz w:val="20"/>
          <w:szCs w:val="20"/>
          <w:lang w:val="en-US"/>
        </w:rPr>
        <w:t>Gutierrezia</w:t>
      </w:r>
      <w:proofErr w:type="spellEnd"/>
      <w:r w:rsidR="007B6B68" w:rsidRPr="003336E3">
        <w:rPr>
          <w:rFonts w:ascii="Arial" w:hAnsi="Arial"/>
          <w:i/>
          <w:iCs/>
          <w:sz w:val="20"/>
          <w:szCs w:val="20"/>
          <w:lang w:val="en-US"/>
        </w:rPr>
        <w:t xml:space="preserve"> </w:t>
      </w:r>
      <w:proofErr w:type="spellStart"/>
      <w:r w:rsidR="007B6B68" w:rsidRPr="003336E3">
        <w:rPr>
          <w:rFonts w:ascii="Arial" w:hAnsi="Arial"/>
          <w:i/>
          <w:iCs/>
          <w:sz w:val="20"/>
          <w:szCs w:val="20"/>
          <w:lang w:val="en-US"/>
        </w:rPr>
        <w:t>sarothrae</w:t>
      </w:r>
      <w:proofErr w:type="spellEnd"/>
      <w:r w:rsidR="007B6B68">
        <w:rPr>
          <w:rFonts w:ascii="Arial" w:hAnsi="Arial"/>
          <w:sz w:val="20"/>
          <w:szCs w:val="20"/>
          <w:lang w:val="en-US"/>
        </w:rPr>
        <w:t xml:space="preserve">), and </w:t>
      </w:r>
      <w:proofErr w:type="spellStart"/>
      <w:r w:rsidR="007B6B68">
        <w:rPr>
          <w:rFonts w:ascii="Arial" w:hAnsi="Arial"/>
          <w:sz w:val="20"/>
          <w:szCs w:val="20"/>
          <w:lang w:val="en-US"/>
        </w:rPr>
        <w:t>winterfat</w:t>
      </w:r>
      <w:proofErr w:type="spellEnd"/>
      <w:r w:rsidR="007B6B68">
        <w:rPr>
          <w:rFonts w:ascii="Arial" w:hAnsi="Arial"/>
          <w:sz w:val="20"/>
          <w:szCs w:val="20"/>
          <w:lang w:val="en-US"/>
        </w:rPr>
        <w:t xml:space="preserve"> (</w:t>
      </w:r>
      <w:proofErr w:type="spellStart"/>
      <w:r w:rsidR="007B6B68" w:rsidRPr="00F51580">
        <w:rPr>
          <w:rFonts w:ascii="Arial" w:hAnsi="Arial"/>
          <w:i/>
          <w:iCs/>
          <w:sz w:val="20"/>
          <w:szCs w:val="20"/>
          <w:lang w:val="en-US"/>
        </w:rPr>
        <w:t>Krascheninnikovia</w:t>
      </w:r>
      <w:proofErr w:type="spellEnd"/>
      <w:r w:rsidR="007B6B68" w:rsidRPr="00F51580">
        <w:rPr>
          <w:rFonts w:ascii="Arial" w:hAnsi="Arial"/>
          <w:i/>
          <w:iCs/>
          <w:sz w:val="20"/>
          <w:szCs w:val="20"/>
          <w:lang w:val="en-US"/>
        </w:rPr>
        <w:t xml:space="preserve"> </w:t>
      </w:r>
      <w:proofErr w:type="spellStart"/>
      <w:r w:rsidR="007B6B68" w:rsidRPr="00F51580">
        <w:rPr>
          <w:rFonts w:ascii="Arial" w:hAnsi="Arial"/>
          <w:i/>
          <w:iCs/>
          <w:sz w:val="20"/>
          <w:szCs w:val="20"/>
          <w:lang w:val="en-US"/>
        </w:rPr>
        <w:t>lanata</w:t>
      </w:r>
      <w:proofErr w:type="spellEnd"/>
      <w:r w:rsidR="007B6B68">
        <w:rPr>
          <w:rFonts w:ascii="Arial" w:hAnsi="Arial"/>
          <w:sz w:val="20"/>
          <w:szCs w:val="20"/>
          <w:lang w:val="en-US"/>
        </w:rPr>
        <w:t>) – cumulatively contributing &gt;95% of production by C</w:t>
      </w:r>
      <w:r w:rsidR="007B6B68" w:rsidRPr="00EE75B9">
        <w:rPr>
          <w:rFonts w:ascii="Arial" w:hAnsi="Arial"/>
          <w:sz w:val="20"/>
          <w:szCs w:val="20"/>
          <w:vertAlign w:val="subscript"/>
          <w:lang w:val="en-US"/>
        </w:rPr>
        <w:t>3</w:t>
      </w:r>
      <w:r w:rsidR="007B6B68">
        <w:rPr>
          <w:rFonts w:ascii="Arial" w:hAnsi="Arial"/>
          <w:sz w:val="20"/>
          <w:szCs w:val="20"/>
          <w:lang w:val="en-US"/>
        </w:rPr>
        <w:t xml:space="preserve"> plants. Later in summer, a second, more reliable monsoon drives production of C</w:t>
      </w:r>
      <w:r w:rsidR="007B6B68">
        <w:rPr>
          <w:rFonts w:ascii="Arial" w:hAnsi="Arial"/>
          <w:sz w:val="20"/>
          <w:szCs w:val="20"/>
          <w:vertAlign w:val="subscript"/>
          <w:lang w:val="en-US"/>
        </w:rPr>
        <w:t>4</w:t>
      </w:r>
      <w:r w:rsidR="007B6B68">
        <w:rPr>
          <w:rFonts w:ascii="Arial" w:hAnsi="Arial"/>
          <w:sz w:val="20"/>
          <w:szCs w:val="20"/>
          <w:lang w:val="en-US"/>
        </w:rPr>
        <w:t xml:space="preserve"> perennial grasses and (mostly annual) forbs, with limited perennial C</w:t>
      </w:r>
      <w:r w:rsidR="007B6B68">
        <w:rPr>
          <w:rFonts w:ascii="Arial" w:hAnsi="Arial"/>
          <w:sz w:val="20"/>
          <w:szCs w:val="20"/>
          <w:vertAlign w:val="subscript"/>
          <w:lang w:val="en-US"/>
        </w:rPr>
        <w:t>3</w:t>
      </w:r>
      <w:r w:rsidR="007B6B68">
        <w:rPr>
          <w:rFonts w:ascii="Arial" w:hAnsi="Arial"/>
          <w:sz w:val="20"/>
          <w:szCs w:val="20"/>
          <w:lang w:val="en-US"/>
        </w:rPr>
        <w:t xml:space="preserve"> growth. Long-term data show that 10 species of C</w:t>
      </w:r>
      <w:r w:rsidR="007B6B68" w:rsidRPr="00EE75B9">
        <w:rPr>
          <w:rFonts w:ascii="Arial" w:hAnsi="Arial"/>
          <w:sz w:val="20"/>
          <w:szCs w:val="20"/>
          <w:vertAlign w:val="subscript"/>
          <w:lang w:val="en-US"/>
        </w:rPr>
        <w:t>4</w:t>
      </w:r>
      <w:r w:rsidR="007B6B68">
        <w:rPr>
          <w:rFonts w:ascii="Arial" w:hAnsi="Arial"/>
          <w:sz w:val="20"/>
          <w:szCs w:val="20"/>
          <w:lang w:val="en-US"/>
        </w:rPr>
        <w:t xml:space="preserve"> grasses consistently contribute to ANPP, but black grama provides &gt;90% of production by this functional group. </w:t>
      </w:r>
    </w:p>
    <w:p w14:paraId="792B8265" w14:textId="37CE9E8F" w:rsidR="00762D94" w:rsidRDefault="00762D94" w:rsidP="007B6B68">
      <w:pPr>
        <w:pStyle w:val="BodyA"/>
        <w:tabs>
          <w:tab w:val="left" w:pos="2070"/>
        </w:tabs>
        <w:rPr>
          <w:rFonts w:ascii="Arial" w:hAnsi="Arial"/>
          <w:sz w:val="20"/>
          <w:szCs w:val="20"/>
          <w:lang w:val="en-US"/>
        </w:rPr>
      </w:pPr>
    </w:p>
    <w:p w14:paraId="6E9F0B6D" w14:textId="0CB56BAC" w:rsidR="00762D94" w:rsidRPr="00FA0C74" w:rsidRDefault="00762D94" w:rsidP="00762D94">
      <w:pPr>
        <w:pStyle w:val="BodyA"/>
        <w:ind w:firstLine="360"/>
        <w:rPr>
          <w:rFonts w:ascii="Arial" w:hAnsi="Arial"/>
          <w:sz w:val="20"/>
          <w:szCs w:val="20"/>
          <w:lang w:val="en-US"/>
        </w:rPr>
      </w:pPr>
      <w:r>
        <w:rPr>
          <w:rFonts w:ascii="Arial" w:hAnsi="Arial"/>
          <w:sz w:val="20"/>
          <w:szCs w:val="20"/>
          <w:lang w:val="en-US"/>
        </w:rPr>
        <w:t>Regional climate models predict rapidly increasing air temperatures, significant decreases in winter precipitation (15–20%), increased inter-annual variability in the strength of the summer monsoon, and higher drought risk (</w:t>
      </w:r>
      <w:proofErr w:type="spellStart"/>
      <w:r>
        <w:rPr>
          <w:rFonts w:ascii="Arial" w:hAnsi="Arial"/>
          <w:sz w:val="20"/>
          <w:szCs w:val="20"/>
          <w:lang w:val="en-US"/>
        </w:rPr>
        <w:t>Gutzler</w:t>
      </w:r>
      <w:proofErr w:type="spellEnd"/>
      <w:r>
        <w:rPr>
          <w:rFonts w:ascii="Arial" w:hAnsi="Arial"/>
          <w:sz w:val="20"/>
          <w:szCs w:val="20"/>
          <w:lang w:val="en-US"/>
        </w:rPr>
        <w:t xml:space="preserve"> and Robbins 2007, Seager et al. 2007, Cook et al. 2015). These directional shifts in abiotic conditions could push some flora and fauna beyond their physiological or ecological limits for local occupancy, but to date most studies on this topic have focused on strict physiological tolerances to water limitation (trees) or temperature (birds) (McDowell et al. 2008, </w:t>
      </w:r>
      <w:proofErr w:type="spellStart"/>
      <w:r>
        <w:rPr>
          <w:rFonts w:ascii="Arial" w:hAnsi="Arial"/>
          <w:sz w:val="20"/>
          <w:szCs w:val="20"/>
          <w:lang w:val="en-US"/>
        </w:rPr>
        <w:t>Breshears</w:t>
      </w:r>
      <w:proofErr w:type="spellEnd"/>
      <w:r>
        <w:rPr>
          <w:rFonts w:ascii="Arial" w:hAnsi="Arial"/>
          <w:sz w:val="20"/>
          <w:szCs w:val="20"/>
          <w:lang w:val="en-US"/>
        </w:rPr>
        <w:t xml:space="preserve"> et al. 2009, McKechnie and Wolf 2010). To our knowledge, no study has investigated how a climate-mediated shift in resource base could affect an entire consumer community by mechanistically linking resource availability and use via direct measurements of diet, physiological traits, and fitness (survival and reproduction).</w:t>
      </w:r>
    </w:p>
    <w:p w14:paraId="53351B53" w14:textId="2D4B79DE" w:rsidR="007B6B68" w:rsidRDefault="007B6B68" w:rsidP="007B6B68">
      <w:pPr>
        <w:pStyle w:val="BodyA"/>
        <w:rPr>
          <w:rFonts w:ascii="Arial" w:hAnsi="Arial"/>
          <w:sz w:val="20"/>
          <w:szCs w:val="20"/>
          <w:lang w:val="en-US"/>
        </w:rPr>
      </w:pPr>
    </w:p>
    <w:p w14:paraId="5C809485" w14:textId="1065CDD6" w:rsidR="00222F8F" w:rsidRDefault="008C345E" w:rsidP="007973E9">
      <w:pPr>
        <w:pStyle w:val="BodyA"/>
        <w:ind w:firstLine="360"/>
        <w:rPr>
          <w:rFonts w:ascii="Arial" w:hAnsi="Arial"/>
          <w:sz w:val="20"/>
          <w:szCs w:val="20"/>
          <w:lang w:val="en-US"/>
        </w:rPr>
      </w:pPr>
      <w:r>
        <w:rPr>
          <w:rFonts w:ascii="Arial" w:hAnsi="Arial"/>
          <w:sz w:val="20"/>
          <w:szCs w:val="20"/>
          <w:lang w:val="en-US"/>
        </w:rPr>
        <w:t>C</w:t>
      </w:r>
      <w:r>
        <w:rPr>
          <w:rFonts w:ascii="Arial" w:hAnsi="Arial"/>
          <w:sz w:val="20"/>
          <w:szCs w:val="20"/>
          <w:vertAlign w:val="subscript"/>
          <w:lang w:val="en-US"/>
        </w:rPr>
        <w:t>3</w:t>
      </w:r>
      <w:r>
        <w:rPr>
          <w:rFonts w:ascii="Arial" w:hAnsi="Arial"/>
          <w:sz w:val="20"/>
          <w:szCs w:val="20"/>
          <w:lang w:val="en-US"/>
        </w:rPr>
        <w:t xml:space="preserve"> and C</w:t>
      </w:r>
      <w:r>
        <w:rPr>
          <w:rFonts w:ascii="Arial" w:hAnsi="Arial"/>
          <w:sz w:val="20"/>
          <w:szCs w:val="20"/>
          <w:vertAlign w:val="subscript"/>
          <w:lang w:val="en-US"/>
        </w:rPr>
        <w:t>4</w:t>
      </w:r>
      <w:r>
        <w:rPr>
          <w:rFonts w:ascii="Arial" w:hAnsi="Arial"/>
          <w:sz w:val="20"/>
          <w:szCs w:val="20"/>
          <w:lang w:val="en-US"/>
        </w:rPr>
        <w:t xml:space="preserve"> plants vary in their nutritional quality and persistence in the environment. The leaves and seeds of C</w:t>
      </w:r>
      <w:r>
        <w:rPr>
          <w:rFonts w:ascii="Arial" w:hAnsi="Arial"/>
          <w:sz w:val="20"/>
          <w:szCs w:val="20"/>
          <w:vertAlign w:val="subscript"/>
          <w:lang w:val="en-US"/>
        </w:rPr>
        <w:t>3</w:t>
      </w:r>
      <w:r>
        <w:rPr>
          <w:rFonts w:ascii="Arial" w:hAnsi="Arial"/>
          <w:sz w:val="20"/>
          <w:szCs w:val="20"/>
          <w:lang w:val="en-US"/>
        </w:rPr>
        <w:t xml:space="preserve"> plants are more nutritious with higher nitrogen and soluble carbohydrate contents than C</w:t>
      </w:r>
      <w:r>
        <w:rPr>
          <w:rFonts w:ascii="Arial" w:hAnsi="Arial"/>
          <w:sz w:val="20"/>
          <w:szCs w:val="20"/>
          <w:vertAlign w:val="subscript"/>
          <w:lang w:val="en-US"/>
        </w:rPr>
        <w:t>4</w:t>
      </w:r>
      <w:r>
        <w:rPr>
          <w:rFonts w:ascii="Arial" w:hAnsi="Arial"/>
          <w:sz w:val="20"/>
          <w:szCs w:val="20"/>
          <w:lang w:val="en-US"/>
        </w:rPr>
        <w:t xml:space="preserve"> grasses (Caswell et al. 1973, Caswell and Reed 1975, 1976, </w:t>
      </w:r>
      <w:proofErr w:type="spellStart"/>
      <w:r>
        <w:rPr>
          <w:rFonts w:ascii="Arial" w:hAnsi="Arial"/>
          <w:sz w:val="20"/>
          <w:szCs w:val="20"/>
          <w:lang w:val="en-US"/>
        </w:rPr>
        <w:t>Barbehenn</w:t>
      </w:r>
      <w:proofErr w:type="spellEnd"/>
      <w:r>
        <w:rPr>
          <w:rFonts w:ascii="Arial" w:hAnsi="Arial"/>
          <w:sz w:val="20"/>
          <w:szCs w:val="20"/>
          <w:lang w:val="en-US"/>
        </w:rPr>
        <w:t xml:space="preserve"> et al. 2004a, 2004b). Preliminary data for weight percent nitrogen content [N] of leaves and seeds from our field site </w:t>
      </w:r>
      <w:r w:rsidR="004F5591">
        <w:rPr>
          <w:rFonts w:ascii="Arial" w:hAnsi="Arial"/>
          <w:sz w:val="20"/>
          <w:szCs w:val="20"/>
          <w:lang w:val="en-US"/>
        </w:rPr>
        <w:t xml:space="preserve">(Fig. 2) </w:t>
      </w:r>
      <w:r>
        <w:rPr>
          <w:rFonts w:ascii="Arial" w:hAnsi="Arial"/>
          <w:sz w:val="20"/>
          <w:szCs w:val="20"/>
          <w:lang w:val="en-US"/>
        </w:rPr>
        <w:t>show that seeds generally have higher [N] than leaves, and importantly the [N] of seeds or leaves from C</w:t>
      </w:r>
      <w:r>
        <w:rPr>
          <w:rFonts w:ascii="Arial" w:hAnsi="Arial"/>
          <w:sz w:val="20"/>
          <w:szCs w:val="20"/>
          <w:vertAlign w:val="subscript"/>
          <w:lang w:val="en-US"/>
        </w:rPr>
        <w:t>3</w:t>
      </w:r>
      <w:r>
        <w:rPr>
          <w:rFonts w:ascii="Arial" w:hAnsi="Arial"/>
          <w:sz w:val="20"/>
          <w:szCs w:val="20"/>
          <w:lang w:val="en-US"/>
        </w:rPr>
        <w:t xml:space="preserve"> perennials/annuals </w:t>
      </w:r>
      <w:r w:rsidR="00577523">
        <w:rPr>
          <w:rFonts w:ascii="Arial" w:hAnsi="Arial"/>
          <w:sz w:val="20"/>
          <w:szCs w:val="20"/>
          <w:lang w:val="en-US"/>
        </w:rPr>
        <w:t>is</w:t>
      </w:r>
      <w:r>
        <w:rPr>
          <w:rFonts w:ascii="Arial" w:hAnsi="Arial"/>
          <w:sz w:val="20"/>
          <w:szCs w:val="20"/>
          <w:lang w:val="en-US"/>
        </w:rPr>
        <w:t xml:space="preserve"> higher than C</w:t>
      </w:r>
      <w:r>
        <w:rPr>
          <w:rFonts w:ascii="Arial" w:hAnsi="Arial"/>
          <w:sz w:val="20"/>
          <w:szCs w:val="20"/>
          <w:vertAlign w:val="subscript"/>
          <w:lang w:val="en-US"/>
        </w:rPr>
        <w:t>4</w:t>
      </w:r>
      <w:r>
        <w:rPr>
          <w:rFonts w:ascii="Arial" w:hAnsi="Arial"/>
          <w:sz w:val="20"/>
          <w:szCs w:val="20"/>
          <w:lang w:val="en-US"/>
        </w:rPr>
        <w:t xml:space="preserve"> grasses. C</w:t>
      </w:r>
      <w:r>
        <w:rPr>
          <w:rFonts w:ascii="Arial" w:hAnsi="Arial"/>
          <w:sz w:val="20"/>
          <w:szCs w:val="20"/>
          <w:vertAlign w:val="subscript"/>
          <w:lang w:val="en-US"/>
        </w:rPr>
        <w:t>3</w:t>
      </w:r>
      <w:r>
        <w:rPr>
          <w:rFonts w:ascii="Arial" w:hAnsi="Arial"/>
          <w:sz w:val="20"/>
          <w:szCs w:val="20"/>
          <w:lang w:val="en-US"/>
        </w:rPr>
        <w:t xml:space="preserve"> perennial/annual shrubs and forbs also produce larger seeds than C</w:t>
      </w:r>
      <w:r>
        <w:rPr>
          <w:rFonts w:ascii="Arial" w:hAnsi="Arial"/>
          <w:sz w:val="20"/>
          <w:szCs w:val="20"/>
          <w:vertAlign w:val="subscript"/>
          <w:lang w:val="en-US"/>
        </w:rPr>
        <w:t>4</w:t>
      </w:r>
      <w:r>
        <w:rPr>
          <w:rFonts w:ascii="Arial" w:hAnsi="Arial"/>
          <w:sz w:val="20"/>
          <w:szCs w:val="20"/>
          <w:lang w:val="en-US"/>
        </w:rPr>
        <w:t xml:space="preserve"> grasses (Reichman 1976, Harper 1977, Davidson et al. 1985, Samson et al. 1992). For example, the mean weight of individual seeds of C</w:t>
      </w:r>
      <w:r w:rsidRPr="00E54081">
        <w:rPr>
          <w:rFonts w:ascii="Arial" w:hAnsi="Arial"/>
          <w:sz w:val="20"/>
          <w:szCs w:val="20"/>
          <w:vertAlign w:val="subscript"/>
          <w:lang w:val="en-US"/>
        </w:rPr>
        <w:t>3</w:t>
      </w:r>
      <w:r>
        <w:rPr>
          <w:rFonts w:ascii="Arial" w:hAnsi="Arial"/>
          <w:sz w:val="20"/>
          <w:szCs w:val="20"/>
          <w:lang w:val="en-US"/>
        </w:rPr>
        <w:t xml:space="preserve"> shrubs/forbs (1.05g; n=32 species) at our study site </w:t>
      </w:r>
      <w:r w:rsidR="00577523">
        <w:rPr>
          <w:rFonts w:ascii="Arial" w:hAnsi="Arial"/>
          <w:sz w:val="20"/>
          <w:szCs w:val="20"/>
          <w:lang w:val="en-US"/>
        </w:rPr>
        <w:t>is</w:t>
      </w:r>
      <w:r>
        <w:rPr>
          <w:rFonts w:ascii="Arial" w:hAnsi="Arial"/>
          <w:sz w:val="20"/>
          <w:szCs w:val="20"/>
          <w:lang w:val="en-US"/>
        </w:rPr>
        <w:t xml:space="preserve"> ~7X larger than those </w:t>
      </w:r>
      <w:r w:rsidR="001D7DE7">
        <w:rPr>
          <w:rFonts w:ascii="Arial" w:hAnsi="Arial"/>
          <w:sz w:val="20"/>
          <w:szCs w:val="20"/>
          <w:lang w:val="en-US"/>
        </w:rPr>
        <w:t xml:space="preserve">of </w:t>
      </w:r>
      <w:r>
        <w:rPr>
          <w:rFonts w:ascii="Arial" w:hAnsi="Arial"/>
          <w:sz w:val="20"/>
          <w:szCs w:val="20"/>
          <w:lang w:val="en-US"/>
        </w:rPr>
        <w:t>C</w:t>
      </w:r>
      <w:r w:rsidRPr="005B7560">
        <w:rPr>
          <w:rFonts w:ascii="Arial" w:hAnsi="Arial"/>
          <w:sz w:val="20"/>
          <w:szCs w:val="20"/>
          <w:vertAlign w:val="subscript"/>
          <w:lang w:val="en-US"/>
        </w:rPr>
        <w:t>4</w:t>
      </w:r>
      <w:r>
        <w:rPr>
          <w:rFonts w:ascii="Arial" w:hAnsi="Arial"/>
          <w:sz w:val="20"/>
          <w:szCs w:val="20"/>
          <w:lang w:val="en-US"/>
        </w:rPr>
        <w:t xml:space="preserve"> grasses (0.15g; n=11 species). The leaves of C</w:t>
      </w:r>
      <w:r>
        <w:rPr>
          <w:rFonts w:ascii="Arial" w:hAnsi="Arial"/>
          <w:sz w:val="20"/>
          <w:szCs w:val="20"/>
          <w:vertAlign w:val="subscript"/>
          <w:lang w:val="en-US"/>
        </w:rPr>
        <w:t>4</w:t>
      </w:r>
      <w:r>
        <w:rPr>
          <w:rFonts w:ascii="Arial" w:hAnsi="Arial"/>
          <w:sz w:val="20"/>
          <w:szCs w:val="20"/>
          <w:lang w:val="en-US"/>
        </w:rPr>
        <w:t xml:space="preserve"> grasses are also harder for consumers to </w:t>
      </w:r>
      <w:r w:rsidR="008B1C24">
        <w:rPr>
          <w:rFonts w:ascii="Arial" w:hAnsi="Arial"/>
          <w:sz w:val="20"/>
          <w:szCs w:val="20"/>
          <w:lang w:val="en-US"/>
        </w:rPr>
        <w:t>digest but</w:t>
      </w:r>
      <w:r>
        <w:rPr>
          <w:rFonts w:ascii="Arial" w:hAnsi="Arial"/>
          <w:sz w:val="20"/>
          <w:szCs w:val="20"/>
          <w:lang w:val="en-US"/>
        </w:rPr>
        <w:t xml:space="preserve"> are more resistant to decomposition (Vanderbilt et al. 2008) and may serve as a fallback food</w:t>
      </w:r>
      <w:r>
        <w:rPr>
          <w:rFonts w:ascii="Arial" w:hAnsi="Arial"/>
          <w:sz w:val="20"/>
          <w:szCs w:val="20"/>
        </w:rPr>
        <w:t xml:space="preserve"> </w:t>
      </w:r>
      <w:r>
        <w:rPr>
          <w:rFonts w:ascii="Arial" w:hAnsi="Arial"/>
          <w:sz w:val="20"/>
          <w:szCs w:val="20"/>
          <w:lang w:val="en-US"/>
        </w:rPr>
        <w:t>for rodents during periods of resource scarcity in our study system (Yeakel et al. 2020). C</w:t>
      </w:r>
      <w:r w:rsidRPr="003D64A3">
        <w:rPr>
          <w:rFonts w:ascii="Arial" w:hAnsi="Arial"/>
          <w:sz w:val="20"/>
          <w:szCs w:val="20"/>
          <w:vertAlign w:val="subscript"/>
          <w:lang w:val="en-US"/>
        </w:rPr>
        <w:t>3</w:t>
      </w:r>
      <w:r>
        <w:rPr>
          <w:rFonts w:ascii="Arial" w:hAnsi="Arial"/>
          <w:sz w:val="20"/>
          <w:szCs w:val="20"/>
          <w:lang w:val="en-US"/>
        </w:rPr>
        <w:t xml:space="preserve"> perennial shrubs in arid ecosystems of the American Southwest generally have higher concentrations of unpalatable secondary compounds (e.g., phenolics) than C</w:t>
      </w:r>
      <w:r w:rsidRPr="003D64A3">
        <w:rPr>
          <w:rFonts w:ascii="Arial" w:hAnsi="Arial"/>
          <w:sz w:val="20"/>
          <w:szCs w:val="20"/>
          <w:vertAlign w:val="subscript"/>
          <w:lang w:val="en-US"/>
        </w:rPr>
        <w:t>4</w:t>
      </w:r>
      <w:r>
        <w:rPr>
          <w:rFonts w:ascii="Arial" w:hAnsi="Arial"/>
          <w:sz w:val="20"/>
          <w:szCs w:val="20"/>
          <w:lang w:val="en-US"/>
        </w:rPr>
        <w:t xml:space="preserve"> grasses or C</w:t>
      </w:r>
      <w:r w:rsidRPr="0000458D">
        <w:rPr>
          <w:rFonts w:ascii="Arial" w:hAnsi="Arial"/>
          <w:sz w:val="20"/>
          <w:szCs w:val="20"/>
          <w:vertAlign w:val="subscript"/>
          <w:lang w:val="en-US"/>
        </w:rPr>
        <w:t>3</w:t>
      </w:r>
      <w:r>
        <w:rPr>
          <w:rFonts w:ascii="Arial" w:hAnsi="Arial"/>
          <w:sz w:val="20"/>
          <w:szCs w:val="20"/>
          <w:lang w:val="en-US"/>
        </w:rPr>
        <w:t xml:space="preserve"> annual </w:t>
      </w:r>
      <w:proofErr w:type="spellStart"/>
      <w:r>
        <w:rPr>
          <w:rFonts w:ascii="Arial" w:hAnsi="Arial"/>
          <w:sz w:val="20"/>
          <w:szCs w:val="20"/>
          <w:lang w:val="en-US"/>
        </w:rPr>
        <w:t>forbs</w:t>
      </w:r>
      <w:proofErr w:type="spellEnd"/>
      <w:r>
        <w:rPr>
          <w:rFonts w:ascii="Arial" w:hAnsi="Arial"/>
          <w:sz w:val="20"/>
          <w:szCs w:val="20"/>
          <w:lang w:val="en-US"/>
        </w:rPr>
        <w:t xml:space="preserve"> (</w:t>
      </w:r>
      <w:r w:rsidR="000C3C19">
        <w:rPr>
          <w:rFonts w:ascii="Arial" w:hAnsi="Arial"/>
          <w:sz w:val="20"/>
          <w:szCs w:val="20"/>
          <w:lang w:val="en-US"/>
        </w:rPr>
        <w:t xml:space="preserve">Moreno and </w:t>
      </w:r>
      <w:proofErr w:type="spellStart"/>
      <w:r w:rsidR="000C3C19">
        <w:rPr>
          <w:rFonts w:ascii="Arial" w:hAnsi="Arial"/>
          <w:sz w:val="20"/>
          <w:szCs w:val="20"/>
          <w:lang w:val="en-US"/>
        </w:rPr>
        <w:t>Bertiller</w:t>
      </w:r>
      <w:proofErr w:type="spellEnd"/>
      <w:r w:rsidR="000C3C19">
        <w:rPr>
          <w:rFonts w:ascii="Arial" w:hAnsi="Arial"/>
          <w:sz w:val="20"/>
          <w:szCs w:val="20"/>
          <w:lang w:val="en-US"/>
        </w:rPr>
        <w:t xml:space="preserve"> 2012</w:t>
      </w:r>
      <w:r>
        <w:rPr>
          <w:rFonts w:ascii="Arial" w:hAnsi="Arial"/>
          <w:sz w:val="20"/>
          <w:szCs w:val="20"/>
          <w:lang w:val="en-US"/>
        </w:rPr>
        <w:t xml:space="preserve">). </w:t>
      </w:r>
      <w:r w:rsidR="00156283">
        <w:rPr>
          <w:rFonts w:ascii="Arial" w:hAnsi="Arial"/>
          <w:sz w:val="20"/>
          <w:szCs w:val="20"/>
          <w:lang w:val="en-US"/>
        </w:rPr>
        <w:t>For example, consistent consumption of creosote bush, a dominant shrub at our study site, by desert woodrats (</w:t>
      </w:r>
      <w:r w:rsidR="00156283">
        <w:rPr>
          <w:rFonts w:ascii="Arial" w:hAnsi="Arial"/>
          <w:i/>
          <w:iCs/>
          <w:sz w:val="20"/>
          <w:szCs w:val="20"/>
          <w:lang w:val="en-US"/>
        </w:rPr>
        <w:t xml:space="preserve">Neotoma spp.) </w:t>
      </w:r>
      <w:r w:rsidR="00156283">
        <w:rPr>
          <w:rFonts w:ascii="Arial" w:hAnsi="Arial"/>
          <w:sz w:val="20"/>
          <w:szCs w:val="20"/>
          <w:lang w:val="en-US"/>
        </w:rPr>
        <w:t xml:space="preserve">requires extensive detoxification (Mangione et al. 2001, Kohl and Dearing 2016). Most small mammals do not possess such energy-intensive physiological pathways, and previous work shows that concentrations of secondary metabolites, along with protein content and seed size, influences seed preference </w:t>
      </w:r>
      <w:r w:rsidR="00156283" w:rsidRPr="00CD2630">
        <w:rPr>
          <w:rFonts w:ascii="Arial" w:hAnsi="Arial"/>
          <w:i/>
          <w:iCs/>
          <w:sz w:val="20"/>
          <w:szCs w:val="20"/>
          <w:lang w:val="en-US"/>
        </w:rPr>
        <w:t>in</w:t>
      </w:r>
      <w:r w:rsidR="00156283">
        <w:rPr>
          <w:rFonts w:ascii="Arial" w:hAnsi="Arial"/>
          <w:sz w:val="20"/>
          <w:szCs w:val="20"/>
          <w:lang w:val="en-US"/>
        </w:rPr>
        <w:t xml:space="preserve"> </w:t>
      </w:r>
      <w:proofErr w:type="spellStart"/>
      <w:r w:rsidR="00156283">
        <w:rPr>
          <w:rFonts w:ascii="Arial" w:hAnsi="Arial"/>
          <w:i/>
          <w:iCs/>
          <w:sz w:val="20"/>
          <w:szCs w:val="20"/>
          <w:lang w:val="en-US"/>
        </w:rPr>
        <w:t>Dipodomys</w:t>
      </w:r>
      <w:proofErr w:type="spellEnd"/>
      <w:r w:rsidR="00156283">
        <w:rPr>
          <w:rFonts w:ascii="Arial" w:hAnsi="Arial"/>
          <w:sz w:val="20"/>
          <w:szCs w:val="20"/>
          <w:lang w:val="en-US"/>
        </w:rPr>
        <w:t xml:space="preserve"> (Henderson 1990). Lastly, C</w:t>
      </w:r>
      <w:r w:rsidR="00156283">
        <w:rPr>
          <w:rFonts w:ascii="Arial" w:hAnsi="Arial"/>
          <w:sz w:val="20"/>
          <w:szCs w:val="20"/>
          <w:vertAlign w:val="subscript"/>
          <w:lang w:val="en-US"/>
        </w:rPr>
        <w:t>3</w:t>
      </w:r>
      <w:r w:rsidR="00156283">
        <w:rPr>
          <w:rFonts w:ascii="Arial" w:hAnsi="Arial"/>
          <w:sz w:val="20"/>
          <w:szCs w:val="20"/>
          <w:lang w:val="en-US"/>
        </w:rPr>
        <w:t xml:space="preserve"> versus C</w:t>
      </w:r>
      <w:r w:rsidR="00156283">
        <w:rPr>
          <w:rFonts w:ascii="Arial" w:hAnsi="Arial"/>
          <w:sz w:val="20"/>
          <w:szCs w:val="20"/>
          <w:vertAlign w:val="subscript"/>
          <w:lang w:val="en-US"/>
        </w:rPr>
        <w:t>4</w:t>
      </w:r>
      <w:r w:rsidR="00156283">
        <w:rPr>
          <w:rFonts w:ascii="Arial" w:hAnsi="Arial"/>
          <w:sz w:val="20"/>
          <w:szCs w:val="20"/>
          <w:lang w:val="en-US"/>
        </w:rPr>
        <w:t xml:space="preserve"> plant functional types have distinct carbon isotope (</w:t>
      </w:r>
      <w:r w:rsidR="00156283">
        <w:rPr>
          <w:rFonts w:ascii="Symbol" w:hAnsi="Symbol"/>
          <w:sz w:val="20"/>
          <w:szCs w:val="20"/>
          <w:lang w:val="en-US"/>
        </w:rPr>
        <w:t>d</w:t>
      </w:r>
      <w:r w:rsidR="00156283">
        <w:rPr>
          <w:rFonts w:ascii="Arial" w:hAnsi="Arial"/>
          <w:sz w:val="20"/>
          <w:szCs w:val="20"/>
          <w:vertAlign w:val="superscript"/>
          <w:lang w:val="en-US"/>
        </w:rPr>
        <w:t>13</w:t>
      </w:r>
      <w:r w:rsidR="00156283">
        <w:rPr>
          <w:rFonts w:ascii="Arial" w:hAnsi="Arial"/>
          <w:sz w:val="20"/>
          <w:szCs w:val="20"/>
          <w:lang w:val="en-US"/>
        </w:rPr>
        <w:t xml:space="preserve">C) values that enable dietary reconstruction in desert consumers (e.g., Warne et al. 2010, Orr et al. 2015, Noble et al. 2019). Mean </w:t>
      </w:r>
      <w:r w:rsidR="00156283">
        <w:rPr>
          <w:rFonts w:ascii="Symbol" w:hAnsi="Symbol"/>
          <w:sz w:val="20"/>
          <w:szCs w:val="20"/>
          <w:lang w:val="en-US"/>
        </w:rPr>
        <w:t>d</w:t>
      </w:r>
      <w:r w:rsidR="00156283">
        <w:rPr>
          <w:rFonts w:ascii="Arial" w:hAnsi="Arial"/>
          <w:sz w:val="20"/>
          <w:szCs w:val="20"/>
          <w:vertAlign w:val="superscript"/>
          <w:lang w:val="en-US"/>
        </w:rPr>
        <w:t>13</w:t>
      </w:r>
      <w:r w:rsidR="00156283">
        <w:rPr>
          <w:rFonts w:ascii="Arial" w:hAnsi="Arial"/>
          <w:sz w:val="20"/>
          <w:szCs w:val="20"/>
          <w:lang w:val="en-US"/>
        </w:rPr>
        <w:t>C values of leaves and seeds collected from ~30 common C</w:t>
      </w:r>
      <w:r w:rsidR="00156283">
        <w:rPr>
          <w:rFonts w:ascii="Arial" w:hAnsi="Arial"/>
          <w:sz w:val="20"/>
          <w:szCs w:val="20"/>
          <w:vertAlign w:val="subscript"/>
          <w:lang w:val="en-US"/>
        </w:rPr>
        <w:t>3</w:t>
      </w:r>
      <w:r w:rsidR="00156283">
        <w:rPr>
          <w:rFonts w:ascii="Arial" w:hAnsi="Arial"/>
          <w:sz w:val="20"/>
          <w:szCs w:val="20"/>
          <w:lang w:val="en-US"/>
        </w:rPr>
        <w:t xml:space="preserve"> perennials/annuals at our study site range from -25.5‰</w:t>
      </w:r>
      <w:r w:rsidR="00156283">
        <w:rPr>
          <w:sz w:val="20"/>
          <w:szCs w:val="20"/>
          <w:lang w:val="en-US"/>
        </w:rPr>
        <w:t xml:space="preserve"> </w:t>
      </w:r>
      <w:r w:rsidR="00156283">
        <w:rPr>
          <w:rFonts w:ascii="Arial" w:hAnsi="Arial"/>
          <w:sz w:val="20"/>
          <w:szCs w:val="20"/>
          <w:lang w:val="en-US"/>
        </w:rPr>
        <w:t>to -27.5‰, while those of the ~10 common C</w:t>
      </w:r>
      <w:r w:rsidR="00156283">
        <w:rPr>
          <w:rFonts w:ascii="Arial" w:hAnsi="Arial"/>
          <w:sz w:val="20"/>
          <w:szCs w:val="20"/>
          <w:vertAlign w:val="subscript"/>
          <w:lang w:val="en-US"/>
        </w:rPr>
        <w:t>4</w:t>
      </w:r>
      <w:r w:rsidR="00156283">
        <w:rPr>
          <w:rFonts w:ascii="Arial" w:hAnsi="Arial"/>
          <w:sz w:val="20"/>
          <w:szCs w:val="20"/>
          <w:lang w:val="en-US"/>
        </w:rPr>
        <w:t xml:space="preserve"> grasses and annuals range from -13.0‰</w:t>
      </w:r>
      <w:r w:rsidR="00156283">
        <w:rPr>
          <w:sz w:val="20"/>
          <w:szCs w:val="20"/>
          <w:lang w:val="en-US"/>
        </w:rPr>
        <w:t xml:space="preserve"> </w:t>
      </w:r>
      <w:r w:rsidR="00156283">
        <w:rPr>
          <w:rFonts w:ascii="Arial" w:hAnsi="Arial"/>
          <w:sz w:val="20"/>
          <w:szCs w:val="20"/>
          <w:lang w:val="en-US"/>
        </w:rPr>
        <w:t xml:space="preserve">to -15.0‰. Standard deviation of </w:t>
      </w:r>
      <w:r w:rsidR="00156283">
        <w:rPr>
          <w:rFonts w:ascii="Symbol" w:hAnsi="Symbol"/>
          <w:sz w:val="20"/>
          <w:szCs w:val="20"/>
          <w:lang w:val="en-US"/>
        </w:rPr>
        <w:t>d</w:t>
      </w:r>
      <w:r w:rsidR="00156283">
        <w:rPr>
          <w:rFonts w:ascii="Arial" w:hAnsi="Arial"/>
          <w:sz w:val="20"/>
          <w:szCs w:val="20"/>
          <w:vertAlign w:val="superscript"/>
          <w:lang w:val="en-US"/>
        </w:rPr>
        <w:t>13</w:t>
      </w:r>
      <w:r w:rsidR="00156283">
        <w:rPr>
          <w:rFonts w:ascii="Arial" w:hAnsi="Arial"/>
          <w:sz w:val="20"/>
          <w:szCs w:val="20"/>
          <w:lang w:val="en-US"/>
        </w:rPr>
        <w:t>C values for individual C</w:t>
      </w:r>
      <w:r w:rsidR="00156283">
        <w:rPr>
          <w:rFonts w:ascii="Arial" w:hAnsi="Arial"/>
          <w:sz w:val="20"/>
          <w:szCs w:val="20"/>
          <w:vertAlign w:val="subscript"/>
          <w:lang w:val="en-US"/>
        </w:rPr>
        <w:t>3</w:t>
      </w:r>
      <w:r w:rsidR="00156283">
        <w:rPr>
          <w:rFonts w:ascii="Arial" w:hAnsi="Arial"/>
          <w:sz w:val="20"/>
          <w:szCs w:val="20"/>
          <w:lang w:val="en-US"/>
        </w:rPr>
        <w:t xml:space="preserve"> or C</w:t>
      </w:r>
      <w:r w:rsidR="00156283">
        <w:rPr>
          <w:rFonts w:ascii="Arial" w:hAnsi="Arial"/>
          <w:sz w:val="20"/>
          <w:szCs w:val="20"/>
          <w:vertAlign w:val="subscript"/>
          <w:lang w:val="en-US"/>
        </w:rPr>
        <w:t xml:space="preserve">4 </w:t>
      </w:r>
      <w:r w:rsidR="00156283">
        <w:rPr>
          <w:rFonts w:ascii="Arial" w:hAnsi="Arial"/>
          <w:sz w:val="20"/>
          <w:szCs w:val="20"/>
          <w:lang w:val="en-US"/>
        </w:rPr>
        <w:t xml:space="preserve">species </w:t>
      </w:r>
      <w:r w:rsidR="00732CDB">
        <w:rPr>
          <w:rFonts w:ascii="Arial" w:hAnsi="Arial"/>
          <w:sz w:val="20"/>
          <w:szCs w:val="20"/>
          <w:lang w:val="en-US"/>
        </w:rPr>
        <w:t>is</w:t>
      </w:r>
      <w:r w:rsidR="00156283">
        <w:rPr>
          <w:rFonts w:ascii="Arial" w:hAnsi="Arial"/>
          <w:sz w:val="20"/>
          <w:szCs w:val="20"/>
          <w:lang w:val="en-US"/>
        </w:rPr>
        <w:t xml:space="preserve"> ≤1.5‰.  </w:t>
      </w:r>
    </w:p>
    <w:p w14:paraId="18C9C845" w14:textId="1014D0AB" w:rsidR="00992308" w:rsidRDefault="00992308" w:rsidP="007973E9">
      <w:pPr>
        <w:pStyle w:val="BodyA"/>
        <w:ind w:firstLine="360"/>
        <w:rPr>
          <w:rFonts w:ascii="Arial" w:hAnsi="Arial"/>
          <w:sz w:val="20"/>
          <w:szCs w:val="20"/>
          <w:lang w:val="en-US"/>
        </w:rPr>
      </w:pPr>
    </w:p>
    <w:p w14:paraId="0995DC2F" w14:textId="77777777" w:rsidR="00992308" w:rsidRPr="007973E9" w:rsidRDefault="00992308" w:rsidP="007973E9">
      <w:pPr>
        <w:pStyle w:val="BodyA"/>
        <w:ind w:firstLine="360"/>
        <w:rPr>
          <w:rFonts w:ascii="Arial" w:hAnsi="Arial"/>
          <w:sz w:val="20"/>
          <w:szCs w:val="20"/>
          <w:lang w:val="en-US"/>
        </w:rPr>
      </w:pPr>
    </w:p>
    <w:p w14:paraId="2A7CA9FB" w14:textId="5362B767" w:rsidR="004E5739" w:rsidRPr="00252D87" w:rsidRDefault="00D9755D">
      <w:pPr>
        <w:pStyle w:val="Body"/>
        <w:tabs>
          <w:tab w:val="left" w:pos="7137"/>
        </w:tabs>
        <w:rPr>
          <w:rFonts w:ascii="Arial" w:hAnsi="Arial"/>
          <w:b/>
          <w:bCs/>
          <w:sz w:val="20"/>
          <w:szCs w:val="20"/>
          <w:lang w:val="en-US"/>
        </w:rPr>
      </w:pPr>
      <w:r w:rsidRPr="00252D87">
        <w:rPr>
          <w:rFonts w:ascii="Arial" w:hAnsi="Arial"/>
          <w:b/>
          <w:bCs/>
          <w:sz w:val="20"/>
          <w:szCs w:val="20"/>
          <w:lang w:val="en-US"/>
        </w:rPr>
        <w:lastRenderedPageBreak/>
        <w:t xml:space="preserve">Preliminary Results, </w:t>
      </w:r>
      <w:r w:rsidR="00D63017" w:rsidRPr="00252D87">
        <w:rPr>
          <w:rFonts w:ascii="Arial" w:hAnsi="Arial"/>
          <w:b/>
          <w:bCs/>
          <w:sz w:val="20"/>
          <w:szCs w:val="20"/>
          <w:lang w:val="en-US"/>
        </w:rPr>
        <w:t>Approach</w:t>
      </w:r>
      <w:r w:rsidRPr="00252D87">
        <w:rPr>
          <w:rFonts w:ascii="Arial" w:hAnsi="Arial"/>
          <w:b/>
          <w:bCs/>
          <w:sz w:val="20"/>
          <w:szCs w:val="20"/>
          <w:lang w:val="en-US"/>
        </w:rPr>
        <w:t>, and Predictions</w:t>
      </w:r>
    </w:p>
    <w:p w14:paraId="109DB49E" w14:textId="26EDA1FD" w:rsidR="004E5739" w:rsidRDefault="004E5739">
      <w:pPr>
        <w:pStyle w:val="Body"/>
        <w:tabs>
          <w:tab w:val="left" w:pos="7137"/>
        </w:tabs>
        <w:rPr>
          <w:rFonts w:ascii="Arial" w:eastAsia="Arial" w:hAnsi="Arial" w:cs="Arial"/>
          <w:b/>
          <w:bCs/>
          <w:i/>
          <w:iCs/>
          <w:sz w:val="20"/>
          <w:szCs w:val="20"/>
        </w:rPr>
      </w:pPr>
    </w:p>
    <w:p w14:paraId="3BBB8FEE" w14:textId="258D78A7" w:rsidR="00012274" w:rsidRPr="00012274" w:rsidRDefault="00D54DE9" w:rsidP="00012274">
      <w:pPr>
        <w:widowControl w:val="0"/>
        <w:tabs>
          <w:tab w:val="left" w:pos="432"/>
        </w:tabs>
        <w:suppressAutoHyphens/>
        <w:rPr>
          <w:rFonts w:ascii="Arial" w:hAnsi="Arial"/>
          <w:b/>
          <w:bCs/>
          <w:i/>
          <w:iCs/>
        </w:rPr>
      </w:pPr>
      <w:r w:rsidRPr="001939D7">
        <w:rPr>
          <w:rFonts w:ascii="Arial" w:hAnsi="Arial"/>
          <w:b/>
          <w:bCs/>
          <w:i/>
          <w:iCs/>
          <w:sz w:val="20"/>
          <w:szCs w:val="20"/>
        </w:rPr>
        <w:t xml:space="preserve">Q1: How does temporal variation in </w:t>
      </w:r>
      <w:r>
        <w:rPr>
          <w:rFonts w:ascii="Arial" w:hAnsi="Arial"/>
          <w:b/>
          <w:bCs/>
          <w:i/>
          <w:iCs/>
          <w:sz w:val="20"/>
          <w:szCs w:val="20"/>
        </w:rPr>
        <w:t>resource abundance and diversity</w:t>
      </w:r>
      <w:r w:rsidRPr="001939D7">
        <w:rPr>
          <w:rFonts w:ascii="Arial" w:hAnsi="Arial"/>
          <w:b/>
          <w:bCs/>
          <w:i/>
          <w:iCs/>
          <w:sz w:val="20"/>
          <w:szCs w:val="20"/>
        </w:rPr>
        <w:t xml:space="preserve"> influence individual- and population-level resource use in the small mammal community?</w:t>
      </w:r>
    </w:p>
    <w:p w14:paraId="2DAE3F5A" w14:textId="1BB09C07" w:rsidR="00012274" w:rsidRDefault="00142D7D" w:rsidP="00330FD8">
      <w:pPr>
        <w:pStyle w:val="BodyA"/>
        <w:rPr>
          <w:rFonts w:ascii="Arial" w:eastAsia="Arial" w:hAnsi="Arial" w:cs="Arial"/>
          <w:b/>
          <w:bCs/>
          <w:i/>
          <w:iCs/>
          <w:sz w:val="20"/>
          <w:szCs w:val="20"/>
          <w:lang w:val="en-US"/>
        </w:rPr>
      </w:pPr>
      <w:r>
        <w:rPr>
          <w:rFonts w:ascii="Arial" w:hAnsi="Arial"/>
          <w:b/>
          <w:bCs/>
          <w:i/>
          <w:iCs/>
          <w:noProof/>
        </w:rPr>
        <mc:AlternateContent>
          <mc:Choice Requires="wpg">
            <w:drawing>
              <wp:anchor distT="0" distB="0" distL="114300" distR="114300" simplePos="0" relativeHeight="251738112" behindDoc="0" locked="0" layoutInCell="1" allowOverlap="1" wp14:anchorId="023ADABE" wp14:editId="37571E13">
                <wp:simplePos x="0" y="0"/>
                <wp:positionH relativeFrom="column">
                  <wp:posOffset>2898775</wp:posOffset>
                </wp:positionH>
                <wp:positionV relativeFrom="paragraph">
                  <wp:posOffset>79578</wp:posOffset>
                </wp:positionV>
                <wp:extent cx="3170555" cy="4472305"/>
                <wp:effectExtent l="0" t="0" r="0" b="0"/>
                <wp:wrapTight wrapText="bothSides">
                  <wp:wrapPolygon edited="0">
                    <wp:start x="0" y="0"/>
                    <wp:lineTo x="0" y="14844"/>
                    <wp:lineTo x="2336" y="15702"/>
                    <wp:lineTo x="2336" y="21468"/>
                    <wp:lineTo x="21111" y="21468"/>
                    <wp:lineTo x="20938"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3170555" cy="4472305"/>
                          <a:chOff x="0" y="0"/>
                          <a:chExt cx="3175359" cy="4475082"/>
                        </a:xfrm>
                      </wpg:grpSpPr>
                      <wps:wsp>
                        <wps:cNvPr id="5" name="Text Box 5"/>
                        <wps:cNvSpPr txBox="1"/>
                        <wps:spPr>
                          <a:xfrm>
                            <a:off x="275146" y="3115450"/>
                            <a:ext cx="2900213" cy="1359632"/>
                          </a:xfrm>
                          <a:prstGeom prst="rect">
                            <a:avLst/>
                          </a:prstGeom>
                          <a:noFill/>
                          <a:ln w="6350">
                            <a:noFill/>
                          </a:ln>
                        </wps:spPr>
                        <wps:txbx>
                          <w:txbxContent>
                            <w:p w14:paraId="5DD75E66" w14:textId="2A1B0849" w:rsidR="008C345E" w:rsidRPr="00330FD8" w:rsidRDefault="008C345E" w:rsidP="008C345E">
                              <w:pPr>
                                <w:rPr>
                                  <w:rFonts w:ascii="Arial" w:hAnsi="Arial" w:cs="Arial"/>
                                  <w:sz w:val="18"/>
                                  <w:szCs w:val="18"/>
                                </w:rPr>
                              </w:pPr>
                              <w:r w:rsidRPr="009478AF">
                                <w:rPr>
                                  <w:rFonts w:ascii="Arial" w:hAnsi="Arial" w:cs="Arial"/>
                                  <w:b/>
                                  <w:bCs/>
                                  <w:sz w:val="18"/>
                                  <w:szCs w:val="18"/>
                                </w:rPr>
                                <w:t>Figure 3</w:t>
                              </w:r>
                              <w:r w:rsidRPr="00330FD8">
                                <w:rPr>
                                  <w:rFonts w:ascii="Arial" w:hAnsi="Arial" w:cs="Arial"/>
                                  <w:sz w:val="18"/>
                                  <w:szCs w:val="18"/>
                                </w:rPr>
                                <w:t xml:space="preserve">. </w:t>
                              </w:r>
                              <w:r w:rsidRPr="00330FD8">
                                <w:rPr>
                                  <w:rFonts w:ascii="Arial" w:hAnsi="Arial"/>
                                  <w:sz w:val="18"/>
                                  <w:szCs w:val="18"/>
                                </w:rPr>
                                <w:t>Relative individual niche index (RINI</w:t>
                              </w:r>
                              <w:r>
                                <w:rPr>
                                  <w:rFonts w:ascii="Arial" w:hAnsi="Arial"/>
                                  <w:sz w:val="18"/>
                                  <w:szCs w:val="18"/>
                                </w:rPr>
                                <w:t xml:space="preserve">) based on blood plasma </w:t>
                              </w:r>
                              <w:r w:rsidRPr="002E3E5B">
                                <w:rPr>
                                  <w:rFonts w:ascii="Symbol" w:hAnsi="Symbol"/>
                                  <w:sz w:val="18"/>
                                  <w:szCs w:val="18"/>
                                </w:rPr>
                                <w:t>d</w:t>
                              </w:r>
                              <w:r w:rsidRPr="002E3E5B">
                                <w:rPr>
                                  <w:rFonts w:ascii="Arial" w:hAnsi="Arial"/>
                                  <w:sz w:val="18"/>
                                  <w:szCs w:val="18"/>
                                  <w:vertAlign w:val="superscript"/>
                                </w:rPr>
                                <w:t>13</w:t>
                              </w:r>
                              <w:r>
                                <w:rPr>
                                  <w:rFonts w:ascii="Arial" w:hAnsi="Arial"/>
                                  <w:sz w:val="18"/>
                                  <w:szCs w:val="18"/>
                                </w:rPr>
                                <w:t xml:space="preserve">C and </w:t>
                              </w:r>
                              <w:r w:rsidRPr="002E3E5B">
                                <w:rPr>
                                  <w:rFonts w:ascii="Symbol" w:hAnsi="Symbol"/>
                                  <w:sz w:val="18"/>
                                  <w:szCs w:val="18"/>
                                </w:rPr>
                                <w:t>d</w:t>
                              </w:r>
                              <w:r w:rsidRPr="002E3E5B">
                                <w:rPr>
                                  <w:rFonts w:ascii="Arial" w:hAnsi="Arial"/>
                                  <w:sz w:val="18"/>
                                  <w:szCs w:val="18"/>
                                  <w:vertAlign w:val="superscript"/>
                                </w:rPr>
                                <w:t>1</w:t>
                              </w:r>
                              <w:r>
                                <w:rPr>
                                  <w:rFonts w:ascii="Arial" w:hAnsi="Arial"/>
                                  <w:sz w:val="18"/>
                                  <w:szCs w:val="18"/>
                                  <w:vertAlign w:val="superscript"/>
                                </w:rPr>
                                <w:t>5</w:t>
                              </w:r>
                              <w:r>
                                <w:rPr>
                                  <w:rFonts w:ascii="Arial" w:hAnsi="Arial"/>
                                  <w:sz w:val="18"/>
                                  <w:szCs w:val="18"/>
                                </w:rPr>
                                <w:t xml:space="preserve">N values </w:t>
                              </w:r>
                              <w:r w:rsidRPr="00330FD8">
                                <w:rPr>
                                  <w:rFonts w:ascii="Arial" w:hAnsi="Arial"/>
                                  <w:sz w:val="18"/>
                                  <w:szCs w:val="18"/>
                                </w:rPr>
                                <w:t xml:space="preserve">of </w:t>
                              </w:r>
                              <w:r>
                                <w:rPr>
                                  <w:rFonts w:ascii="Arial" w:hAnsi="Arial"/>
                                  <w:sz w:val="18"/>
                                  <w:szCs w:val="18"/>
                                </w:rPr>
                                <w:t>DIME</w:t>
                              </w:r>
                              <w:r w:rsidRPr="00330FD8">
                                <w:rPr>
                                  <w:rFonts w:ascii="Arial" w:hAnsi="Arial"/>
                                  <w:sz w:val="18"/>
                                  <w:szCs w:val="18"/>
                                </w:rPr>
                                <w:t xml:space="preserve"> (gold), </w:t>
                              </w:r>
                              <w:r>
                                <w:rPr>
                                  <w:rFonts w:ascii="Arial" w:hAnsi="Arial"/>
                                  <w:sz w:val="18"/>
                                  <w:szCs w:val="18"/>
                                </w:rPr>
                                <w:t>DIOR (</w:t>
                              </w:r>
                              <w:r w:rsidRPr="00330FD8">
                                <w:rPr>
                                  <w:rFonts w:ascii="Arial" w:hAnsi="Arial"/>
                                  <w:sz w:val="18"/>
                                  <w:szCs w:val="18"/>
                                </w:rPr>
                                <w:t xml:space="preserve">violet), </w:t>
                              </w:r>
                              <w:r>
                                <w:rPr>
                                  <w:rFonts w:ascii="Arial" w:hAnsi="Arial"/>
                                  <w:sz w:val="18"/>
                                  <w:szCs w:val="18"/>
                                </w:rPr>
                                <w:t>DISP (</w:t>
                              </w:r>
                              <w:r w:rsidRPr="00330FD8">
                                <w:rPr>
                                  <w:rFonts w:ascii="Arial" w:hAnsi="Arial"/>
                                  <w:sz w:val="18"/>
                                  <w:szCs w:val="18"/>
                                </w:rPr>
                                <w:t xml:space="preserve">blue), and </w:t>
                              </w:r>
                              <w:r>
                                <w:rPr>
                                  <w:rFonts w:ascii="Arial" w:hAnsi="Arial"/>
                                  <w:sz w:val="18"/>
                                  <w:szCs w:val="18"/>
                                </w:rPr>
                                <w:t>PGFV</w:t>
                              </w:r>
                              <w:r w:rsidRPr="00330FD8">
                                <w:rPr>
                                  <w:rFonts w:ascii="Arial" w:hAnsi="Arial"/>
                                  <w:sz w:val="18"/>
                                  <w:szCs w:val="18"/>
                                </w:rPr>
                                <w:t xml:space="preserve"> </w:t>
                              </w:r>
                              <w:r>
                                <w:rPr>
                                  <w:rFonts w:ascii="Arial" w:hAnsi="Arial"/>
                                  <w:sz w:val="18"/>
                                  <w:szCs w:val="18"/>
                                </w:rPr>
                                <w:t>(</w:t>
                              </w:r>
                              <w:r w:rsidRPr="00330FD8">
                                <w:rPr>
                                  <w:rFonts w:ascii="Arial" w:hAnsi="Arial"/>
                                  <w:sz w:val="18"/>
                                  <w:szCs w:val="18"/>
                                </w:rPr>
                                <w:t xml:space="preserve">green) across six years at </w:t>
                              </w:r>
                              <w:r>
                                <w:rPr>
                                  <w:rFonts w:ascii="Arial" w:hAnsi="Arial"/>
                                  <w:sz w:val="18"/>
                                  <w:szCs w:val="18"/>
                                </w:rPr>
                                <w:t>our</w:t>
                              </w:r>
                              <w:r w:rsidRPr="00330FD8">
                                <w:rPr>
                                  <w:rFonts w:ascii="Arial" w:hAnsi="Arial"/>
                                  <w:sz w:val="18"/>
                                  <w:szCs w:val="18"/>
                                </w:rPr>
                                <w:t xml:space="preserve"> S</w:t>
                              </w:r>
                              <w:r w:rsidR="00114E46">
                                <w:rPr>
                                  <w:rFonts w:ascii="Arial" w:hAnsi="Arial"/>
                                  <w:sz w:val="18"/>
                                  <w:szCs w:val="18"/>
                                </w:rPr>
                                <w:t>EV-</w:t>
                              </w:r>
                              <w:r>
                                <w:rPr>
                                  <w:rFonts w:ascii="Arial" w:hAnsi="Arial"/>
                                  <w:sz w:val="18"/>
                                  <w:szCs w:val="18"/>
                                </w:rPr>
                                <w:t xml:space="preserve">LTER study site. </w:t>
                              </w:r>
                              <w:r w:rsidRPr="00330FD8">
                                <w:rPr>
                                  <w:rFonts w:ascii="Arial" w:hAnsi="Arial"/>
                                  <w:sz w:val="18"/>
                                  <w:szCs w:val="18"/>
                                </w:rPr>
                                <w:t xml:space="preserve">Violin plots indicate density of RINI estimates, ranging from </w:t>
                              </w:r>
                              <w:r>
                                <w:rPr>
                                  <w:rFonts w:ascii="Arial" w:hAnsi="Arial"/>
                                  <w:sz w:val="18"/>
                                  <w:szCs w:val="18"/>
                                </w:rPr>
                                <w:t xml:space="preserve">dietary </w:t>
                              </w:r>
                              <w:r w:rsidRPr="00330FD8">
                                <w:rPr>
                                  <w:rFonts w:ascii="Arial" w:hAnsi="Arial"/>
                                  <w:sz w:val="18"/>
                                  <w:szCs w:val="18"/>
                                </w:rPr>
                                <w:t xml:space="preserve">specialization (0) to generalization (1). </w:t>
                              </w:r>
                              <w:r>
                                <w:rPr>
                                  <w:rFonts w:ascii="Arial" w:hAnsi="Arial"/>
                                  <w:sz w:val="18"/>
                                  <w:szCs w:val="18"/>
                                </w:rPr>
                                <w:t>Horizontal b</w:t>
                              </w:r>
                              <w:r w:rsidRPr="00330FD8">
                                <w:rPr>
                                  <w:rFonts w:ascii="Arial" w:hAnsi="Arial"/>
                                  <w:sz w:val="18"/>
                                  <w:szCs w:val="18"/>
                                </w:rPr>
                                <w:t xml:space="preserve">lack lines represent median RINI for the community </w:t>
                              </w:r>
                              <w:r>
                                <w:rPr>
                                  <w:rFonts w:ascii="Arial" w:hAnsi="Arial"/>
                                  <w:sz w:val="18"/>
                                  <w:szCs w:val="18"/>
                                </w:rPr>
                                <w:t xml:space="preserve">in </w:t>
                              </w:r>
                              <w:r w:rsidRPr="00330FD8">
                                <w:rPr>
                                  <w:rFonts w:ascii="Arial" w:hAnsi="Arial"/>
                                  <w:sz w:val="18"/>
                                  <w:szCs w:val="18"/>
                                </w:rPr>
                                <w:t>each year, and colored lines connect individuals across years.</w:t>
                              </w:r>
                            </w:p>
                            <w:p w14:paraId="2A4D67B1" w14:textId="77777777" w:rsidR="008C345E" w:rsidRPr="00330FD8" w:rsidRDefault="008C345E" w:rsidP="008C345E">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Picture 6" descr="Diagram&#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063240" cy="30727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3ADABE" id="Group 10" o:spid="_x0000_s1032" style="position:absolute;margin-left:228.25pt;margin-top:6.25pt;width:249.65pt;height:352.15pt;z-index:251738112;mso-width-relative:margin;mso-height-relative:margin" coordsize="31753,447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">
                <v:shape id="Text Box 5" o:spid="_x0000_s1033" type="#_x0000_t202" style="position:absolute;left:2751;top:31154;width:29002;height:13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" filled="f" stroked="f" strokeweight=".5pt">
                  <v:textbox>
                    <w:txbxContent>
                      <w:p w14:paraId="5DD75E66" w14:textId="2A1B0849" w:rsidR="008C345E" w:rsidRPr="00330FD8" w:rsidRDefault="008C345E" w:rsidP="008C345E">
                        <w:pPr>
                          <w:rPr>
                            <w:rFonts w:ascii="Arial" w:hAnsi="Arial" w:cs="Arial"/>
                            <w:sz w:val="18"/>
                            <w:szCs w:val="18"/>
                          </w:rPr>
                        </w:pPr>
                        <w:r w:rsidRPr="009478AF">
                          <w:rPr>
                            <w:rFonts w:ascii="Arial" w:hAnsi="Arial" w:cs="Arial"/>
                            <w:b/>
                            <w:bCs/>
                            <w:sz w:val="18"/>
                            <w:szCs w:val="18"/>
                          </w:rPr>
                          <w:t>Figure 3</w:t>
                        </w:r>
                        <w:r w:rsidRPr="00330FD8">
                          <w:rPr>
                            <w:rFonts w:ascii="Arial" w:hAnsi="Arial" w:cs="Arial"/>
                            <w:sz w:val="18"/>
                            <w:szCs w:val="18"/>
                          </w:rPr>
                          <w:t xml:space="preserve">. </w:t>
                        </w:r>
                        <w:r w:rsidRPr="00330FD8">
                          <w:rPr>
                            <w:rFonts w:ascii="Arial" w:hAnsi="Arial"/>
                            <w:sz w:val="18"/>
                            <w:szCs w:val="18"/>
                          </w:rPr>
                          <w:t>Relative individual niche index (RINI</w:t>
                        </w:r>
                        <w:r>
                          <w:rPr>
                            <w:rFonts w:ascii="Arial" w:hAnsi="Arial"/>
                            <w:sz w:val="18"/>
                            <w:szCs w:val="18"/>
                          </w:rPr>
                          <w:t xml:space="preserve">) based on blood plasma </w:t>
                        </w:r>
                        <w:r w:rsidRPr="002E3E5B">
                          <w:rPr>
                            <w:rFonts w:ascii="Symbol" w:hAnsi="Symbol"/>
                            <w:sz w:val="18"/>
                            <w:szCs w:val="18"/>
                          </w:rPr>
                          <w:t>d</w:t>
                        </w:r>
                        <w:r w:rsidRPr="002E3E5B">
                          <w:rPr>
                            <w:rFonts w:ascii="Arial" w:hAnsi="Arial"/>
                            <w:sz w:val="18"/>
                            <w:szCs w:val="18"/>
                            <w:vertAlign w:val="superscript"/>
                          </w:rPr>
                          <w:t>13</w:t>
                        </w:r>
                        <w:r>
                          <w:rPr>
                            <w:rFonts w:ascii="Arial" w:hAnsi="Arial"/>
                            <w:sz w:val="18"/>
                            <w:szCs w:val="18"/>
                          </w:rPr>
                          <w:t xml:space="preserve">C and </w:t>
                        </w:r>
                        <w:r w:rsidRPr="002E3E5B">
                          <w:rPr>
                            <w:rFonts w:ascii="Symbol" w:hAnsi="Symbol"/>
                            <w:sz w:val="18"/>
                            <w:szCs w:val="18"/>
                          </w:rPr>
                          <w:t>d</w:t>
                        </w:r>
                        <w:r w:rsidRPr="002E3E5B">
                          <w:rPr>
                            <w:rFonts w:ascii="Arial" w:hAnsi="Arial"/>
                            <w:sz w:val="18"/>
                            <w:szCs w:val="18"/>
                            <w:vertAlign w:val="superscript"/>
                          </w:rPr>
                          <w:t>1</w:t>
                        </w:r>
                        <w:r>
                          <w:rPr>
                            <w:rFonts w:ascii="Arial" w:hAnsi="Arial"/>
                            <w:sz w:val="18"/>
                            <w:szCs w:val="18"/>
                            <w:vertAlign w:val="superscript"/>
                          </w:rPr>
                          <w:t>5</w:t>
                        </w:r>
                        <w:r>
                          <w:rPr>
                            <w:rFonts w:ascii="Arial" w:hAnsi="Arial"/>
                            <w:sz w:val="18"/>
                            <w:szCs w:val="18"/>
                          </w:rPr>
                          <w:t xml:space="preserve">N values </w:t>
                        </w:r>
                        <w:r w:rsidRPr="00330FD8">
                          <w:rPr>
                            <w:rFonts w:ascii="Arial" w:hAnsi="Arial"/>
                            <w:sz w:val="18"/>
                            <w:szCs w:val="18"/>
                          </w:rPr>
                          <w:t xml:space="preserve">of </w:t>
                        </w:r>
                        <w:r>
                          <w:rPr>
                            <w:rFonts w:ascii="Arial" w:hAnsi="Arial"/>
                            <w:sz w:val="18"/>
                            <w:szCs w:val="18"/>
                          </w:rPr>
                          <w:t>DIME</w:t>
                        </w:r>
                        <w:r w:rsidRPr="00330FD8">
                          <w:rPr>
                            <w:rFonts w:ascii="Arial" w:hAnsi="Arial"/>
                            <w:sz w:val="18"/>
                            <w:szCs w:val="18"/>
                          </w:rPr>
                          <w:t xml:space="preserve"> (gold), </w:t>
                        </w:r>
                        <w:r>
                          <w:rPr>
                            <w:rFonts w:ascii="Arial" w:hAnsi="Arial"/>
                            <w:sz w:val="18"/>
                            <w:szCs w:val="18"/>
                          </w:rPr>
                          <w:t>DIOR (</w:t>
                        </w:r>
                        <w:r w:rsidRPr="00330FD8">
                          <w:rPr>
                            <w:rFonts w:ascii="Arial" w:hAnsi="Arial"/>
                            <w:sz w:val="18"/>
                            <w:szCs w:val="18"/>
                          </w:rPr>
                          <w:t xml:space="preserve">violet), </w:t>
                        </w:r>
                        <w:r>
                          <w:rPr>
                            <w:rFonts w:ascii="Arial" w:hAnsi="Arial"/>
                            <w:sz w:val="18"/>
                            <w:szCs w:val="18"/>
                          </w:rPr>
                          <w:t>DISP (</w:t>
                        </w:r>
                        <w:r w:rsidRPr="00330FD8">
                          <w:rPr>
                            <w:rFonts w:ascii="Arial" w:hAnsi="Arial"/>
                            <w:sz w:val="18"/>
                            <w:szCs w:val="18"/>
                          </w:rPr>
                          <w:t xml:space="preserve">blue), and </w:t>
                        </w:r>
                        <w:r>
                          <w:rPr>
                            <w:rFonts w:ascii="Arial" w:hAnsi="Arial"/>
                            <w:sz w:val="18"/>
                            <w:szCs w:val="18"/>
                          </w:rPr>
                          <w:t>PGFV</w:t>
                        </w:r>
                        <w:r w:rsidRPr="00330FD8">
                          <w:rPr>
                            <w:rFonts w:ascii="Arial" w:hAnsi="Arial"/>
                            <w:sz w:val="18"/>
                            <w:szCs w:val="18"/>
                          </w:rPr>
                          <w:t xml:space="preserve"> </w:t>
                        </w:r>
                        <w:r>
                          <w:rPr>
                            <w:rFonts w:ascii="Arial" w:hAnsi="Arial"/>
                            <w:sz w:val="18"/>
                            <w:szCs w:val="18"/>
                          </w:rPr>
                          <w:t>(</w:t>
                        </w:r>
                        <w:r w:rsidRPr="00330FD8">
                          <w:rPr>
                            <w:rFonts w:ascii="Arial" w:hAnsi="Arial"/>
                            <w:sz w:val="18"/>
                            <w:szCs w:val="18"/>
                          </w:rPr>
                          <w:t xml:space="preserve">green) across six years at </w:t>
                        </w:r>
                        <w:r>
                          <w:rPr>
                            <w:rFonts w:ascii="Arial" w:hAnsi="Arial"/>
                            <w:sz w:val="18"/>
                            <w:szCs w:val="18"/>
                          </w:rPr>
                          <w:t>our</w:t>
                        </w:r>
                        <w:r w:rsidRPr="00330FD8">
                          <w:rPr>
                            <w:rFonts w:ascii="Arial" w:hAnsi="Arial"/>
                            <w:sz w:val="18"/>
                            <w:szCs w:val="18"/>
                          </w:rPr>
                          <w:t xml:space="preserve"> S</w:t>
                        </w:r>
                        <w:r w:rsidR="00114E46">
                          <w:rPr>
                            <w:rFonts w:ascii="Arial" w:hAnsi="Arial"/>
                            <w:sz w:val="18"/>
                            <w:szCs w:val="18"/>
                          </w:rPr>
                          <w:t>EV-</w:t>
                        </w:r>
                        <w:r>
                          <w:rPr>
                            <w:rFonts w:ascii="Arial" w:hAnsi="Arial"/>
                            <w:sz w:val="18"/>
                            <w:szCs w:val="18"/>
                          </w:rPr>
                          <w:t xml:space="preserve">LTER study site. </w:t>
                        </w:r>
                        <w:r w:rsidRPr="00330FD8">
                          <w:rPr>
                            <w:rFonts w:ascii="Arial" w:hAnsi="Arial"/>
                            <w:sz w:val="18"/>
                            <w:szCs w:val="18"/>
                          </w:rPr>
                          <w:t xml:space="preserve">Violin plots indicate density of RINI estimates, ranging from </w:t>
                        </w:r>
                        <w:r>
                          <w:rPr>
                            <w:rFonts w:ascii="Arial" w:hAnsi="Arial"/>
                            <w:sz w:val="18"/>
                            <w:szCs w:val="18"/>
                          </w:rPr>
                          <w:t xml:space="preserve">dietary </w:t>
                        </w:r>
                        <w:r w:rsidRPr="00330FD8">
                          <w:rPr>
                            <w:rFonts w:ascii="Arial" w:hAnsi="Arial"/>
                            <w:sz w:val="18"/>
                            <w:szCs w:val="18"/>
                          </w:rPr>
                          <w:t xml:space="preserve">specialization (0) to generalization (1). </w:t>
                        </w:r>
                        <w:r>
                          <w:rPr>
                            <w:rFonts w:ascii="Arial" w:hAnsi="Arial"/>
                            <w:sz w:val="18"/>
                            <w:szCs w:val="18"/>
                          </w:rPr>
                          <w:t>Horizontal b</w:t>
                        </w:r>
                        <w:r w:rsidRPr="00330FD8">
                          <w:rPr>
                            <w:rFonts w:ascii="Arial" w:hAnsi="Arial"/>
                            <w:sz w:val="18"/>
                            <w:szCs w:val="18"/>
                          </w:rPr>
                          <w:t xml:space="preserve">lack lines represent median RINI for the community </w:t>
                        </w:r>
                        <w:r>
                          <w:rPr>
                            <w:rFonts w:ascii="Arial" w:hAnsi="Arial"/>
                            <w:sz w:val="18"/>
                            <w:szCs w:val="18"/>
                          </w:rPr>
                          <w:t xml:space="preserve">in </w:t>
                        </w:r>
                        <w:r w:rsidRPr="00330FD8">
                          <w:rPr>
                            <w:rFonts w:ascii="Arial" w:hAnsi="Arial"/>
                            <w:sz w:val="18"/>
                            <w:szCs w:val="18"/>
                          </w:rPr>
                          <w:t>each year, and colored lines connect individuals across years.</w:t>
                        </w:r>
                      </w:p>
                      <w:p w14:paraId="2A4D67B1" w14:textId="77777777" w:rsidR="008C345E" w:rsidRPr="00330FD8" w:rsidRDefault="008C345E" w:rsidP="008C345E">
                        <w:pPr>
                          <w:rPr>
                            <w:rFonts w:ascii="Arial" w:hAnsi="Arial" w:cs="Arial"/>
                            <w:sz w:val="18"/>
                            <w:szCs w:val="18"/>
                          </w:rPr>
                        </w:pPr>
                      </w:p>
                    </w:txbxContent>
                  </v:textbox>
                </v:shape>
                <v:shape id="Picture 6" o:spid="_x0000_s1034" type="#_x0000_t75" alt="Diagram&#10;&#10;Description automatically generated" style="position:absolute;width:30632;height:307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">
                  <v:imagedata r:id="rId12" o:title="Diagram&#10;&#10;Description automatically generated"/>
                </v:shape>
                <w10:wrap type="tight"/>
              </v:group>
            </w:pict>
          </mc:Fallback>
        </mc:AlternateContent>
      </w:r>
    </w:p>
    <w:p w14:paraId="5B9E4EBA" w14:textId="140478C9" w:rsidR="00330FD8" w:rsidRPr="00102EC3" w:rsidRDefault="00D9755D" w:rsidP="00330FD8">
      <w:pPr>
        <w:pStyle w:val="BodyA"/>
        <w:rPr>
          <w:rFonts w:ascii="Arial" w:hAnsi="Arial"/>
          <w:sz w:val="20"/>
          <w:szCs w:val="20"/>
          <w:lang w:val="en-US"/>
        </w:rPr>
      </w:pPr>
      <w:r w:rsidRPr="00F468C0">
        <w:rPr>
          <w:rFonts w:ascii="Arial" w:eastAsia="Arial" w:hAnsi="Arial" w:cs="Arial"/>
          <w:b/>
          <w:bCs/>
          <w:i/>
          <w:iCs/>
          <w:sz w:val="20"/>
          <w:szCs w:val="20"/>
          <w:lang w:val="en-US"/>
        </w:rPr>
        <w:t>Preliminary Results.</w:t>
      </w:r>
      <w:r w:rsidR="00330FD8" w:rsidRPr="00F468C0">
        <w:rPr>
          <w:rFonts w:ascii="Arial" w:eastAsia="Arial" w:hAnsi="Arial" w:cs="Arial"/>
          <w:sz w:val="20"/>
          <w:szCs w:val="20"/>
          <w:lang w:val="en-US"/>
        </w:rPr>
        <w:t xml:space="preserve"> </w:t>
      </w:r>
      <w:r w:rsidR="00762D94" w:rsidRPr="00F468C0">
        <w:rPr>
          <w:rFonts w:ascii="Arial" w:eastAsia="Arial" w:hAnsi="Arial" w:cs="Arial"/>
          <w:sz w:val="20"/>
          <w:szCs w:val="20"/>
          <w:lang w:val="en-US"/>
        </w:rPr>
        <w:t xml:space="preserve">Our recent work </w:t>
      </w:r>
      <w:r w:rsidR="00762D94">
        <w:rPr>
          <w:rFonts w:ascii="Arial" w:eastAsia="Arial" w:hAnsi="Arial" w:cs="Arial"/>
          <w:sz w:val="20"/>
          <w:szCs w:val="20"/>
          <w:lang w:val="en-US"/>
        </w:rPr>
        <w:t xml:space="preserve">has </w:t>
      </w:r>
      <w:r w:rsidR="00762D94" w:rsidRPr="00F468C0">
        <w:rPr>
          <w:rFonts w:ascii="Arial" w:hAnsi="Arial"/>
          <w:sz w:val="20"/>
          <w:szCs w:val="20"/>
          <w:lang w:val="en-US"/>
        </w:rPr>
        <w:t xml:space="preserve">found that heteromyid rodents exhibit considerable intra-specific foraging variation </w:t>
      </w:r>
      <w:r w:rsidR="00762D94">
        <w:rPr>
          <w:rFonts w:ascii="Arial" w:hAnsi="Arial"/>
          <w:sz w:val="20"/>
          <w:szCs w:val="20"/>
          <w:lang w:val="en-US"/>
        </w:rPr>
        <w:t xml:space="preserve">(Noble et al. 2019, Manlick et al. 2021). For example, using longitudinal stable isotope measurements of blood plasma from marked individuals, we quantified the relative individual niche index (RINI, </w:t>
      </w:r>
      <w:r w:rsidR="008A66E5">
        <w:rPr>
          <w:rFonts w:ascii="Arial" w:hAnsi="Arial"/>
          <w:sz w:val="20"/>
          <w:szCs w:val="20"/>
          <w:lang w:val="en-US"/>
        </w:rPr>
        <w:t>Manlick et al. 2021</w:t>
      </w:r>
      <w:r w:rsidR="00762D94">
        <w:rPr>
          <w:rFonts w:ascii="Arial" w:hAnsi="Arial"/>
          <w:sz w:val="20"/>
          <w:szCs w:val="20"/>
          <w:lang w:val="en-US"/>
        </w:rPr>
        <w:t>; Fig. 3) characterizing a spectrum of individual foraging strategies ranging from 0</w:t>
      </w:r>
      <w:r w:rsidR="00A745BD">
        <w:rPr>
          <w:rFonts w:ascii="Arial" w:hAnsi="Arial"/>
          <w:sz w:val="20"/>
          <w:szCs w:val="20"/>
          <w:lang w:val="en-US"/>
        </w:rPr>
        <w:t>,</w:t>
      </w:r>
      <w:r w:rsidR="00762D94">
        <w:rPr>
          <w:rFonts w:ascii="Arial" w:hAnsi="Arial"/>
          <w:sz w:val="20"/>
          <w:szCs w:val="20"/>
          <w:lang w:val="en-US"/>
        </w:rPr>
        <w:t xml:space="preserve"> reflecting complete specialization relative to the population</w:t>
      </w:r>
      <w:r w:rsidR="00A745BD">
        <w:rPr>
          <w:rFonts w:ascii="Arial" w:hAnsi="Arial"/>
          <w:sz w:val="20"/>
          <w:szCs w:val="20"/>
          <w:lang w:val="en-US"/>
        </w:rPr>
        <w:t>,</w:t>
      </w:r>
      <w:r w:rsidR="00762D94">
        <w:rPr>
          <w:rFonts w:ascii="Arial" w:hAnsi="Arial"/>
          <w:sz w:val="20"/>
          <w:szCs w:val="20"/>
          <w:lang w:val="en-US"/>
        </w:rPr>
        <w:t xml:space="preserve"> to 1</w:t>
      </w:r>
      <w:r w:rsidR="00A745BD">
        <w:rPr>
          <w:rFonts w:ascii="Arial" w:hAnsi="Arial"/>
          <w:sz w:val="20"/>
          <w:szCs w:val="20"/>
          <w:lang w:val="en-US"/>
        </w:rPr>
        <w:t>,</w:t>
      </w:r>
      <w:r w:rsidR="00762D94">
        <w:rPr>
          <w:rFonts w:ascii="Arial" w:hAnsi="Arial"/>
          <w:sz w:val="20"/>
          <w:szCs w:val="20"/>
          <w:lang w:val="en-US"/>
        </w:rPr>
        <w:t xml:space="preserve"> reflecting complete generalization relative to the population. </w:t>
      </w:r>
      <w:r w:rsidR="008C345E">
        <w:rPr>
          <w:rFonts w:ascii="Arial" w:hAnsi="Arial"/>
          <w:sz w:val="20"/>
          <w:szCs w:val="20"/>
          <w:lang w:val="en-US"/>
        </w:rPr>
        <w:t>This index clearly illustrates that individual heteromyid consumers occupy a range of foraging strategies (Fig. 3), but that the degree of specialization or generalization at the individual, population, and community levels can change drastically between years.</w:t>
      </w:r>
    </w:p>
    <w:p w14:paraId="0C20B549" w14:textId="58FA744C" w:rsidR="008C345E" w:rsidRDefault="008C345E" w:rsidP="00915064">
      <w:pPr>
        <w:pStyle w:val="Body"/>
        <w:tabs>
          <w:tab w:val="left" w:pos="432"/>
        </w:tabs>
        <w:rPr>
          <w:rFonts w:ascii="Arial" w:eastAsia="Arial" w:hAnsi="Arial" w:cs="Arial"/>
          <w:b/>
          <w:bCs/>
          <w:i/>
          <w:iCs/>
          <w:sz w:val="20"/>
          <w:szCs w:val="20"/>
          <w:lang w:val="en-US"/>
        </w:rPr>
      </w:pPr>
    </w:p>
    <w:p w14:paraId="388B9035" w14:textId="0CCF7BAF" w:rsidR="007870FD" w:rsidRDefault="00C272F9" w:rsidP="00915064">
      <w:pPr>
        <w:pStyle w:val="Body"/>
        <w:tabs>
          <w:tab w:val="left" w:pos="432"/>
        </w:tabs>
        <w:rPr>
          <w:rFonts w:ascii="Arial" w:hAnsi="Arial"/>
          <w:sz w:val="20"/>
          <w:szCs w:val="20"/>
          <w:lang w:val="en-US"/>
        </w:rPr>
      </w:pPr>
      <w:r w:rsidRPr="00B87886">
        <w:rPr>
          <w:rFonts w:ascii="Arial" w:eastAsia="Arial" w:hAnsi="Arial" w:cs="Arial"/>
          <w:b/>
          <w:bCs/>
          <w:i/>
          <w:iCs/>
          <w:sz w:val="20"/>
          <w:szCs w:val="20"/>
          <w:lang w:val="en-US"/>
        </w:rPr>
        <w:t>Approach.</w:t>
      </w:r>
      <w:r>
        <w:rPr>
          <w:rFonts w:ascii="Arial" w:eastAsia="Arial" w:hAnsi="Arial" w:cs="Arial"/>
          <w:sz w:val="20"/>
          <w:szCs w:val="20"/>
          <w:lang w:val="en-US"/>
        </w:rPr>
        <w:t xml:space="preserve"> </w:t>
      </w:r>
      <w:r w:rsidR="008C345E">
        <w:rPr>
          <w:rFonts w:ascii="Arial" w:eastAsia="Arial" w:hAnsi="Arial" w:cs="Arial"/>
          <w:sz w:val="20"/>
          <w:szCs w:val="20"/>
          <w:lang w:val="en-US"/>
        </w:rPr>
        <w:t xml:space="preserve">While exciting, our isotope-based analyses of diet variation provide </w:t>
      </w:r>
      <w:r w:rsidR="00AB148F">
        <w:rPr>
          <w:rFonts w:ascii="Arial" w:eastAsia="Arial" w:hAnsi="Arial" w:cs="Arial"/>
          <w:sz w:val="20"/>
          <w:szCs w:val="20"/>
          <w:lang w:val="en-US"/>
        </w:rPr>
        <w:t xml:space="preserve">only </w:t>
      </w:r>
      <w:r w:rsidR="008C345E">
        <w:rPr>
          <w:rFonts w:ascii="Arial" w:eastAsia="Arial" w:hAnsi="Arial" w:cs="Arial"/>
          <w:sz w:val="20"/>
          <w:szCs w:val="20"/>
          <w:lang w:val="en-US"/>
        </w:rPr>
        <w:t>a coarse assessment of functional (C</w:t>
      </w:r>
      <w:r w:rsidR="008C345E" w:rsidRPr="005C3A6B">
        <w:rPr>
          <w:rFonts w:ascii="Arial" w:eastAsia="Arial" w:hAnsi="Arial" w:cs="Arial"/>
          <w:sz w:val="20"/>
          <w:szCs w:val="20"/>
          <w:vertAlign w:val="subscript"/>
          <w:lang w:val="en-US"/>
        </w:rPr>
        <w:t>3</w:t>
      </w:r>
      <w:r w:rsidR="008C345E">
        <w:rPr>
          <w:rFonts w:ascii="Arial" w:eastAsia="Arial" w:hAnsi="Arial" w:cs="Arial"/>
          <w:sz w:val="20"/>
          <w:szCs w:val="20"/>
          <w:lang w:val="en-US"/>
        </w:rPr>
        <w:t xml:space="preserve"> vs C</w:t>
      </w:r>
      <w:r w:rsidR="008C345E" w:rsidRPr="005C3A6B">
        <w:rPr>
          <w:rFonts w:ascii="Arial" w:eastAsia="Arial" w:hAnsi="Arial" w:cs="Arial"/>
          <w:sz w:val="20"/>
          <w:szCs w:val="20"/>
          <w:vertAlign w:val="subscript"/>
          <w:lang w:val="en-US"/>
        </w:rPr>
        <w:t>4</w:t>
      </w:r>
      <w:r w:rsidR="008C345E">
        <w:rPr>
          <w:rFonts w:ascii="Arial" w:eastAsia="Arial" w:hAnsi="Arial" w:cs="Arial"/>
          <w:sz w:val="20"/>
          <w:szCs w:val="20"/>
          <w:lang w:val="en-US"/>
        </w:rPr>
        <w:t xml:space="preserve">) foraging niches because isotopes rarely provide information on the taxonomic composition of assimilated resources. To </w:t>
      </w:r>
      <w:r w:rsidR="00AB148F">
        <w:rPr>
          <w:rFonts w:ascii="Arial" w:eastAsia="Arial" w:hAnsi="Arial" w:cs="Arial"/>
          <w:sz w:val="20"/>
          <w:szCs w:val="20"/>
          <w:lang w:val="en-US"/>
        </w:rPr>
        <w:t>assess</w:t>
      </w:r>
      <w:r w:rsidR="008C345E">
        <w:rPr>
          <w:rFonts w:ascii="Arial" w:eastAsia="Arial" w:hAnsi="Arial" w:cs="Arial"/>
          <w:sz w:val="20"/>
          <w:szCs w:val="20"/>
          <w:lang w:val="en-US"/>
        </w:rPr>
        <w:t xml:space="preserve"> this requires combining isotope-based metrics with genetic approaches like fecal DNA metabarcoding</w:t>
      </w:r>
      <w:r w:rsidR="00521416">
        <w:rPr>
          <w:rFonts w:ascii="Arial" w:eastAsia="Arial" w:hAnsi="Arial" w:cs="Arial"/>
          <w:sz w:val="20"/>
          <w:szCs w:val="20"/>
          <w:lang w:val="en-US"/>
        </w:rPr>
        <w:t xml:space="preserve">, which </w:t>
      </w:r>
      <w:r w:rsidR="009F6253">
        <w:rPr>
          <w:rFonts w:ascii="Arial" w:eastAsia="Arial" w:hAnsi="Arial" w:cs="Arial"/>
          <w:sz w:val="20"/>
          <w:szCs w:val="20"/>
          <w:lang w:val="en-US"/>
        </w:rPr>
        <w:t xml:space="preserve">has the potential to </w:t>
      </w:r>
      <w:r w:rsidR="008C345E">
        <w:rPr>
          <w:rFonts w:ascii="Arial" w:eastAsia="Arial" w:hAnsi="Arial" w:cs="Arial"/>
          <w:sz w:val="20"/>
          <w:szCs w:val="20"/>
          <w:lang w:val="en-US"/>
        </w:rPr>
        <w:t xml:space="preserve">quantify </w:t>
      </w:r>
      <w:r w:rsidR="00FA06B6">
        <w:rPr>
          <w:rFonts w:ascii="Arial" w:hAnsi="Arial"/>
          <w:sz w:val="20"/>
          <w:szCs w:val="20"/>
          <w:lang w:val="en-US"/>
        </w:rPr>
        <w:t>resource use at the individual, population, and community levels with unprecedented resolution.</w:t>
      </w:r>
    </w:p>
    <w:p w14:paraId="78001F95" w14:textId="77777777" w:rsidR="00E506EF" w:rsidRDefault="00E506EF" w:rsidP="00511A36">
      <w:pPr>
        <w:pStyle w:val="Body"/>
        <w:tabs>
          <w:tab w:val="left" w:pos="432"/>
        </w:tabs>
        <w:ind w:firstLine="432"/>
        <w:rPr>
          <w:rFonts w:ascii="Arial" w:hAnsi="Arial"/>
          <w:sz w:val="20"/>
          <w:szCs w:val="20"/>
          <w:lang w:val="en-US"/>
        </w:rPr>
      </w:pPr>
    </w:p>
    <w:p w14:paraId="077CF06B" w14:textId="17EB5737" w:rsidR="00E203BF" w:rsidRDefault="00E203BF" w:rsidP="00E203BF">
      <w:pPr>
        <w:pStyle w:val="Body"/>
        <w:tabs>
          <w:tab w:val="left" w:pos="432"/>
        </w:tabs>
        <w:ind w:firstLine="432"/>
        <w:rPr>
          <w:rFonts w:ascii="Arial" w:hAnsi="Arial"/>
          <w:sz w:val="20"/>
          <w:szCs w:val="20"/>
          <w:lang w:val="en-US"/>
        </w:rPr>
      </w:pPr>
      <w:r>
        <w:rPr>
          <w:rFonts w:ascii="Arial" w:hAnsi="Arial"/>
          <w:sz w:val="20"/>
          <w:szCs w:val="20"/>
          <w:lang w:val="en-US"/>
        </w:rPr>
        <w:t>We will combine two sources of dietary data from individual consumers:</w:t>
      </w:r>
      <w:r w:rsidRPr="00D30867">
        <w:rPr>
          <w:rFonts w:ascii="Arial" w:hAnsi="Arial"/>
          <w:sz w:val="20"/>
          <w:szCs w:val="20"/>
          <w:lang w:val="en-US"/>
        </w:rPr>
        <w:t xml:space="preserve"> </w:t>
      </w:r>
      <w:r>
        <w:rPr>
          <w:rFonts w:ascii="Arial" w:hAnsi="Arial"/>
          <w:sz w:val="20"/>
          <w:szCs w:val="20"/>
          <w:lang w:val="en-US"/>
        </w:rPr>
        <w:t>stable isotopes in b</w:t>
      </w:r>
      <w:r w:rsidRPr="00D30867">
        <w:rPr>
          <w:rFonts w:ascii="Arial" w:hAnsi="Arial"/>
          <w:sz w:val="20"/>
          <w:szCs w:val="20"/>
          <w:lang w:val="en-US"/>
        </w:rPr>
        <w:t xml:space="preserve">lood plasma </w:t>
      </w:r>
      <w:r>
        <w:rPr>
          <w:rFonts w:ascii="Arial" w:hAnsi="Arial"/>
          <w:sz w:val="20"/>
          <w:szCs w:val="20"/>
          <w:lang w:val="en-US"/>
        </w:rPr>
        <w:t xml:space="preserve">and DNA in feces. Blood plasma </w:t>
      </w:r>
      <w:r w:rsidRPr="00D30867">
        <w:rPr>
          <w:rFonts w:ascii="Arial" w:hAnsi="Arial"/>
          <w:sz w:val="20"/>
          <w:szCs w:val="20"/>
          <w:lang w:val="en-US"/>
        </w:rPr>
        <w:t>integrates dietary inputs over 10</w:t>
      </w:r>
      <w:r>
        <w:rPr>
          <w:rFonts w:ascii="Arial" w:hAnsi="Arial"/>
          <w:sz w:val="20"/>
          <w:szCs w:val="20"/>
          <w:lang w:val="en-US"/>
        </w:rPr>
        <w:t>-</w:t>
      </w:r>
      <w:r w:rsidRPr="00D30867">
        <w:rPr>
          <w:rFonts w:ascii="Arial" w:hAnsi="Arial"/>
          <w:sz w:val="20"/>
          <w:szCs w:val="20"/>
          <w:lang w:val="en-US"/>
        </w:rPr>
        <w:t>14 days prior to sampling (</w:t>
      </w:r>
      <w:proofErr w:type="spellStart"/>
      <w:r>
        <w:rPr>
          <w:rFonts w:ascii="Arial" w:hAnsi="Arial"/>
          <w:sz w:val="20"/>
          <w:szCs w:val="20"/>
          <w:lang w:val="en-US"/>
        </w:rPr>
        <w:t>Tsahar</w:t>
      </w:r>
      <w:proofErr w:type="spellEnd"/>
      <w:r>
        <w:rPr>
          <w:rFonts w:ascii="Arial" w:hAnsi="Arial"/>
          <w:sz w:val="20"/>
          <w:szCs w:val="20"/>
          <w:lang w:val="en-US"/>
        </w:rPr>
        <w:t xml:space="preserve"> et al. 2007, Martinez del Rio et al. 2009, </w:t>
      </w:r>
      <w:proofErr w:type="spellStart"/>
      <w:r>
        <w:rPr>
          <w:rFonts w:ascii="Arial" w:hAnsi="Arial"/>
          <w:sz w:val="20"/>
          <w:szCs w:val="20"/>
          <w:lang w:val="en-US"/>
        </w:rPr>
        <w:t>Klaasen</w:t>
      </w:r>
      <w:proofErr w:type="spellEnd"/>
      <w:r>
        <w:rPr>
          <w:rFonts w:ascii="Arial" w:hAnsi="Arial"/>
          <w:sz w:val="20"/>
          <w:szCs w:val="20"/>
          <w:lang w:val="en-US"/>
        </w:rPr>
        <w:t xml:space="preserve"> et al. 2010) and when collected monthly provides a near-continuous record of assimilated resources, albeit with little taxonomic resolution. Conversely, DNA from feces can be used to identify food species, but only within ~12–24 hours (Cork and </w:t>
      </w:r>
      <w:proofErr w:type="spellStart"/>
      <w:r>
        <w:rPr>
          <w:rFonts w:ascii="Arial" w:hAnsi="Arial"/>
          <w:sz w:val="20"/>
          <w:szCs w:val="20"/>
          <w:lang w:val="en-US"/>
        </w:rPr>
        <w:t>Kenagy</w:t>
      </w:r>
      <w:proofErr w:type="spellEnd"/>
      <w:r>
        <w:rPr>
          <w:rFonts w:ascii="Arial" w:hAnsi="Arial"/>
          <w:sz w:val="20"/>
          <w:szCs w:val="20"/>
          <w:lang w:val="en-US"/>
        </w:rPr>
        <w:t xml:space="preserve"> 1989). To combine these data, we will collect blood plasma monthly during 3-day trapping bouts in collaboration with the S</w:t>
      </w:r>
      <w:r w:rsidR="00114E46">
        <w:rPr>
          <w:rFonts w:ascii="Arial" w:hAnsi="Arial"/>
          <w:sz w:val="20"/>
          <w:szCs w:val="20"/>
          <w:lang w:val="en-US"/>
        </w:rPr>
        <w:t>EV-</w:t>
      </w:r>
      <w:r>
        <w:rPr>
          <w:rFonts w:ascii="Arial" w:hAnsi="Arial"/>
          <w:sz w:val="20"/>
          <w:szCs w:val="20"/>
          <w:lang w:val="en-US"/>
        </w:rPr>
        <w:t xml:space="preserve">LTER. We will measure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C and nitrogen (</w:t>
      </w:r>
      <w:r>
        <w:rPr>
          <w:rFonts w:ascii="Symbol" w:hAnsi="Symbol"/>
          <w:sz w:val="20"/>
          <w:szCs w:val="20"/>
          <w:lang w:val="en-US"/>
        </w:rPr>
        <w:t>d</w:t>
      </w:r>
      <w:r>
        <w:rPr>
          <w:rFonts w:ascii="Arial" w:hAnsi="Arial"/>
          <w:sz w:val="20"/>
          <w:szCs w:val="20"/>
          <w:vertAlign w:val="superscript"/>
          <w:lang w:val="en-US"/>
        </w:rPr>
        <w:t>15</w:t>
      </w:r>
      <w:r>
        <w:rPr>
          <w:rFonts w:ascii="Arial" w:hAnsi="Arial"/>
          <w:sz w:val="20"/>
          <w:szCs w:val="20"/>
          <w:lang w:val="en-US"/>
        </w:rPr>
        <w:t>N) isotopes from blood plasma, representing basal resources (</w:t>
      </w:r>
      <w:r>
        <w:rPr>
          <w:rFonts w:ascii="Arial" w:eastAsia="Arial" w:hAnsi="Arial" w:cs="Arial"/>
          <w:sz w:val="20"/>
          <w:szCs w:val="20"/>
          <w:lang w:val="en-US"/>
        </w:rPr>
        <w:t>C</w:t>
      </w:r>
      <w:r w:rsidRPr="005C3A6B">
        <w:rPr>
          <w:rFonts w:ascii="Arial" w:eastAsia="Arial" w:hAnsi="Arial" w:cs="Arial"/>
          <w:sz w:val="20"/>
          <w:szCs w:val="20"/>
          <w:vertAlign w:val="subscript"/>
          <w:lang w:val="en-US"/>
        </w:rPr>
        <w:t>3</w:t>
      </w:r>
      <w:r>
        <w:rPr>
          <w:rFonts w:ascii="Arial" w:eastAsia="Arial" w:hAnsi="Arial" w:cs="Arial"/>
          <w:sz w:val="20"/>
          <w:szCs w:val="20"/>
          <w:lang w:val="en-US"/>
        </w:rPr>
        <w:t xml:space="preserve"> vs C</w:t>
      </w:r>
      <w:r w:rsidRPr="005C3A6B">
        <w:rPr>
          <w:rFonts w:ascii="Arial" w:eastAsia="Arial" w:hAnsi="Arial" w:cs="Arial"/>
          <w:sz w:val="20"/>
          <w:szCs w:val="20"/>
          <w:vertAlign w:val="subscript"/>
          <w:lang w:val="en-US"/>
        </w:rPr>
        <w:t>4</w:t>
      </w:r>
      <w:r>
        <w:rPr>
          <w:rFonts w:ascii="Arial" w:eastAsia="Arial" w:hAnsi="Arial" w:cs="Arial"/>
          <w:sz w:val="20"/>
          <w:szCs w:val="20"/>
          <w:lang w:val="en-US"/>
        </w:rPr>
        <w:t xml:space="preserve"> plants</w:t>
      </w:r>
      <w:r>
        <w:rPr>
          <w:rFonts w:ascii="Arial" w:hAnsi="Arial"/>
          <w:sz w:val="20"/>
          <w:szCs w:val="20"/>
          <w:lang w:val="en-US"/>
        </w:rPr>
        <w:t xml:space="preserve">) and trophic position, respectively (Newsome et al. 2007). Feces will be collected during each bout, and we will identify resources consumed by matching fecal DNA to plant and arthropod reference libraries. </w:t>
      </w:r>
      <w:r w:rsidRPr="002B3A06">
        <w:rPr>
          <w:rFonts w:ascii="Arial" w:hAnsi="Arial"/>
          <w:sz w:val="20"/>
          <w:szCs w:val="20"/>
          <w:lang w:val="en-US"/>
        </w:rPr>
        <w:t>To date</w:t>
      </w:r>
      <w:r>
        <w:rPr>
          <w:rFonts w:ascii="Arial" w:hAnsi="Arial"/>
          <w:sz w:val="20"/>
          <w:szCs w:val="20"/>
          <w:lang w:val="en-US"/>
        </w:rPr>
        <w:t>,</w:t>
      </w:r>
      <w:r w:rsidRPr="002B3A06">
        <w:rPr>
          <w:rFonts w:ascii="Arial" w:hAnsi="Arial"/>
          <w:sz w:val="20"/>
          <w:szCs w:val="20"/>
          <w:lang w:val="en-US"/>
        </w:rPr>
        <w:t xml:space="preserve"> we have </w:t>
      </w:r>
      <w:r>
        <w:rPr>
          <w:rFonts w:ascii="Arial" w:hAnsi="Arial"/>
          <w:sz w:val="20"/>
          <w:szCs w:val="20"/>
          <w:lang w:val="en-US"/>
        </w:rPr>
        <w:t xml:space="preserve">generated </w:t>
      </w:r>
      <w:r w:rsidRPr="002B3A06">
        <w:rPr>
          <w:rFonts w:ascii="Arial" w:hAnsi="Arial"/>
          <w:sz w:val="20"/>
          <w:szCs w:val="20"/>
          <w:lang w:val="en-US"/>
        </w:rPr>
        <w:t>nearly 5</w:t>
      </w:r>
      <w:r>
        <w:rPr>
          <w:rFonts w:ascii="Arial" w:hAnsi="Arial"/>
          <w:sz w:val="20"/>
          <w:szCs w:val="20"/>
          <w:lang w:val="en-US"/>
        </w:rPr>
        <w:t>,</w:t>
      </w:r>
      <w:r w:rsidRPr="002B3A06">
        <w:rPr>
          <w:rFonts w:ascii="Arial" w:hAnsi="Arial"/>
          <w:sz w:val="20"/>
          <w:szCs w:val="20"/>
          <w:lang w:val="en-US"/>
        </w:rPr>
        <w:t>000 blood plasma stable isotope measurements</w:t>
      </w:r>
      <w:r>
        <w:rPr>
          <w:rFonts w:ascii="Arial" w:hAnsi="Arial"/>
          <w:sz w:val="20"/>
          <w:szCs w:val="20"/>
          <w:lang w:val="en-US"/>
        </w:rPr>
        <w:t xml:space="preserve"> and</w:t>
      </w:r>
      <w:r w:rsidRPr="002B3A06">
        <w:rPr>
          <w:rFonts w:ascii="Arial" w:hAnsi="Arial"/>
          <w:sz w:val="20"/>
          <w:szCs w:val="20"/>
          <w:lang w:val="en-US"/>
        </w:rPr>
        <w:t xml:space="preserve"> we expect to </w:t>
      </w:r>
      <w:r>
        <w:rPr>
          <w:rFonts w:ascii="Arial" w:hAnsi="Arial"/>
          <w:sz w:val="20"/>
          <w:szCs w:val="20"/>
          <w:lang w:val="en-US"/>
        </w:rPr>
        <w:t>collect</w:t>
      </w:r>
      <w:r w:rsidRPr="000F7E34">
        <w:rPr>
          <w:rFonts w:ascii="Arial" w:hAnsi="Arial"/>
          <w:sz w:val="20"/>
          <w:szCs w:val="20"/>
          <w:lang w:val="en-US"/>
        </w:rPr>
        <w:t xml:space="preserve"> ~400 additional </w:t>
      </w:r>
      <w:r>
        <w:rPr>
          <w:rFonts w:ascii="Arial" w:hAnsi="Arial"/>
          <w:sz w:val="20"/>
          <w:szCs w:val="20"/>
          <w:lang w:val="en-US"/>
        </w:rPr>
        <w:t>plasma</w:t>
      </w:r>
      <w:r w:rsidRPr="000F7E34">
        <w:rPr>
          <w:rFonts w:ascii="Arial" w:hAnsi="Arial"/>
          <w:sz w:val="20"/>
          <w:szCs w:val="20"/>
          <w:lang w:val="en-US"/>
        </w:rPr>
        <w:t xml:space="preserve"> </w:t>
      </w:r>
      <w:r>
        <w:rPr>
          <w:rFonts w:ascii="Arial" w:hAnsi="Arial"/>
          <w:sz w:val="20"/>
          <w:szCs w:val="20"/>
          <w:lang w:val="en-US"/>
        </w:rPr>
        <w:t>samples</w:t>
      </w:r>
      <w:r w:rsidRPr="000F7E34">
        <w:rPr>
          <w:rFonts w:ascii="Arial" w:hAnsi="Arial"/>
          <w:sz w:val="20"/>
          <w:szCs w:val="20"/>
          <w:lang w:val="en-US"/>
        </w:rPr>
        <w:t xml:space="preserve"> per year in this study. We also collected 1</w:t>
      </w:r>
      <w:r>
        <w:rPr>
          <w:rFonts w:ascii="Arial" w:hAnsi="Arial"/>
          <w:sz w:val="20"/>
          <w:szCs w:val="20"/>
          <w:lang w:val="en-US"/>
        </w:rPr>
        <w:t>,</w:t>
      </w:r>
      <w:r w:rsidRPr="000F7E34">
        <w:rPr>
          <w:rFonts w:ascii="Arial" w:hAnsi="Arial"/>
          <w:sz w:val="20"/>
          <w:szCs w:val="20"/>
          <w:lang w:val="en-US"/>
        </w:rPr>
        <w:t>800 fecal samples from 2015–2020</w:t>
      </w:r>
      <w:r>
        <w:rPr>
          <w:rFonts w:ascii="Arial" w:hAnsi="Arial"/>
          <w:sz w:val="20"/>
          <w:szCs w:val="20"/>
          <w:lang w:val="en-US"/>
        </w:rPr>
        <w:t xml:space="preserve"> and </w:t>
      </w:r>
      <w:r w:rsidRPr="000F7E34">
        <w:rPr>
          <w:rFonts w:ascii="Arial" w:hAnsi="Arial"/>
          <w:sz w:val="20"/>
          <w:szCs w:val="20"/>
          <w:lang w:val="en-US"/>
        </w:rPr>
        <w:t>anticipate collecting</w:t>
      </w:r>
      <w:r>
        <w:rPr>
          <w:rFonts w:ascii="Arial" w:hAnsi="Arial"/>
          <w:sz w:val="20"/>
          <w:szCs w:val="20"/>
          <w:lang w:val="en-US"/>
        </w:rPr>
        <w:t xml:space="preserve"> another</w:t>
      </w:r>
      <w:r w:rsidRPr="000F7E34">
        <w:rPr>
          <w:rFonts w:ascii="Arial" w:hAnsi="Arial"/>
          <w:sz w:val="20"/>
          <w:szCs w:val="20"/>
          <w:lang w:val="en-US"/>
        </w:rPr>
        <w:t xml:space="preserve"> </w:t>
      </w:r>
      <w:r>
        <w:rPr>
          <w:rFonts w:ascii="Arial" w:hAnsi="Arial"/>
          <w:sz w:val="20"/>
          <w:szCs w:val="20"/>
          <w:lang w:val="en-US"/>
        </w:rPr>
        <w:t>~</w:t>
      </w:r>
      <w:r w:rsidRPr="000F7E34">
        <w:rPr>
          <w:rFonts w:ascii="Arial" w:hAnsi="Arial"/>
          <w:sz w:val="20"/>
          <w:szCs w:val="20"/>
          <w:lang w:val="en-US"/>
        </w:rPr>
        <w:t>400 samples per</w:t>
      </w:r>
      <w:r w:rsidRPr="002B3A06">
        <w:rPr>
          <w:rFonts w:ascii="Arial" w:hAnsi="Arial"/>
          <w:sz w:val="20"/>
          <w:szCs w:val="20"/>
          <w:lang w:val="en-US"/>
        </w:rPr>
        <w:t xml:space="preserve"> year. We will use these complementary data to assess foraging strategies and resource selection at multiple levels of biological organization.</w:t>
      </w:r>
    </w:p>
    <w:p w14:paraId="3B556158" w14:textId="6237835E" w:rsidR="00521416" w:rsidRDefault="00521416" w:rsidP="00915064">
      <w:pPr>
        <w:pStyle w:val="Body"/>
        <w:tabs>
          <w:tab w:val="left" w:pos="432"/>
        </w:tabs>
        <w:rPr>
          <w:rFonts w:ascii="Arial" w:hAnsi="Arial"/>
          <w:sz w:val="20"/>
          <w:szCs w:val="20"/>
          <w:lang w:val="en-US"/>
        </w:rPr>
      </w:pPr>
    </w:p>
    <w:p w14:paraId="7E45FB63" w14:textId="308FB2FA" w:rsidR="000E528C" w:rsidRDefault="007B6B68" w:rsidP="007B6B68">
      <w:pPr>
        <w:pStyle w:val="Body"/>
        <w:tabs>
          <w:tab w:val="left" w:pos="432"/>
        </w:tabs>
        <w:rPr>
          <w:rFonts w:ascii="Arial" w:eastAsia="Arial" w:hAnsi="Arial" w:cs="Arial"/>
          <w:sz w:val="20"/>
          <w:szCs w:val="20"/>
          <w:lang w:val="en-US"/>
        </w:rPr>
      </w:pPr>
      <w:r>
        <w:rPr>
          <w:rFonts w:ascii="Arial" w:hAnsi="Arial"/>
          <w:sz w:val="20"/>
          <w:szCs w:val="20"/>
          <w:lang w:val="en-US"/>
        </w:rPr>
        <w:tab/>
        <w:t xml:space="preserve">First, we will quantify foraging strategies at the individual level by estimating RINI from repeated isotope measures and DNA sequences from feces. We will quantify individual dietary niche width from isotopes and DNA using Bayesian standard ellipse areas (Jackson et al. 2011, Swanson et al. 2015), </w:t>
      </w:r>
      <w:r w:rsidR="000E528C">
        <w:rPr>
          <w:rFonts w:ascii="Arial" w:hAnsi="Arial"/>
          <w:sz w:val="20"/>
          <w:szCs w:val="20"/>
          <w:lang w:val="en-US"/>
        </w:rPr>
        <w:t xml:space="preserve">and </w:t>
      </w:r>
      <w:r w:rsidR="000E528C" w:rsidRPr="00CB318C">
        <w:rPr>
          <w:rFonts w:ascii="Arial" w:hAnsi="Arial"/>
          <w:noProof/>
          <w:sz w:val="20"/>
          <w:szCs w:val="20"/>
          <w:lang w:val="en-US"/>
          <w14:textOutline w14:w="0" w14:cap="rnd" w14:cmpd="sng" w14:algn="ctr">
            <w14:noFill/>
            <w14:prstDash w14:val="solid"/>
            <w14:bevel/>
          </w14:textOutline>
        </w:rPr>
        <w:t>then</w:t>
      </w:r>
      <w:r w:rsidR="00CB318C">
        <w:rPr>
          <w:rFonts w:ascii="Arial" w:hAnsi="Arial"/>
          <w:sz w:val="20"/>
          <w:szCs w:val="20"/>
          <w:lang w:val="en-US"/>
        </w:rPr>
        <w:t xml:space="preserve"> quantify the correlation between isotopic and DNA-based dietary niche estimates for the first time. To assess n-dimensional dietary niches at the individual level, we will then employ a novel combination of isotopes and DNA-based dietary information using multivariate hypervolumes (Blonder et al. 2014). </w:t>
      </w:r>
      <w:r>
        <w:rPr>
          <w:rFonts w:ascii="Arial" w:hAnsi="Arial"/>
          <w:sz w:val="20"/>
          <w:szCs w:val="20"/>
          <w:lang w:val="en-US"/>
        </w:rPr>
        <w:t xml:space="preserve">To </w:t>
      </w:r>
      <w:r w:rsidR="000E528C">
        <w:rPr>
          <w:rFonts w:ascii="Arial" w:hAnsi="Arial"/>
          <w:noProof/>
          <w:sz w:val="20"/>
          <w:szCs w:val="20"/>
          <w:lang w:val="en-US"/>
          <w14:textOutline w14:w="0" w14:cap="rnd" w14:cmpd="sng" w14:algn="ctr">
            <w14:noFill/>
            <w14:prstDash w14:val="solid"/>
            <w14:bevel/>
          </w14:textOutline>
        </w:rPr>
        <w:lastRenderedPageBreak/>
        <mc:AlternateContent>
          <mc:Choice Requires="wpg">
            <w:drawing>
              <wp:anchor distT="0" distB="0" distL="114300" distR="114300" simplePos="0" relativeHeight="251780096" behindDoc="0" locked="0" layoutInCell="1" allowOverlap="1" wp14:anchorId="62D5C609" wp14:editId="57C28035">
                <wp:simplePos x="0" y="0"/>
                <wp:positionH relativeFrom="column">
                  <wp:posOffset>3268301</wp:posOffset>
                </wp:positionH>
                <wp:positionV relativeFrom="paragraph">
                  <wp:posOffset>31228</wp:posOffset>
                </wp:positionV>
                <wp:extent cx="2696210" cy="4490085"/>
                <wp:effectExtent l="0" t="0" r="0" b="0"/>
                <wp:wrapTight wrapText="bothSides">
                  <wp:wrapPolygon edited="0">
                    <wp:start x="0" y="0"/>
                    <wp:lineTo x="0" y="15640"/>
                    <wp:lineTo x="203" y="21444"/>
                    <wp:lineTo x="21366" y="21444"/>
                    <wp:lineTo x="21468" y="15640"/>
                    <wp:lineTo x="21468" y="0"/>
                    <wp:lineTo x="0" y="0"/>
                  </wp:wrapPolygon>
                </wp:wrapTight>
                <wp:docPr id="9" name="Group 9"/>
                <wp:cNvGraphicFramePr/>
                <a:graphic xmlns:a="http://schemas.openxmlformats.org/drawingml/2006/main">
                  <a:graphicData uri="http://schemas.microsoft.com/office/word/2010/wordprocessingGroup">
                    <wpg:wgp>
                      <wpg:cNvGrpSpPr/>
                      <wpg:grpSpPr>
                        <a:xfrm>
                          <a:off x="0" y="0"/>
                          <a:ext cx="2696210" cy="4490085"/>
                          <a:chOff x="0" y="0"/>
                          <a:chExt cx="2696210" cy="4490531"/>
                        </a:xfrm>
                      </wpg:grpSpPr>
                      <wps:wsp>
                        <wps:cNvPr id="16" name="Text Box 15"/>
                        <wps:cNvSpPr txBox="1"/>
                        <wps:spPr>
                          <a:xfrm>
                            <a:off x="0" y="3404681"/>
                            <a:ext cx="2696210" cy="1085850"/>
                          </a:xfrm>
                          <a:prstGeom prst="rect">
                            <a:avLst/>
                          </a:prstGeom>
                          <a:noFill/>
                          <a:ln w="12700" cap="flat">
                            <a:noFill/>
                            <a:miter lim="400000"/>
                          </a:ln>
                          <a:effectLst/>
                        </wps:spPr>
                        <wps:txbx>
                          <w:txbxContent>
                            <w:p w14:paraId="519974B8" w14:textId="77777777" w:rsidR="000E528C" w:rsidRPr="009E17C6" w:rsidRDefault="000E528C" w:rsidP="000E528C">
                              <w:pPr>
                                <w:pStyle w:val="Body"/>
                                <w:rPr>
                                  <w:rFonts w:ascii="Arial" w:hAnsi="Arial"/>
                                  <w:sz w:val="18"/>
                                  <w:szCs w:val="18"/>
                                  <w:lang w:val="en-US"/>
                                </w:rPr>
                              </w:pPr>
                              <w:r w:rsidRPr="009478AF">
                                <w:rPr>
                                  <w:rFonts w:ascii="Arial" w:hAnsi="Arial"/>
                                  <w:b/>
                                  <w:bCs/>
                                  <w:sz w:val="18"/>
                                  <w:szCs w:val="18"/>
                                  <w:lang w:val="en-US"/>
                                </w:rPr>
                                <w:t>Figure 4</w:t>
                              </w:r>
                              <w:r w:rsidRPr="002E3E5B">
                                <w:rPr>
                                  <w:rFonts w:ascii="Arial" w:hAnsi="Arial"/>
                                  <w:sz w:val="18"/>
                                  <w:szCs w:val="18"/>
                                  <w:lang w:val="en-US"/>
                                </w:rPr>
                                <w:t>. (A) Example RINI estimates for DISP in spring (Mar-Jun) 2016; Bayesian standard ellipse areas (</w:t>
                              </w:r>
                              <w:r w:rsidRPr="002E3E5B">
                                <w:rPr>
                                  <w:rFonts w:ascii="Arial" w:hAnsi="Arial" w:cs="Arial"/>
                                  <w:sz w:val="18"/>
                                  <w:szCs w:val="18"/>
                                  <w:lang w:val="en-US"/>
                                </w:rPr>
                                <w:t>‰</w:t>
                              </w:r>
                              <w:r w:rsidRPr="002E3E5B">
                                <w:rPr>
                                  <w:rFonts w:ascii="Arial" w:hAnsi="Arial"/>
                                  <w:sz w:val="18"/>
                                  <w:szCs w:val="18"/>
                                  <w:vertAlign w:val="superscript"/>
                                  <w:lang w:val="en-US"/>
                                </w:rPr>
                                <w:t>2</w:t>
                              </w:r>
                              <w:r w:rsidRPr="002E3E5B">
                                <w:rPr>
                                  <w:rFonts w:ascii="Arial" w:hAnsi="Arial"/>
                                  <w:sz w:val="18"/>
                                  <w:szCs w:val="18"/>
                                  <w:lang w:val="en-US"/>
                                </w:rPr>
                                <w:t>) are in parentheses. (B) Proportion of C</w:t>
                              </w:r>
                              <w:r w:rsidRPr="002E3E5B">
                                <w:rPr>
                                  <w:rFonts w:ascii="Arial" w:hAnsi="Arial"/>
                                  <w:sz w:val="18"/>
                                  <w:szCs w:val="18"/>
                                  <w:vertAlign w:val="subscript"/>
                                  <w:lang w:val="en-US"/>
                                </w:rPr>
                                <w:t>3</w:t>
                              </w:r>
                              <w:r w:rsidRPr="002E3E5B">
                                <w:rPr>
                                  <w:rFonts w:ascii="Arial" w:hAnsi="Arial"/>
                                  <w:sz w:val="18"/>
                                  <w:szCs w:val="18"/>
                                  <w:lang w:val="en-US"/>
                                </w:rPr>
                                <w:t xml:space="preserve"> </w:t>
                              </w:r>
                              <w:r>
                                <w:rPr>
                                  <w:rFonts w:ascii="Arial" w:hAnsi="Arial"/>
                                  <w:sz w:val="18"/>
                                  <w:szCs w:val="18"/>
                                  <w:lang w:val="en-US"/>
                                </w:rPr>
                                <w:t>vs.</w:t>
                              </w:r>
                              <w:r w:rsidRPr="002E3E5B">
                                <w:rPr>
                                  <w:rFonts w:ascii="Arial" w:hAnsi="Arial"/>
                                  <w:sz w:val="18"/>
                                  <w:szCs w:val="18"/>
                                  <w:lang w:val="en-US"/>
                                </w:rPr>
                                <w:t xml:space="preserve"> C</w:t>
                              </w:r>
                              <w:r w:rsidRPr="002E3E5B">
                                <w:rPr>
                                  <w:rFonts w:ascii="Arial" w:hAnsi="Arial"/>
                                  <w:sz w:val="18"/>
                                  <w:szCs w:val="18"/>
                                  <w:vertAlign w:val="subscript"/>
                                  <w:lang w:val="en-US"/>
                                </w:rPr>
                                <w:t>4</w:t>
                              </w:r>
                              <w:r w:rsidRPr="002E3E5B">
                                <w:rPr>
                                  <w:rFonts w:ascii="Arial" w:hAnsi="Arial"/>
                                  <w:sz w:val="18"/>
                                  <w:szCs w:val="18"/>
                                  <w:lang w:val="en-US"/>
                                </w:rPr>
                                <w:t xml:space="preserve"> </w:t>
                              </w:r>
                              <w:r>
                                <w:rPr>
                                  <w:rFonts w:ascii="Arial" w:hAnsi="Arial"/>
                                  <w:sz w:val="18"/>
                                  <w:szCs w:val="18"/>
                                  <w:lang w:val="en-US"/>
                                </w:rPr>
                                <w:t>utilization</w:t>
                              </w:r>
                              <w:r w:rsidRPr="002E3E5B">
                                <w:rPr>
                                  <w:rFonts w:ascii="Arial" w:hAnsi="Arial"/>
                                  <w:sz w:val="18"/>
                                  <w:szCs w:val="18"/>
                                  <w:lang w:val="en-US"/>
                                </w:rPr>
                                <w:t xml:space="preserve"> by DISP during this </w:t>
                              </w:r>
                              <w:r>
                                <w:rPr>
                                  <w:rFonts w:ascii="Arial" w:hAnsi="Arial"/>
                                  <w:sz w:val="18"/>
                                  <w:szCs w:val="18"/>
                                  <w:lang w:val="en-US"/>
                                </w:rPr>
                                <w:t>time</w:t>
                              </w:r>
                              <w:r w:rsidRPr="002E3E5B">
                                <w:rPr>
                                  <w:rFonts w:ascii="Arial" w:hAnsi="Arial"/>
                                  <w:sz w:val="18"/>
                                  <w:szCs w:val="18"/>
                                  <w:lang w:val="en-US"/>
                                </w:rPr>
                                <w:t>.</w:t>
                              </w:r>
                              <w:r>
                                <w:rPr>
                                  <w:rFonts w:ascii="Arial" w:hAnsi="Arial"/>
                                  <w:sz w:val="18"/>
                                  <w:szCs w:val="18"/>
                                  <w:lang w:val="en-US"/>
                                </w:rPr>
                                <w:t xml:space="preserve"> Note isotopes only allow quantification of resource use at coarse functional level (C</w:t>
                              </w:r>
                              <w:r w:rsidRPr="002E3E5B">
                                <w:rPr>
                                  <w:rFonts w:ascii="Arial" w:hAnsi="Arial"/>
                                  <w:sz w:val="18"/>
                                  <w:szCs w:val="18"/>
                                  <w:vertAlign w:val="subscript"/>
                                  <w:lang w:val="en-US"/>
                                </w:rPr>
                                <w:t>3</w:t>
                              </w:r>
                              <w:r>
                                <w:rPr>
                                  <w:rFonts w:ascii="Arial" w:hAnsi="Arial"/>
                                  <w:sz w:val="18"/>
                                  <w:szCs w:val="18"/>
                                  <w:lang w:val="en-US"/>
                                </w:rPr>
                                <w:t xml:space="preserve"> vs C</w:t>
                              </w:r>
                              <w:r w:rsidRPr="002E3E5B">
                                <w:rPr>
                                  <w:rFonts w:ascii="Arial" w:hAnsi="Arial"/>
                                  <w:sz w:val="18"/>
                                  <w:szCs w:val="18"/>
                                  <w:vertAlign w:val="subscript"/>
                                  <w:lang w:val="en-US"/>
                                </w:rPr>
                                <w:t>4</w:t>
                              </w:r>
                              <w:r>
                                <w:rPr>
                                  <w:rFonts w:ascii="Arial" w:hAnsi="Arial"/>
                                  <w:sz w:val="18"/>
                                  <w:szCs w:val="18"/>
                                  <w:lang w:val="en-US"/>
                                </w:rPr>
                                <w:t>), a limitation we will address with fecal DNA metabarcoding.</w:t>
                              </w:r>
                            </w:p>
                          </w:txbxContent>
                        </wps:txbx>
                        <wps:bodyPr wrap="square" lIns="45719" tIns="45719" rIns="45719" bIns="45719" numCol="1" anchor="t">
                          <a:noAutofit/>
                        </wps:bodyPr>
                      </wps:wsp>
                      <pic:pic xmlns:pic="http://schemas.openxmlformats.org/drawingml/2006/picture">
                        <pic:nvPicPr>
                          <pic:cNvPr id="7" name="Picture 7" descr="Diagram&#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9183" y="0"/>
                            <a:ext cx="2645410" cy="3391535"/>
                          </a:xfrm>
                          <a:prstGeom prst="rect">
                            <a:avLst/>
                          </a:prstGeom>
                        </pic:spPr>
                      </pic:pic>
                    </wpg:wgp>
                  </a:graphicData>
                </a:graphic>
              </wp:anchor>
            </w:drawing>
          </mc:Choice>
          <mc:Fallback>
            <w:pict>
              <v:group w14:anchorId="62D5C609" id="Group 9" o:spid="_x0000_s1035" style="position:absolute;margin-left:257.35pt;margin-top:2.45pt;width:212.3pt;height:353.55pt;z-index:251780096" coordsize="26962,44905"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C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&#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">
                <v:shape id="Text Box 15" o:spid="_x0000_s1036" type="#_x0000_t202" style="position:absolute;top:34046;width:26962;height:108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" filled="f" stroked="f" strokeweight="1pt">
                  <v:stroke miterlimit="4"/>
                  <v:textbox inset="1.27mm,1.27mm,1.27mm,1.27mm">
                    <w:txbxContent>
                      <w:p w14:paraId="519974B8" w14:textId="77777777" w:rsidR="000E528C" w:rsidRPr="009E17C6" w:rsidRDefault="000E528C" w:rsidP="000E528C">
                        <w:pPr>
                          <w:pStyle w:val="Body"/>
                          <w:rPr>
                            <w:rFonts w:ascii="Arial" w:hAnsi="Arial"/>
                            <w:sz w:val="18"/>
                            <w:szCs w:val="18"/>
                            <w:lang w:val="en-US"/>
                          </w:rPr>
                        </w:pPr>
                        <w:r w:rsidRPr="009478AF">
                          <w:rPr>
                            <w:rFonts w:ascii="Arial" w:hAnsi="Arial"/>
                            <w:b/>
                            <w:bCs/>
                            <w:sz w:val="18"/>
                            <w:szCs w:val="18"/>
                            <w:lang w:val="en-US"/>
                          </w:rPr>
                          <w:t>Figure 4</w:t>
                        </w:r>
                        <w:r w:rsidRPr="002E3E5B">
                          <w:rPr>
                            <w:rFonts w:ascii="Arial" w:hAnsi="Arial"/>
                            <w:sz w:val="18"/>
                            <w:szCs w:val="18"/>
                            <w:lang w:val="en-US"/>
                          </w:rPr>
                          <w:t>. (A) Example RINI estimates for DISP in spring (Mar-Jun) 2016; Bayesian standard ellipse areas (</w:t>
                        </w:r>
                        <w:r w:rsidRPr="002E3E5B">
                          <w:rPr>
                            <w:rFonts w:ascii="Arial" w:hAnsi="Arial" w:cs="Arial"/>
                            <w:sz w:val="18"/>
                            <w:szCs w:val="18"/>
                            <w:lang w:val="en-US"/>
                          </w:rPr>
                          <w:t>‰</w:t>
                        </w:r>
                        <w:r w:rsidRPr="002E3E5B">
                          <w:rPr>
                            <w:rFonts w:ascii="Arial" w:hAnsi="Arial"/>
                            <w:sz w:val="18"/>
                            <w:szCs w:val="18"/>
                            <w:vertAlign w:val="superscript"/>
                            <w:lang w:val="en-US"/>
                          </w:rPr>
                          <w:t>2</w:t>
                        </w:r>
                        <w:r w:rsidRPr="002E3E5B">
                          <w:rPr>
                            <w:rFonts w:ascii="Arial" w:hAnsi="Arial"/>
                            <w:sz w:val="18"/>
                            <w:szCs w:val="18"/>
                            <w:lang w:val="en-US"/>
                          </w:rPr>
                          <w:t>) are in parentheses. (B) Proportion of C</w:t>
                        </w:r>
                        <w:r w:rsidRPr="002E3E5B">
                          <w:rPr>
                            <w:rFonts w:ascii="Arial" w:hAnsi="Arial"/>
                            <w:sz w:val="18"/>
                            <w:szCs w:val="18"/>
                            <w:vertAlign w:val="subscript"/>
                            <w:lang w:val="en-US"/>
                          </w:rPr>
                          <w:t>3</w:t>
                        </w:r>
                        <w:r w:rsidRPr="002E3E5B">
                          <w:rPr>
                            <w:rFonts w:ascii="Arial" w:hAnsi="Arial"/>
                            <w:sz w:val="18"/>
                            <w:szCs w:val="18"/>
                            <w:lang w:val="en-US"/>
                          </w:rPr>
                          <w:t xml:space="preserve"> </w:t>
                        </w:r>
                        <w:r>
                          <w:rPr>
                            <w:rFonts w:ascii="Arial" w:hAnsi="Arial"/>
                            <w:sz w:val="18"/>
                            <w:szCs w:val="18"/>
                            <w:lang w:val="en-US"/>
                          </w:rPr>
                          <w:t>vs.</w:t>
                        </w:r>
                        <w:r w:rsidRPr="002E3E5B">
                          <w:rPr>
                            <w:rFonts w:ascii="Arial" w:hAnsi="Arial"/>
                            <w:sz w:val="18"/>
                            <w:szCs w:val="18"/>
                            <w:lang w:val="en-US"/>
                          </w:rPr>
                          <w:t xml:space="preserve"> C</w:t>
                        </w:r>
                        <w:r w:rsidRPr="002E3E5B">
                          <w:rPr>
                            <w:rFonts w:ascii="Arial" w:hAnsi="Arial"/>
                            <w:sz w:val="18"/>
                            <w:szCs w:val="18"/>
                            <w:vertAlign w:val="subscript"/>
                            <w:lang w:val="en-US"/>
                          </w:rPr>
                          <w:t>4</w:t>
                        </w:r>
                        <w:r w:rsidRPr="002E3E5B">
                          <w:rPr>
                            <w:rFonts w:ascii="Arial" w:hAnsi="Arial"/>
                            <w:sz w:val="18"/>
                            <w:szCs w:val="18"/>
                            <w:lang w:val="en-US"/>
                          </w:rPr>
                          <w:t xml:space="preserve"> </w:t>
                        </w:r>
                        <w:r>
                          <w:rPr>
                            <w:rFonts w:ascii="Arial" w:hAnsi="Arial"/>
                            <w:sz w:val="18"/>
                            <w:szCs w:val="18"/>
                            <w:lang w:val="en-US"/>
                          </w:rPr>
                          <w:t>utilization</w:t>
                        </w:r>
                        <w:r w:rsidRPr="002E3E5B">
                          <w:rPr>
                            <w:rFonts w:ascii="Arial" w:hAnsi="Arial"/>
                            <w:sz w:val="18"/>
                            <w:szCs w:val="18"/>
                            <w:lang w:val="en-US"/>
                          </w:rPr>
                          <w:t xml:space="preserve"> by DISP during this </w:t>
                        </w:r>
                        <w:r>
                          <w:rPr>
                            <w:rFonts w:ascii="Arial" w:hAnsi="Arial"/>
                            <w:sz w:val="18"/>
                            <w:szCs w:val="18"/>
                            <w:lang w:val="en-US"/>
                          </w:rPr>
                          <w:t>time</w:t>
                        </w:r>
                        <w:r w:rsidRPr="002E3E5B">
                          <w:rPr>
                            <w:rFonts w:ascii="Arial" w:hAnsi="Arial"/>
                            <w:sz w:val="18"/>
                            <w:szCs w:val="18"/>
                            <w:lang w:val="en-US"/>
                          </w:rPr>
                          <w:t>.</w:t>
                        </w:r>
                        <w:r>
                          <w:rPr>
                            <w:rFonts w:ascii="Arial" w:hAnsi="Arial"/>
                            <w:sz w:val="18"/>
                            <w:szCs w:val="18"/>
                            <w:lang w:val="en-US"/>
                          </w:rPr>
                          <w:t xml:space="preserve"> Note isotopes only allow quantification of resource use at coarse functional level (C</w:t>
                        </w:r>
                        <w:r w:rsidRPr="002E3E5B">
                          <w:rPr>
                            <w:rFonts w:ascii="Arial" w:hAnsi="Arial"/>
                            <w:sz w:val="18"/>
                            <w:szCs w:val="18"/>
                            <w:vertAlign w:val="subscript"/>
                            <w:lang w:val="en-US"/>
                          </w:rPr>
                          <w:t>3</w:t>
                        </w:r>
                        <w:r>
                          <w:rPr>
                            <w:rFonts w:ascii="Arial" w:hAnsi="Arial"/>
                            <w:sz w:val="18"/>
                            <w:szCs w:val="18"/>
                            <w:lang w:val="en-US"/>
                          </w:rPr>
                          <w:t xml:space="preserve"> vs C</w:t>
                        </w:r>
                        <w:r w:rsidRPr="002E3E5B">
                          <w:rPr>
                            <w:rFonts w:ascii="Arial" w:hAnsi="Arial"/>
                            <w:sz w:val="18"/>
                            <w:szCs w:val="18"/>
                            <w:vertAlign w:val="subscript"/>
                            <w:lang w:val="en-US"/>
                          </w:rPr>
                          <w:t>4</w:t>
                        </w:r>
                        <w:r>
                          <w:rPr>
                            <w:rFonts w:ascii="Arial" w:hAnsi="Arial"/>
                            <w:sz w:val="18"/>
                            <w:szCs w:val="18"/>
                            <w:lang w:val="en-US"/>
                          </w:rPr>
                          <w:t>), a limitation we will address with fecal DNA metabarcoding.</w:t>
                        </w:r>
                      </w:p>
                    </w:txbxContent>
                  </v:textbox>
                </v:shape>
                <v:shape id="Picture 7" o:spid="_x0000_s1037" type="#_x0000_t75" alt="Diagram&#10;&#10;Description automatically generated" style="position:absolute;left:291;width:26454;height:339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">
                  <v:imagedata r:id="rId14" o:title="Diagram&#10;&#10;Description automatically generated"/>
                </v:shape>
                <w10:wrap type="tight"/>
              </v:group>
            </w:pict>
          </mc:Fallback>
        </mc:AlternateContent>
      </w:r>
      <w:r>
        <w:rPr>
          <w:rFonts w:ascii="Arial" w:hAnsi="Arial"/>
          <w:sz w:val="20"/>
          <w:szCs w:val="20"/>
          <w:lang w:val="en-US"/>
        </w:rPr>
        <w:t xml:space="preserve">quantify individual </w:t>
      </w:r>
      <w:r w:rsidR="00427DDD">
        <w:rPr>
          <w:rFonts w:ascii="Arial" w:hAnsi="Arial"/>
          <w:sz w:val="20"/>
          <w:szCs w:val="20"/>
          <w:lang w:val="en-US"/>
        </w:rPr>
        <w:t xml:space="preserve">diet </w:t>
      </w:r>
      <w:r>
        <w:rPr>
          <w:rFonts w:ascii="Arial" w:hAnsi="Arial"/>
          <w:sz w:val="20"/>
          <w:szCs w:val="20"/>
          <w:lang w:val="en-US"/>
        </w:rPr>
        <w:t>specialization</w:t>
      </w:r>
      <w:r w:rsidR="00427DDD">
        <w:rPr>
          <w:rFonts w:ascii="Arial" w:hAnsi="Arial"/>
          <w:sz w:val="20"/>
          <w:szCs w:val="20"/>
          <w:lang w:val="en-US"/>
        </w:rPr>
        <w:t xml:space="preserve">, </w:t>
      </w:r>
      <w:r>
        <w:rPr>
          <w:rFonts w:ascii="Arial" w:hAnsi="Arial"/>
          <w:sz w:val="20"/>
          <w:szCs w:val="20"/>
          <w:lang w:val="en-US"/>
        </w:rPr>
        <w:t xml:space="preserve">we will then estimate the total niche width (TNW) of the population as the union of individual ellipses (Sheppard et al. 2018; Fig. 4A) and calculate RINI as the proportion of TNW occupied per individual. Further, we will </w:t>
      </w:r>
      <w:r>
        <w:rPr>
          <w:rFonts w:ascii="Arial" w:eastAsia="Arial" w:hAnsi="Arial" w:cs="Arial"/>
          <w:sz w:val="20"/>
          <w:szCs w:val="20"/>
          <w:lang w:val="en-US"/>
        </w:rPr>
        <w:t xml:space="preserve">sample feces from individuals captured on consecutive days within a trapping bout to evaluate short-term dietary plasticity both within and between individuals. </w:t>
      </w:r>
    </w:p>
    <w:p w14:paraId="4944BC10" w14:textId="16FA3ACA" w:rsidR="00547EA4" w:rsidRDefault="00547EA4" w:rsidP="007870FD">
      <w:pPr>
        <w:pStyle w:val="Body"/>
        <w:tabs>
          <w:tab w:val="left" w:pos="432"/>
        </w:tabs>
        <w:rPr>
          <w:rFonts w:ascii="Arial" w:eastAsia="Arial" w:hAnsi="Arial" w:cs="Arial"/>
          <w:sz w:val="20"/>
          <w:szCs w:val="20"/>
          <w:lang w:val="en-US"/>
        </w:rPr>
      </w:pPr>
    </w:p>
    <w:p w14:paraId="5219C769" w14:textId="77777777" w:rsidR="00762903" w:rsidRDefault="00762903" w:rsidP="00762903">
      <w:pPr>
        <w:pStyle w:val="Body"/>
        <w:tabs>
          <w:tab w:val="left" w:pos="432"/>
        </w:tabs>
        <w:ind w:firstLine="432"/>
        <w:rPr>
          <w:rFonts w:ascii="Arial" w:eastAsia="Arial" w:hAnsi="Arial" w:cs="Arial"/>
          <w:sz w:val="20"/>
          <w:szCs w:val="20"/>
          <w:lang w:val="en-US"/>
        </w:rPr>
      </w:pPr>
      <w:r w:rsidRPr="00727593">
        <w:rPr>
          <w:rFonts w:ascii="Arial" w:eastAsia="Arial" w:hAnsi="Arial" w:cs="Arial"/>
          <w:sz w:val="20"/>
          <w:szCs w:val="20"/>
          <w:lang w:val="en-US"/>
        </w:rPr>
        <w:t xml:space="preserve">We will quantify </w:t>
      </w:r>
      <w:r>
        <w:rPr>
          <w:rFonts w:ascii="Arial" w:eastAsia="Arial" w:hAnsi="Arial" w:cs="Arial"/>
          <w:sz w:val="20"/>
          <w:szCs w:val="20"/>
          <w:lang w:val="en-US"/>
        </w:rPr>
        <w:t>proportional</w:t>
      </w:r>
      <w:r w:rsidRPr="00727593">
        <w:rPr>
          <w:rFonts w:ascii="Arial" w:eastAsia="Arial" w:hAnsi="Arial" w:cs="Arial"/>
          <w:sz w:val="20"/>
          <w:szCs w:val="20"/>
          <w:lang w:val="en-US"/>
        </w:rPr>
        <w:t xml:space="preserve"> resource selection and</w:t>
      </w:r>
      <w:r>
        <w:rPr>
          <w:rFonts w:ascii="Arial" w:eastAsia="Arial" w:hAnsi="Arial" w:cs="Arial"/>
          <w:sz w:val="20"/>
          <w:szCs w:val="20"/>
          <w:lang w:val="en-US"/>
        </w:rPr>
        <w:t xml:space="preserve"> </w:t>
      </w:r>
      <w:r w:rsidRPr="00727593">
        <w:rPr>
          <w:rFonts w:ascii="Arial" w:eastAsia="Arial" w:hAnsi="Arial" w:cs="Arial"/>
          <w:sz w:val="20"/>
          <w:szCs w:val="20"/>
          <w:lang w:val="en-US"/>
        </w:rPr>
        <w:t xml:space="preserve">assimilation </w:t>
      </w:r>
      <w:r>
        <w:rPr>
          <w:rFonts w:ascii="Arial" w:eastAsia="Arial" w:hAnsi="Arial" w:cs="Arial"/>
          <w:sz w:val="20"/>
          <w:szCs w:val="20"/>
          <w:lang w:val="en-US"/>
        </w:rPr>
        <w:t xml:space="preserve">at individual- and population-levels. We will </w:t>
      </w:r>
      <w:r w:rsidRPr="00727593">
        <w:rPr>
          <w:rFonts w:ascii="Arial" w:eastAsia="Arial" w:hAnsi="Arial" w:cs="Arial"/>
          <w:sz w:val="20"/>
          <w:szCs w:val="20"/>
          <w:lang w:val="en-US"/>
        </w:rPr>
        <w:t>combin</w:t>
      </w:r>
      <w:r>
        <w:rPr>
          <w:rFonts w:ascii="Arial" w:eastAsia="Arial" w:hAnsi="Arial" w:cs="Arial"/>
          <w:sz w:val="20"/>
          <w:szCs w:val="20"/>
          <w:lang w:val="en-US"/>
        </w:rPr>
        <w:t>e</w:t>
      </w:r>
      <w:r w:rsidRPr="00727593">
        <w:rPr>
          <w:rFonts w:ascii="Arial" w:eastAsia="Arial" w:hAnsi="Arial" w:cs="Arial"/>
          <w:sz w:val="20"/>
          <w:szCs w:val="20"/>
          <w:lang w:val="en-US"/>
        </w:rPr>
        <w:t xml:space="preserve"> DNA data with stable isotope mixing models (Stock et al. 2018) to identify the </w:t>
      </w:r>
      <w:r>
        <w:rPr>
          <w:rFonts w:ascii="Arial" w:eastAsia="Arial" w:hAnsi="Arial" w:cs="Arial"/>
          <w:sz w:val="20"/>
          <w:szCs w:val="20"/>
          <w:lang w:val="en-US"/>
        </w:rPr>
        <w:t>specific</w:t>
      </w:r>
      <w:r w:rsidRPr="00727593">
        <w:rPr>
          <w:rFonts w:ascii="Arial" w:eastAsia="Arial" w:hAnsi="Arial" w:cs="Arial"/>
          <w:sz w:val="20"/>
          <w:szCs w:val="20"/>
          <w:lang w:val="en-US"/>
        </w:rPr>
        <w:t xml:space="preserve"> plant and arthropod species consumed by animals over daily time scales (DNA) and the proportional assimilation of these resources over weekly scales (isotopes</w:t>
      </w:r>
      <w:r>
        <w:rPr>
          <w:rFonts w:ascii="Arial" w:eastAsia="Arial" w:hAnsi="Arial" w:cs="Arial"/>
          <w:sz w:val="20"/>
          <w:szCs w:val="20"/>
          <w:lang w:val="en-US"/>
        </w:rPr>
        <w:t>; Fig. 4B</w:t>
      </w:r>
      <w:r w:rsidRPr="00727593">
        <w:rPr>
          <w:rFonts w:ascii="Arial" w:eastAsia="Arial" w:hAnsi="Arial" w:cs="Arial"/>
          <w:sz w:val="20"/>
          <w:szCs w:val="20"/>
          <w:lang w:val="en-US"/>
        </w:rPr>
        <w:t xml:space="preserve">). Mixing models will </w:t>
      </w:r>
      <w:r>
        <w:rPr>
          <w:rFonts w:ascii="Arial" w:eastAsia="Arial" w:hAnsi="Arial" w:cs="Arial"/>
          <w:sz w:val="20"/>
          <w:szCs w:val="20"/>
          <w:lang w:val="en-US"/>
        </w:rPr>
        <w:t>combine</w:t>
      </w:r>
      <w:r w:rsidRPr="00727593">
        <w:rPr>
          <w:rFonts w:ascii="Arial" w:eastAsia="Arial" w:hAnsi="Arial" w:cs="Arial"/>
          <w:sz w:val="20"/>
          <w:szCs w:val="20"/>
          <w:lang w:val="en-US"/>
        </w:rPr>
        <w:t xml:space="preserve"> </w:t>
      </w:r>
      <w:r>
        <w:rPr>
          <w:rFonts w:ascii="Symbol" w:eastAsia="Arial" w:hAnsi="Symbol" w:cs="Arial"/>
          <w:sz w:val="20"/>
          <w:szCs w:val="20"/>
          <w:lang w:val="en-US"/>
        </w:rPr>
        <w:t>d</w:t>
      </w:r>
      <w:r w:rsidRPr="00727593">
        <w:rPr>
          <w:rFonts w:ascii="Arial" w:eastAsia="Arial" w:hAnsi="Arial" w:cs="Arial"/>
          <w:sz w:val="20"/>
          <w:szCs w:val="20"/>
          <w:vertAlign w:val="superscript"/>
          <w:lang w:val="en-US"/>
        </w:rPr>
        <w:t>13</w:t>
      </w:r>
      <w:r w:rsidRPr="00727593">
        <w:rPr>
          <w:rFonts w:ascii="Arial" w:eastAsia="Arial" w:hAnsi="Arial" w:cs="Arial"/>
          <w:sz w:val="20"/>
          <w:szCs w:val="20"/>
          <w:lang w:val="sv-SE"/>
        </w:rPr>
        <w:t xml:space="preserve">C and </w:t>
      </w:r>
      <w:r>
        <w:rPr>
          <w:rFonts w:ascii="Symbol" w:eastAsia="Arial" w:hAnsi="Symbol" w:cs="Arial"/>
          <w:sz w:val="20"/>
          <w:szCs w:val="20"/>
          <w:lang w:val="en-US"/>
        </w:rPr>
        <w:t>d</w:t>
      </w:r>
      <w:r w:rsidRPr="00727593">
        <w:rPr>
          <w:rFonts w:ascii="Arial" w:eastAsia="Arial" w:hAnsi="Arial" w:cs="Arial"/>
          <w:sz w:val="20"/>
          <w:szCs w:val="20"/>
          <w:vertAlign w:val="superscript"/>
          <w:lang w:val="en-US"/>
        </w:rPr>
        <w:t>15</w:t>
      </w:r>
      <w:r w:rsidRPr="00727593">
        <w:rPr>
          <w:rFonts w:ascii="Arial" w:eastAsia="Arial" w:hAnsi="Arial" w:cs="Arial"/>
          <w:sz w:val="20"/>
          <w:szCs w:val="20"/>
          <w:lang w:val="en-US"/>
        </w:rPr>
        <w:t xml:space="preserve">N </w:t>
      </w:r>
      <w:r>
        <w:rPr>
          <w:rFonts w:ascii="Arial" w:eastAsia="Arial" w:hAnsi="Arial" w:cs="Arial"/>
          <w:sz w:val="20"/>
          <w:szCs w:val="20"/>
          <w:lang w:val="en-US"/>
        </w:rPr>
        <w:t>data from</w:t>
      </w:r>
      <w:r w:rsidRPr="00727593">
        <w:rPr>
          <w:rFonts w:ascii="Arial" w:eastAsia="Arial" w:hAnsi="Arial" w:cs="Arial"/>
          <w:sz w:val="20"/>
          <w:szCs w:val="20"/>
          <w:lang w:val="en-US"/>
        </w:rPr>
        <w:t xml:space="preserve"> plant</w:t>
      </w:r>
      <w:r>
        <w:rPr>
          <w:rFonts w:ascii="Arial" w:eastAsia="Arial" w:hAnsi="Arial" w:cs="Arial"/>
          <w:sz w:val="20"/>
          <w:szCs w:val="20"/>
          <w:lang w:val="en-US"/>
        </w:rPr>
        <w:t xml:space="preserve"> and</w:t>
      </w:r>
      <w:r w:rsidRPr="00727593">
        <w:rPr>
          <w:rFonts w:ascii="Arial" w:eastAsia="Arial" w:hAnsi="Arial" w:cs="Arial"/>
          <w:sz w:val="20"/>
          <w:szCs w:val="20"/>
          <w:lang w:val="en-US"/>
        </w:rPr>
        <w:t xml:space="preserve"> arthropod</w:t>
      </w:r>
      <w:r>
        <w:rPr>
          <w:rFonts w:ascii="Arial" w:eastAsia="Arial" w:hAnsi="Arial" w:cs="Arial"/>
          <w:sz w:val="20"/>
          <w:szCs w:val="20"/>
          <w:lang w:val="en-US"/>
        </w:rPr>
        <w:t xml:space="preserve"> species with small mammal </w:t>
      </w:r>
      <w:r w:rsidRPr="00727593">
        <w:rPr>
          <w:rFonts w:ascii="Arial" w:eastAsia="Arial" w:hAnsi="Arial" w:cs="Arial"/>
          <w:sz w:val="20"/>
          <w:szCs w:val="20"/>
          <w:lang w:val="en-US"/>
        </w:rPr>
        <w:t xml:space="preserve">blood plasma collected during our monthly trapping bouts. Blood </w:t>
      </w:r>
      <w:r>
        <w:rPr>
          <w:rFonts w:ascii="Arial" w:eastAsia="Arial" w:hAnsi="Arial" w:cs="Arial"/>
          <w:sz w:val="20"/>
          <w:szCs w:val="20"/>
          <w:lang w:val="en-US"/>
        </w:rPr>
        <w:t xml:space="preserve">plasma isotope data </w:t>
      </w:r>
      <w:r w:rsidRPr="00727593">
        <w:rPr>
          <w:rFonts w:ascii="Arial" w:eastAsia="Arial" w:hAnsi="Arial" w:cs="Arial"/>
          <w:sz w:val="20"/>
          <w:szCs w:val="20"/>
          <w:lang w:val="en-US"/>
        </w:rPr>
        <w:t>will be corrected for tissue-specific trophic discrimination using estimates for herbivorous and omnivorous rodents (</w:t>
      </w:r>
      <w:proofErr w:type="spellStart"/>
      <w:r>
        <w:rPr>
          <w:rFonts w:ascii="Arial" w:eastAsia="Arial" w:hAnsi="Arial" w:cs="Arial"/>
          <w:sz w:val="20"/>
          <w:szCs w:val="20"/>
          <w:lang w:val="en-US"/>
        </w:rPr>
        <w:t>Kurle</w:t>
      </w:r>
      <w:proofErr w:type="spellEnd"/>
      <w:r>
        <w:rPr>
          <w:rFonts w:ascii="Arial" w:eastAsia="Arial" w:hAnsi="Arial" w:cs="Arial"/>
          <w:sz w:val="20"/>
          <w:szCs w:val="20"/>
          <w:lang w:val="en-US"/>
        </w:rPr>
        <w:t xml:space="preserve"> et al. 2014</w:t>
      </w:r>
      <w:r w:rsidRPr="00727593">
        <w:rPr>
          <w:rFonts w:ascii="Arial" w:eastAsia="Arial" w:hAnsi="Arial" w:cs="Arial"/>
          <w:sz w:val="20"/>
          <w:szCs w:val="20"/>
          <w:lang w:val="en-US"/>
        </w:rPr>
        <w:t xml:space="preserve">). To estimate proportional assimilation of plant and arthropod resources, we will first define the </w:t>
      </w:r>
      <w:r>
        <w:rPr>
          <w:rFonts w:ascii="Arial" w:eastAsia="Arial" w:hAnsi="Arial" w:cs="Arial"/>
          <w:sz w:val="20"/>
          <w:szCs w:val="20"/>
          <w:lang w:val="en-US"/>
        </w:rPr>
        <w:t>re</w:t>
      </w:r>
      <w:r w:rsidRPr="00727593">
        <w:rPr>
          <w:rFonts w:ascii="Arial" w:eastAsia="Arial" w:hAnsi="Arial" w:cs="Arial"/>
          <w:sz w:val="20"/>
          <w:szCs w:val="20"/>
          <w:lang w:val="en-US"/>
        </w:rPr>
        <w:t xml:space="preserve">sources in our isotopic mixing space using </w:t>
      </w:r>
      <w:r>
        <w:rPr>
          <w:rFonts w:ascii="Arial" w:eastAsia="Arial" w:hAnsi="Arial" w:cs="Arial"/>
          <w:sz w:val="20"/>
          <w:szCs w:val="20"/>
          <w:lang w:val="en-US"/>
        </w:rPr>
        <w:t>DNA</w:t>
      </w:r>
      <w:r w:rsidRPr="00727593">
        <w:rPr>
          <w:rFonts w:ascii="Arial" w:eastAsia="Arial" w:hAnsi="Arial" w:cs="Arial"/>
          <w:sz w:val="20"/>
          <w:szCs w:val="20"/>
          <w:lang w:val="en-US"/>
        </w:rPr>
        <w:t xml:space="preserve"> metabarcoding data to limit estimates to resources known to be consumed. We will also use </w:t>
      </w:r>
      <w:r>
        <w:rPr>
          <w:rFonts w:ascii="Arial" w:eastAsia="Arial" w:hAnsi="Arial" w:cs="Arial"/>
          <w:sz w:val="20"/>
          <w:szCs w:val="20"/>
          <w:lang w:val="en-US"/>
        </w:rPr>
        <w:t>frequency of occurrence (FOO)</w:t>
      </w:r>
      <w:r w:rsidRPr="00727593">
        <w:rPr>
          <w:rFonts w:ascii="Arial" w:eastAsia="Arial" w:hAnsi="Arial" w:cs="Arial"/>
          <w:sz w:val="20"/>
          <w:szCs w:val="20"/>
          <w:lang w:val="en-US"/>
        </w:rPr>
        <w:t xml:space="preserve"> and </w:t>
      </w:r>
      <w:r>
        <w:rPr>
          <w:rFonts w:ascii="Arial" w:eastAsia="Arial" w:hAnsi="Arial" w:cs="Arial"/>
          <w:sz w:val="20"/>
          <w:szCs w:val="20"/>
          <w:lang w:val="en-US"/>
        </w:rPr>
        <w:t xml:space="preserve">relative read abundance (RRA; </w:t>
      </w:r>
      <w:proofErr w:type="spellStart"/>
      <w:r w:rsidRPr="00DF22DB">
        <w:rPr>
          <w:rFonts w:ascii="Arial" w:eastAsia="Arial" w:hAnsi="Arial" w:cs="Arial"/>
          <w:sz w:val="20"/>
          <w:szCs w:val="20"/>
          <w:lang w:val="en-US"/>
        </w:rPr>
        <w:t>Deagle</w:t>
      </w:r>
      <w:proofErr w:type="spellEnd"/>
      <w:r w:rsidRPr="00DF22DB">
        <w:rPr>
          <w:rFonts w:ascii="Arial" w:eastAsia="Arial" w:hAnsi="Arial" w:cs="Arial"/>
          <w:sz w:val="20"/>
          <w:szCs w:val="20"/>
          <w:lang w:val="en-US"/>
        </w:rPr>
        <w:t xml:space="preserve"> et al. 2019)</w:t>
      </w:r>
      <w:r w:rsidRPr="00727593">
        <w:rPr>
          <w:rFonts w:ascii="Arial" w:eastAsia="Arial" w:hAnsi="Arial" w:cs="Arial"/>
          <w:sz w:val="20"/>
          <w:szCs w:val="20"/>
          <w:lang w:val="en-US"/>
        </w:rPr>
        <w:t xml:space="preserve"> as informative priors at both the individual and population levels to further refine our proportional estimates of diet using both data streams. </w:t>
      </w:r>
      <w:r>
        <w:rPr>
          <w:rFonts w:ascii="Arial" w:eastAsia="Arial" w:hAnsi="Arial" w:cs="Arial"/>
          <w:sz w:val="20"/>
          <w:szCs w:val="20"/>
          <w:lang w:val="en-US"/>
        </w:rPr>
        <w:t xml:space="preserve">Lastly, we will estimate </w:t>
      </w:r>
      <w:proofErr w:type="spellStart"/>
      <w:r>
        <w:rPr>
          <w:rFonts w:ascii="Arial" w:eastAsia="Arial" w:hAnsi="Arial" w:cs="Arial"/>
          <w:sz w:val="20"/>
          <w:szCs w:val="20"/>
          <w:lang w:val="en-US"/>
        </w:rPr>
        <w:t>omnivory</w:t>
      </w:r>
      <w:proofErr w:type="spellEnd"/>
      <w:r>
        <w:rPr>
          <w:rFonts w:ascii="Arial" w:eastAsia="Arial" w:hAnsi="Arial" w:cs="Arial"/>
          <w:sz w:val="20"/>
          <w:szCs w:val="20"/>
          <w:lang w:val="en-US"/>
        </w:rPr>
        <w:t xml:space="preserve"> using fecal DNA sequences to quantify the proportional consumption of plant and arthropod </w:t>
      </w:r>
      <w:r w:rsidRPr="00DF22DB">
        <w:rPr>
          <w:rFonts w:ascii="Arial" w:eastAsia="Arial" w:hAnsi="Arial" w:cs="Arial"/>
          <w:sz w:val="20"/>
          <w:szCs w:val="20"/>
          <w:lang w:val="en-US"/>
        </w:rPr>
        <w:t>species</w:t>
      </w:r>
      <w:r w:rsidRPr="00D93DD8">
        <w:rPr>
          <w:rFonts w:ascii="Arial" w:hAnsi="Arial"/>
          <w:sz w:val="20"/>
          <w:szCs w:val="20"/>
          <w:lang w:val="en-US"/>
        </w:rPr>
        <w:t xml:space="preserve"> </w:t>
      </w:r>
      <w:r>
        <w:rPr>
          <w:rFonts w:ascii="Arial" w:hAnsi="Arial"/>
          <w:sz w:val="20"/>
          <w:szCs w:val="20"/>
          <w:lang w:val="en-US"/>
        </w:rPr>
        <w:t xml:space="preserve">via FOO </w:t>
      </w:r>
      <w:r>
        <w:rPr>
          <w:rFonts w:ascii="Arial" w:eastAsia="Arial" w:hAnsi="Arial" w:cs="Arial"/>
          <w:sz w:val="20"/>
          <w:szCs w:val="20"/>
          <w:lang w:val="en-US"/>
        </w:rPr>
        <w:t>and RRA.</w:t>
      </w:r>
    </w:p>
    <w:p w14:paraId="737B61F9" w14:textId="77777777" w:rsidR="00E506EF" w:rsidRPr="003E2089" w:rsidRDefault="00E506EF" w:rsidP="003E2089">
      <w:pPr>
        <w:pStyle w:val="Body"/>
        <w:tabs>
          <w:tab w:val="left" w:pos="432"/>
        </w:tabs>
        <w:ind w:firstLine="432"/>
        <w:rPr>
          <w:rFonts w:ascii="Arial" w:eastAsia="Arial" w:hAnsi="Arial" w:cs="Arial"/>
          <w:sz w:val="20"/>
          <w:szCs w:val="20"/>
          <w:lang w:val="en-US"/>
        </w:rPr>
      </w:pPr>
    </w:p>
    <w:p w14:paraId="24E8BAAB" w14:textId="4839DFE3" w:rsidR="00A13833" w:rsidRPr="00FF177A" w:rsidRDefault="00A13833" w:rsidP="00A13833">
      <w:pPr>
        <w:pStyle w:val="Body"/>
        <w:ind w:firstLine="432"/>
        <w:rPr>
          <w:rFonts w:ascii="Arial" w:eastAsia="Arial" w:hAnsi="Arial" w:cs="Arial"/>
          <w:sz w:val="20"/>
          <w:szCs w:val="20"/>
        </w:rPr>
      </w:pPr>
      <w:r>
        <w:rPr>
          <w:rFonts w:ascii="Arial" w:hAnsi="Arial"/>
          <w:sz w:val="20"/>
          <w:szCs w:val="20"/>
          <w:lang w:val="en-US"/>
        </w:rPr>
        <w:t xml:space="preserve">All analyses will be conducted both annually and seasonally to explore the impact of resource availability on resource use and assimilation. Resource availability (ANPP) at our study site is driven by increasingly unpredictable climate regimes (Rudgers et al. 2018, 2019), resulting in significant inter- and intra-annual resource variation for small mammal consumers (Ernest et al. 2000, Noble et al. 2019). To understand the impact of this variation on consumer resource selection, we will model all metrics (e.g., RINI, proportional diets, </w:t>
      </w:r>
      <w:proofErr w:type="spellStart"/>
      <w:r>
        <w:rPr>
          <w:rFonts w:ascii="Arial" w:hAnsi="Arial"/>
          <w:sz w:val="20"/>
          <w:szCs w:val="20"/>
          <w:lang w:val="en-US"/>
        </w:rPr>
        <w:t>omnivory</w:t>
      </w:r>
      <w:proofErr w:type="spellEnd"/>
      <w:r>
        <w:rPr>
          <w:rFonts w:ascii="Arial" w:hAnsi="Arial"/>
          <w:sz w:val="20"/>
          <w:szCs w:val="20"/>
          <w:lang w:val="en-US"/>
        </w:rPr>
        <w:t>) as a function of ANPP and plant diversity (e.g., Simpson’s D) using generalized linear mixed effects models to account for repeated measures and hierarchical sampling across seasons and years. Further, we will include ANPP and diversity as covariates in a hierarchical Bayesian isotopic mixing model (R package MixSIAR; Stock et al. 2018) to quantify the proportional assimilation of resources as a function of resource availability/diversity across seasons and years. Lastly, we will explore links between consumer foraging and resource availability by comparing DNA in feces to monthly measures of plant phenology collected by the S</w:t>
      </w:r>
      <w:r w:rsidR="00114E46">
        <w:rPr>
          <w:rFonts w:ascii="Arial" w:hAnsi="Arial"/>
          <w:sz w:val="20"/>
          <w:szCs w:val="20"/>
          <w:lang w:val="en-US"/>
        </w:rPr>
        <w:t>EV-</w:t>
      </w:r>
      <w:r>
        <w:rPr>
          <w:rFonts w:ascii="Arial" w:hAnsi="Arial"/>
          <w:sz w:val="20"/>
          <w:szCs w:val="20"/>
          <w:lang w:val="en-US"/>
        </w:rPr>
        <w:t xml:space="preserve">LTER. </w:t>
      </w:r>
    </w:p>
    <w:p w14:paraId="02391176" w14:textId="77777777" w:rsidR="00A13833" w:rsidRPr="00FF177A" w:rsidRDefault="00A13833" w:rsidP="00FF177A">
      <w:pPr>
        <w:pStyle w:val="Body"/>
        <w:ind w:firstLine="432"/>
        <w:rPr>
          <w:rFonts w:ascii="Arial" w:eastAsia="Arial" w:hAnsi="Arial" w:cs="Arial"/>
          <w:sz w:val="20"/>
          <w:szCs w:val="20"/>
        </w:rPr>
      </w:pPr>
    </w:p>
    <w:p w14:paraId="0BFA2E16" w14:textId="7C366521" w:rsidR="00871B03" w:rsidRDefault="001710DD" w:rsidP="00871B03">
      <w:pPr>
        <w:pStyle w:val="Body"/>
        <w:widowControl w:val="0"/>
        <w:tabs>
          <w:tab w:val="left" w:pos="432"/>
        </w:tabs>
        <w:suppressAutoHyphens/>
        <w:rPr>
          <w:rFonts w:ascii="Arial" w:hAnsi="Arial"/>
          <w:sz w:val="20"/>
          <w:szCs w:val="20"/>
          <w:lang w:val="en-US"/>
        </w:rPr>
      </w:pPr>
      <w:r w:rsidRPr="000526EB">
        <w:rPr>
          <w:rFonts w:ascii="Arial" w:hAnsi="Arial"/>
          <w:b/>
          <w:bCs/>
          <w:i/>
          <w:iCs/>
          <w:sz w:val="20"/>
          <w:szCs w:val="20"/>
          <w:lang w:val="en-US"/>
        </w:rPr>
        <w:t>Predictions.</w:t>
      </w:r>
      <w:r w:rsidR="00871B03">
        <w:rPr>
          <w:rFonts w:ascii="Arial" w:eastAsia="Arial" w:hAnsi="Arial" w:cs="Arial"/>
          <w:b/>
          <w:bCs/>
          <w:i/>
          <w:iCs/>
          <w:sz w:val="20"/>
          <w:szCs w:val="20"/>
        </w:rPr>
        <w:t xml:space="preserve"> </w:t>
      </w:r>
      <w:r w:rsidR="00871B03" w:rsidRPr="00871B03">
        <w:rPr>
          <w:rFonts w:ascii="Arial" w:hAnsi="Arial"/>
          <w:sz w:val="20"/>
          <w:szCs w:val="20"/>
          <w:lang w:val="en-US"/>
        </w:rPr>
        <w:t xml:space="preserve">We predict that our isotope and fecal DNA metrics will be strongly correlated and reveal a positive relationship between dietary taxonomic diversity and niche width, with omnivorous species that consume resources from multiple energy channels exhibiting the widest trophic niches. Following optimal foraging theory (Stephens and Krebs 1986), </w:t>
      </w:r>
      <w:r w:rsidR="006F7E0F" w:rsidRPr="00871B03">
        <w:rPr>
          <w:rFonts w:ascii="Arial" w:hAnsi="Arial"/>
          <w:sz w:val="20"/>
          <w:szCs w:val="20"/>
          <w:lang w:val="en-US"/>
        </w:rPr>
        <w:t xml:space="preserve">we predict that individual foraging strategies (i.e., RINI) will respond strongly to resource availability and diversity, such that individuals will specialize when resources are </w:t>
      </w:r>
      <w:r w:rsidR="006F7E0F">
        <w:rPr>
          <w:rFonts w:ascii="Arial" w:hAnsi="Arial"/>
          <w:sz w:val="20"/>
          <w:szCs w:val="20"/>
          <w:lang w:val="en-US"/>
        </w:rPr>
        <w:t xml:space="preserve">abundant and </w:t>
      </w:r>
      <w:r w:rsidR="006F7E0F" w:rsidRPr="00871B03">
        <w:rPr>
          <w:rFonts w:ascii="Arial" w:hAnsi="Arial"/>
          <w:sz w:val="20"/>
          <w:szCs w:val="20"/>
          <w:lang w:val="en-US"/>
        </w:rPr>
        <w:t>diverse</w:t>
      </w:r>
      <w:r w:rsidR="006F7E0F">
        <w:rPr>
          <w:rFonts w:ascii="Arial" w:hAnsi="Arial"/>
          <w:sz w:val="20"/>
          <w:szCs w:val="20"/>
          <w:lang w:val="en-US"/>
        </w:rPr>
        <w:t>,</w:t>
      </w:r>
      <w:r w:rsidR="006F7E0F" w:rsidRPr="00871B03">
        <w:rPr>
          <w:rFonts w:ascii="Arial" w:hAnsi="Arial"/>
          <w:sz w:val="20"/>
          <w:szCs w:val="20"/>
          <w:lang w:val="en-US"/>
        </w:rPr>
        <w:t xml:space="preserve"> but will generalize when resources are limiting (Araujo et al. 2011). We also expect the degree of specialization and generalization will vary seasonally, with more </w:t>
      </w:r>
      <w:proofErr w:type="spellStart"/>
      <w:r w:rsidR="006F7E0F" w:rsidRPr="00871B03">
        <w:rPr>
          <w:rFonts w:ascii="Arial" w:hAnsi="Arial"/>
          <w:sz w:val="20"/>
          <w:szCs w:val="20"/>
          <w:lang w:val="en-US"/>
        </w:rPr>
        <w:t>generalism</w:t>
      </w:r>
      <w:proofErr w:type="spellEnd"/>
      <w:r w:rsidR="006F7E0F" w:rsidRPr="00871B03">
        <w:rPr>
          <w:rFonts w:ascii="Arial" w:hAnsi="Arial"/>
          <w:sz w:val="20"/>
          <w:szCs w:val="20"/>
          <w:lang w:val="en-US"/>
        </w:rPr>
        <w:t xml:space="preserve"> in spring when resources are limited and more specialism in </w:t>
      </w:r>
      <w:r w:rsidR="006F7E0F">
        <w:rPr>
          <w:rFonts w:ascii="Arial" w:hAnsi="Arial"/>
          <w:sz w:val="20"/>
          <w:szCs w:val="20"/>
          <w:lang w:val="en-US"/>
        </w:rPr>
        <w:t xml:space="preserve">the monsoon-fueled summer and </w:t>
      </w:r>
      <w:r w:rsidR="006F7E0F" w:rsidRPr="00871B03">
        <w:rPr>
          <w:rFonts w:ascii="Arial" w:hAnsi="Arial"/>
          <w:sz w:val="20"/>
          <w:szCs w:val="20"/>
          <w:lang w:val="en-US"/>
        </w:rPr>
        <w:t xml:space="preserve">fall when resource abundance and diversity is highest. Second, we predict that proportional consumption (DNA) </w:t>
      </w:r>
      <w:r w:rsidR="006F7E0F" w:rsidRPr="00871B03">
        <w:rPr>
          <w:rFonts w:ascii="Arial" w:hAnsi="Arial"/>
          <w:sz w:val="20"/>
          <w:szCs w:val="20"/>
          <w:lang w:val="en-US"/>
        </w:rPr>
        <w:lastRenderedPageBreak/>
        <w:t>and assimilation (isotopes) estimates from FOO, RRA, and mixing models will be correlated with plant abundance due to small mammal consumers foraging optimally in a stochastic resource landscape. Lastly, we predict that fecal DNA from monthly sampling bouts will be correlated with monthly plant phenological data, such that consumers match both the timing and availability of resources. However, in addition to resource availability it is likely that plant nutritional traits</w:t>
      </w:r>
      <w:r w:rsidR="006F7E0F">
        <w:rPr>
          <w:rFonts w:ascii="Arial" w:hAnsi="Arial"/>
          <w:sz w:val="20"/>
          <w:szCs w:val="20"/>
          <w:lang w:val="en-US"/>
        </w:rPr>
        <w:t>––</w:t>
      </w:r>
      <w:r w:rsidR="006F7E0F" w:rsidRPr="00871B03">
        <w:rPr>
          <w:rFonts w:ascii="Arial" w:hAnsi="Arial"/>
          <w:sz w:val="20"/>
          <w:szCs w:val="20"/>
          <w:lang w:val="en-US"/>
        </w:rPr>
        <w:t>nitrogen content</w:t>
      </w:r>
      <w:r w:rsidR="006F7E0F">
        <w:rPr>
          <w:rFonts w:ascii="Arial" w:hAnsi="Arial"/>
          <w:sz w:val="20"/>
          <w:szCs w:val="20"/>
          <w:lang w:val="en-US"/>
        </w:rPr>
        <w:t>,</w:t>
      </w:r>
      <w:r w:rsidR="006F7E0F" w:rsidRPr="00871B03">
        <w:rPr>
          <w:rFonts w:ascii="Arial" w:hAnsi="Arial"/>
          <w:sz w:val="20"/>
          <w:szCs w:val="20"/>
          <w:lang w:val="en-US"/>
        </w:rPr>
        <w:t xml:space="preserve"> </w:t>
      </w:r>
      <w:r w:rsidR="006F7E0F">
        <w:rPr>
          <w:rFonts w:ascii="Arial" w:hAnsi="Arial"/>
          <w:sz w:val="20"/>
          <w:szCs w:val="20"/>
          <w:lang w:val="en-US"/>
        </w:rPr>
        <w:t xml:space="preserve">seed size, </w:t>
      </w:r>
      <w:r w:rsidR="006F7E0F" w:rsidRPr="00871B03">
        <w:rPr>
          <w:rFonts w:ascii="Arial" w:hAnsi="Arial"/>
          <w:sz w:val="20"/>
          <w:szCs w:val="20"/>
          <w:lang w:val="en-US"/>
        </w:rPr>
        <w:t xml:space="preserve">secondary compounds, </w:t>
      </w:r>
      <w:r w:rsidR="006F7E0F">
        <w:rPr>
          <w:rFonts w:ascii="Arial" w:hAnsi="Arial"/>
          <w:sz w:val="20"/>
          <w:szCs w:val="20"/>
          <w:lang w:val="en-US"/>
        </w:rPr>
        <w:t xml:space="preserve">soluble </w:t>
      </w:r>
      <w:r w:rsidR="006F7E0F" w:rsidRPr="00871B03">
        <w:rPr>
          <w:rFonts w:ascii="Arial" w:hAnsi="Arial"/>
          <w:sz w:val="20"/>
          <w:szCs w:val="20"/>
          <w:lang w:val="en-US"/>
        </w:rPr>
        <w:t>carbohydrates</w:t>
      </w:r>
      <w:r w:rsidR="006F7E0F">
        <w:rPr>
          <w:rFonts w:ascii="Arial" w:hAnsi="Arial"/>
          <w:sz w:val="20"/>
          <w:szCs w:val="20"/>
          <w:lang w:val="en-US"/>
        </w:rPr>
        <w:t>––</w:t>
      </w:r>
      <w:r w:rsidR="006F7E0F" w:rsidRPr="00871B03">
        <w:rPr>
          <w:rFonts w:ascii="Arial" w:hAnsi="Arial"/>
          <w:sz w:val="20"/>
          <w:szCs w:val="20"/>
          <w:lang w:val="en-US"/>
        </w:rPr>
        <w:t>also influence consumer foraging and assimilation. Th</w:t>
      </w:r>
      <w:r w:rsidR="00F20378">
        <w:rPr>
          <w:rFonts w:ascii="Arial" w:hAnsi="Arial"/>
          <w:sz w:val="20"/>
          <w:szCs w:val="20"/>
          <w:lang w:val="en-US"/>
        </w:rPr>
        <w:t xml:space="preserve">ese details </w:t>
      </w:r>
      <w:r w:rsidR="006F7E0F" w:rsidRPr="00871B03">
        <w:rPr>
          <w:rFonts w:ascii="Arial" w:hAnsi="Arial"/>
          <w:sz w:val="20"/>
          <w:szCs w:val="20"/>
          <w:lang w:val="en-US"/>
        </w:rPr>
        <w:t>will be explored in detail in Q2.</w:t>
      </w:r>
    </w:p>
    <w:p w14:paraId="2057D176" w14:textId="2A1BE66F" w:rsidR="002B2A07" w:rsidRPr="00FD4F66" w:rsidRDefault="002B2A07">
      <w:pPr>
        <w:pStyle w:val="Body"/>
        <w:widowControl w:val="0"/>
        <w:tabs>
          <w:tab w:val="left" w:pos="432"/>
        </w:tabs>
        <w:suppressAutoHyphens/>
        <w:rPr>
          <w:rFonts w:ascii="Arial" w:hAnsi="Arial"/>
          <w:sz w:val="20"/>
          <w:szCs w:val="20"/>
          <w:lang w:val="en-US"/>
        </w:rPr>
      </w:pPr>
    </w:p>
    <w:p w14:paraId="3E20BCED" w14:textId="0C7C3D65" w:rsidR="009478AF" w:rsidRPr="00FD4F66" w:rsidRDefault="009478AF" w:rsidP="00FD4F66">
      <w:pPr>
        <w:widowControl w:val="0"/>
        <w:tabs>
          <w:tab w:val="left" w:pos="432"/>
        </w:tabs>
        <w:suppressAutoHyphens/>
        <w:rPr>
          <w:rFonts w:ascii="Arial" w:hAnsi="Arial"/>
          <w:b/>
          <w:bCs/>
          <w:i/>
          <w:iCs/>
          <w:sz w:val="20"/>
          <w:szCs w:val="20"/>
        </w:rPr>
      </w:pPr>
      <w:r w:rsidRPr="00FD4F66">
        <w:rPr>
          <w:rFonts w:ascii="Arial" w:hAnsi="Arial"/>
          <w:b/>
          <w:bCs/>
          <w:i/>
          <w:iCs/>
          <w:sz w:val="20"/>
          <w:szCs w:val="20"/>
        </w:rPr>
        <w:t xml:space="preserve">Q2: Do resources of different nutritional quality––nitrogen content, seed size, secondary metabolites, </w:t>
      </w:r>
      <w:r w:rsidR="00222F8F" w:rsidRPr="00FD4F66">
        <w:rPr>
          <w:rFonts w:ascii="Arial" w:hAnsi="Arial"/>
          <w:b/>
          <w:bCs/>
          <w:i/>
          <w:iCs/>
          <w:sz w:val="20"/>
          <w:szCs w:val="20"/>
        </w:rPr>
        <w:t xml:space="preserve">non-structural </w:t>
      </w:r>
      <w:r w:rsidRPr="00FD4F66">
        <w:rPr>
          <w:rFonts w:ascii="Arial" w:hAnsi="Arial"/>
          <w:b/>
          <w:bCs/>
          <w:i/>
          <w:iCs/>
          <w:sz w:val="20"/>
          <w:szCs w:val="20"/>
        </w:rPr>
        <w:t>carbohydrates––correlate with consumer functional characteristics, including body condition, gut microbiome composition, and survival?</w:t>
      </w:r>
    </w:p>
    <w:p w14:paraId="1B576FF9" w14:textId="3689540A" w:rsidR="0026540F" w:rsidRPr="00E57AA2" w:rsidRDefault="00C131D5">
      <w:pPr>
        <w:pStyle w:val="Body"/>
        <w:widowControl w:val="0"/>
        <w:tabs>
          <w:tab w:val="left" w:pos="432"/>
        </w:tabs>
        <w:suppressAutoHyphens/>
        <w:rPr>
          <w:rFonts w:ascii="Arial" w:eastAsia="Arial" w:hAnsi="Arial" w:cs="Arial"/>
          <w:b/>
          <w:bCs/>
          <w:i/>
          <w:iCs/>
          <w:sz w:val="20"/>
          <w:szCs w:val="20"/>
          <w:highlight w:val="yellow"/>
        </w:rPr>
      </w:pPr>
      <w:r>
        <w:rPr>
          <w:rFonts w:ascii="Arial" w:eastAsia="Arial" w:hAnsi="Arial" w:cs="Arial"/>
          <w:b/>
          <w:bCs/>
          <w:i/>
          <w:iCs/>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58592" behindDoc="0" locked="0" layoutInCell="1" allowOverlap="1" wp14:anchorId="714416EB" wp14:editId="1D550B17">
                <wp:simplePos x="0" y="0"/>
                <wp:positionH relativeFrom="column">
                  <wp:posOffset>1919335</wp:posOffset>
                </wp:positionH>
                <wp:positionV relativeFrom="paragraph">
                  <wp:posOffset>113608</wp:posOffset>
                </wp:positionV>
                <wp:extent cx="4104005" cy="2533161"/>
                <wp:effectExtent l="0" t="0" r="0" b="0"/>
                <wp:wrapTight wrapText="bothSides">
                  <wp:wrapPolygon edited="0">
                    <wp:start x="0" y="0"/>
                    <wp:lineTo x="0" y="13862"/>
                    <wp:lineTo x="134" y="21335"/>
                    <wp:lineTo x="21456" y="21335"/>
                    <wp:lineTo x="21523"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4104005" cy="2533161"/>
                          <a:chOff x="0" y="27159"/>
                          <a:chExt cx="4104005" cy="2533259"/>
                        </a:xfrm>
                      </wpg:grpSpPr>
                      <wps:wsp>
                        <wps:cNvPr id="2" name="Text Box 15"/>
                        <wps:cNvSpPr txBox="1"/>
                        <wps:spPr>
                          <a:xfrm>
                            <a:off x="0" y="2025748"/>
                            <a:ext cx="4104005" cy="534670"/>
                          </a:xfrm>
                          <a:prstGeom prst="rect">
                            <a:avLst/>
                          </a:prstGeom>
                          <a:noFill/>
                          <a:ln w="12700" cap="flat">
                            <a:noFill/>
                            <a:miter lim="400000"/>
                          </a:ln>
                          <a:effectLst/>
                        </wps:spPr>
                        <wps:txbx>
                          <w:txbxContent>
                            <w:p w14:paraId="1ECF7DC7" w14:textId="77777777" w:rsidR="0013161E" w:rsidRDefault="0013161E" w:rsidP="0013161E">
                              <w:pPr>
                                <w:pStyle w:val="Body"/>
                              </w:pPr>
                              <w:r w:rsidRPr="009478AF">
                                <w:rPr>
                                  <w:rFonts w:ascii="Arial" w:hAnsi="Arial"/>
                                  <w:b/>
                                  <w:bCs/>
                                  <w:sz w:val="18"/>
                                  <w:szCs w:val="18"/>
                                  <w:lang w:val="en-US"/>
                                </w:rPr>
                                <w:t>Figure 5</w:t>
                              </w:r>
                              <w:r>
                                <w:rPr>
                                  <w:rFonts w:ascii="Arial" w:hAnsi="Arial"/>
                                  <w:sz w:val="18"/>
                                  <w:szCs w:val="18"/>
                                  <w:lang w:val="en-US"/>
                                </w:rPr>
                                <w:t xml:space="preserve">. Relationship between percent body fat and blood plasma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of cricetid and heteromyid rodents captured at our study site. Mean (</w:t>
                              </w:r>
                              <w:r>
                                <w:rPr>
                                  <w:rFonts w:ascii="Arial" w:hAnsi="Arial"/>
                                  <w:sz w:val="18"/>
                                  <w:szCs w:val="18"/>
                                  <w:lang w:val="en-US"/>
                                </w:rPr>
                                <w:sym w:font="Symbol" w:char="F0B1"/>
                              </w:r>
                              <w:r>
                                <w:rPr>
                                  <w:rFonts w:ascii="Arial" w:hAnsi="Arial"/>
                                  <w:sz w:val="18"/>
                                  <w:szCs w:val="18"/>
                                  <w:lang w:val="en-US"/>
                                </w:rPr>
                                <w:t xml:space="preserve">SD)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for C</w:t>
                              </w:r>
                              <w:r w:rsidRPr="008C6B1A">
                                <w:rPr>
                                  <w:rFonts w:ascii="Arial" w:hAnsi="Arial"/>
                                  <w:sz w:val="18"/>
                                  <w:szCs w:val="18"/>
                                  <w:vertAlign w:val="subscript"/>
                                  <w:lang w:val="en-US"/>
                                </w:rPr>
                                <w:t>3</w:t>
                              </w:r>
                              <w:r>
                                <w:rPr>
                                  <w:rFonts w:ascii="Arial" w:hAnsi="Arial"/>
                                  <w:sz w:val="18"/>
                                  <w:szCs w:val="18"/>
                                  <w:lang w:val="en-US"/>
                                </w:rPr>
                                <w:t xml:space="preserve"> (left) and C</w:t>
                              </w:r>
                              <w:r w:rsidRPr="008C6B1A">
                                <w:rPr>
                                  <w:rFonts w:ascii="Arial" w:hAnsi="Arial"/>
                                  <w:sz w:val="18"/>
                                  <w:szCs w:val="18"/>
                                  <w:vertAlign w:val="subscript"/>
                                  <w:lang w:val="en-US"/>
                                </w:rPr>
                                <w:t>4</w:t>
                              </w:r>
                              <w:r>
                                <w:rPr>
                                  <w:rFonts w:ascii="Arial" w:hAnsi="Arial"/>
                                  <w:sz w:val="18"/>
                                  <w:szCs w:val="18"/>
                                  <w:lang w:val="en-US"/>
                                </w:rPr>
                                <w:t xml:space="preserve"> (right) plants are denoted by gray bars. </w:t>
                              </w:r>
                            </w:p>
                          </w:txbxContent>
                        </wps:txbx>
                        <wps:bodyPr wrap="square" lIns="45719" tIns="45719" rIns="45719" bIns="45719" numCol="1" anchor="t">
                          <a:noAutofit/>
                        </wps:bodyPr>
                      </wps:wsp>
                      <pic:pic xmlns:pic="http://schemas.openxmlformats.org/drawingml/2006/picture">
                        <pic:nvPicPr>
                          <pic:cNvPr id="17" name="Picture 17" descr="Chart, scatter chart&#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8136" y="27159"/>
                            <a:ext cx="4044315" cy="2040255"/>
                          </a:xfrm>
                          <a:prstGeom prst="rect">
                            <a:avLst/>
                          </a:prstGeom>
                        </pic:spPr>
                      </pic:pic>
                    </wpg:wgp>
                  </a:graphicData>
                </a:graphic>
                <wp14:sizeRelV relativeFrom="margin">
                  <wp14:pctHeight>0</wp14:pctHeight>
                </wp14:sizeRelV>
              </wp:anchor>
            </w:drawing>
          </mc:Choice>
          <mc:Fallback>
            <w:pict>
              <v:group w14:anchorId="714416EB" id="Group 22" o:spid="_x0000_s1038" style="position:absolute;margin-left:151.15pt;margin-top:8.95pt;width:323.15pt;height:199.45pt;z-index:251758592;mso-height-relative:margin" coordorigin=",271" coordsize="41040,2533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Y2NjfPz8///////////////////////////////////////////////////////////////////&#13;&#10;/////////////////6+vr3p6en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YKCgt7e3v//////////////////&#13;&#10;////////////////////////////////////////////////////////////////////////////&#13;&#10;////////////////////////////////////////////////////////////////////////////&#13;&#10;/////////////////////////////////////////////////////////+Li4gwMDC8vLz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Q0NAICAs7Ozv//////////////////////////////////////////////////&#13;&#10;//////////////////////////////f39ygoKCUlJT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Tk5OTk5O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c7OzhISEsvLy///////////&#13;&#10;//////////////////////////////////////////////////////////////////////X19SUl&#13;&#10;JZiYmO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Pj4+Li4u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Tk5Obm5uLi4u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Li4uPj4+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">
                <v:shape id="Text Box 15" o:spid="_x0000_s1039" type="#_x0000_t202" style="position:absolute;top:20257;width:41040;height:5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" filled="f" stroked="f" strokeweight="1pt">
                  <v:stroke miterlimit="4"/>
                  <v:textbox inset="1.27mm,1.27mm,1.27mm,1.27mm">
                    <w:txbxContent>
                      <w:p w14:paraId="1ECF7DC7" w14:textId="77777777" w:rsidR="0013161E" w:rsidRDefault="0013161E" w:rsidP="0013161E">
                        <w:pPr>
                          <w:pStyle w:val="Body"/>
                        </w:pPr>
                        <w:r w:rsidRPr="009478AF">
                          <w:rPr>
                            <w:rFonts w:ascii="Arial" w:hAnsi="Arial"/>
                            <w:b/>
                            <w:bCs/>
                            <w:sz w:val="18"/>
                            <w:szCs w:val="18"/>
                            <w:lang w:val="en-US"/>
                          </w:rPr>
                          <w:t>Figure 5</w:t>
                        </w:r>
                        <w:r>
                          <w:rPr>
                            <w:rFonts w:ascii="Arial" w:hAnsi="Arial"/>
                            <w:sz w:val="18"/>
                            <w:szCs w:val="18"/>
                            <w:lang w:val="en-US"/>
                          </w:rPr>
                          <w:t xml:space="preserve">. Relationship between percent body fat and blood plasma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of cricetid and heteromyid rodents captured at our study site. Mean (</w:t>
                        </w:r>
                        <w:r>
                          <w:rPr>
                            <w:rFonts w:ascii="Arial" w:hAnsi="Arial"/>
                            <w:sz w:val="18"/>
                            <w:szCs w:val="18"/>
                            <w:lang w:val="en-US"/>
                          </w:rPr>
                          <w:sym w:font="Symbol" w:char="F0B1"/>
                        </w:r>
                        <w:r>
                          <w:rPr>
                            <w:rFonts w:ascii="Arial" w:hAnsi="Arial"/>
                            <w:sz w:val="18"/>
                            <w:szCs w:val="18"/>
                            <w:lang w:val="en-US"/>
                          </w:rPr>
                          <w:t xml:space="preserve">SD)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for C</w:t>
                        </w:r>
                        <w:r w:rsidRPr="008C6B1A">
                          <w:rPr>
                            <w:rFonts w:ascii="Arial" w:hAnsi="Arial"/>
                            <w:sz w:val="18"/>
                            <w:szCs w:val="18"/>
                            <w:vertAlign w:val="subscript"/>
                            <w:lang w:val="en-US"/>
                          </w:rPr>
                          <w:t>3</w:t>
                        </w:r>
                        <w:r>
                          <w:rPr>
                            <w:rFonts w:ascii="Arial" w:hAnsi="Arial"/>
                            <w:sz w:val="18"/>
                            <w:szCs w:val="18"/>
                            <w:lang w:val="en-US"/>
                          </w:rPr>
                          <w:t xml:space="preserve"> (left) and C</w:t>
                        </w:r>
                        <w:r w:rsidRPr="008C6B1A">
                          <w:rPr>
                            <w:rFonts w:ascii="Arial" w:hAnsi="Arial"/>
                            <w:sz w:val="18"/>
                            <w:szCs w:val="18"/>
                            <w:vertAlign w:val="subscript"/>
                            <w:lang w:val="en-US"/>
                          </w:rPr>
                          <w:t>4</w:t>
                        </w:r>
                        <w:r>
                          <w:rPr>
                            <w:rFonts w:ascii="Arial" w:hAnsi="Arial"/>
                            <w:sz w:val="18"/>
                            <w:szCs w:val="18"/>
                            <w:lang w:val="en-US"/>
                          </w:rPr>
                          <w:t xml:space="preserve"> (right) plants are denoted by gray bars. </w:t>
                        </w:r>
                      </w:p>
                    </w:txbxContent>
                  </v:textbox>
                </v:shape>
                <v:shape id="Picture 17" o:spid="_x0000_s1040" type="#_x0000_t75" alt="Chart, scatter chart&#10;&#10;Description automatically generated" style="position:absolute;left:281;top:271;width:40443;height:204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">
                  <v:imagedata r:id="rId16" o:title="Chart, scatter chart&#10;&#10;Description automatically generated"/>
                </v:shape>
                <w10:wrap type="tight"/>
              </v:group>
            </w:pict>
          </mc:Fallback>
        </mc:AlternateContent>
      </w:r>
    </w:p>
    <w:p w14:paraId="1D80C65E" w14:textId="1A89654C" w:rsidR="00FA2B6A" w:rsidRPr="003261AA" w:rsidRDefault="003562BB" w:rsidP="003562BB">
      <w:pPr>
        <w:pStyle w:val="Body"/>
        <w:tabs>
          <w:tab w:val="left" w:pos="432"/>
        </w:tabs>
        <w:rPr>
          <w:rFonts w:ascii="Arial" w:hAnsi="Arial"/>
          <w:sz w:val="20"/>
          <w:szCs w:val="20"/>
          <w:lang w:val="en-US"/>
        </w:rPr>
      </w:pPr>
      <w:r w:rsidRPr="00582BDC">
        <w:rPr>
          <w:rFonts w:ascii="Arial" w:eastAsia="Arial" w:hAnsi="Arial" w:cs="Arial"/>
          <w:b/>
          <w:bCs/>
          <w:i/>
          <w:iCs/>
          <w:sz w:val="20"/>
          <w:szCs w:val="20"/>
          <w:lang w:val="en-US"/>
        </w:rPr>
        <w:t>Preliminary Results.</w:t>
      </w:r>
      <w:r w:rsidR="00B91746">
        <w:rPr>
          <w:rFonts w:ascii="Arial" w:eastAsia="Arial" w:hAnsi="Arial" w:cs="Arial"/>
          <w:sz w:val="20"/>
          <w:szCs w:val="20"/>
          <w:lang w:val="en-US"/>
        </w:rPr>
        <w:t xml:space="preserve"> </w:t>
      </w:r>
      <w:r w:rsidR="003261AA">
        <w:rPr>
          <w:rFonts w:ascii="Arial" w:eastAsia="Arial" w:hAnsi="Arial" w:cs="Arial"/>
          <w:sz w:val="20"/>
          <w:szCs w:val="20"/>
          <w:lang w:val="en-US"/>
        </w:rPr>
        <w:t xml:space="preserve">A significant but noisy correlation between % body fat and </w:t>
      </w:r>
      <w:r w:rsidR="003261AA" w:rsidRPr="00111883">
        <w:rPr>
          <w:rFonts w:ascii="Symbol" w:eastAsia="Arial" w:hAnsi="Symbol" w:cs="Arial"/>
          <w:sz w:val="20"/>
          <w:szCs w:val="20"/>
          <w:lang w:val="en-US"/>
        </w:rPr>
        <w:t>d</w:t>
      </w:r>
      <w:r w:rsidR="003261AA" w:rsidRPr="00111883">
        <w:rPr>
          <w:rFonts w:ascii="Arial" w:eastAsia="Arial" w:hAnsi="Arial" w:cs="Arial"/>
          <w:sz w:val="20"/>
          <w:szCs w:val="20"/>
          <w:vertAlign w:val="superscript"/>
          <w:lang w:val="en-US"/>
        </w:rPr>
        <w:t>13</w:t>
      </w:r>
      <w:r w:rsidR="003261AA">
        <w:rPr>
          <w:rFonts w:ascii="Arial" w:eastAsia="Arial" w:hAnsi="Arial" w:cs="Arial"/>
          <w:sz w:val="20"/>
          <w:szCs w:val="20"/>
          <w:lang w:val="en-US"/>
        </w:rPr>
        <w:t>C in blood plasma for both cricetid and heteromyid rodents suggests a link between plant nutritional traits and consumer body condition (Fig. 5). Specifically, use of C</w:t>
      </w:r>
      <w:r w:rsidR="003261AA" w:rsidRPr="00763EF7">
        <w:rPr>
          <w:rFonts w:ascii="Arial" w:eastAsia="Arial" w:hAnsi="Arial" w:cs="Arial"/>
          <w:sz w:val="20"/>
          <w:szCs w:val="20"/>
          <w:vertAlign w:val="subscript"/>
          <w:lang w:val="en-US"/>
        </w:rPr>
        <w:t>3</w:t>
      </w:r>
      <w:r w:rsidR="003261AA">
        <w:rPr>
          <w:rFonts w:ascii="Arial" w:eastAsia="Arial" w:hAnsi="Arial" w:cs="Arial"/>
          <w:sz w:val="20"/>
          <w:szCs w:val="20"/>
          <w:lang w:val="en-US"/>
        </w:rPr>
        <w:t xml:space="preserve"> resources (low </w:t>
      </w:r>
      <w:r w:rsidR="003261AA">
        <w:rPr>
          <w:rFonts w:ascii="Symbol" w:eastAsia="Arial" w:hAnsi="Symbol" w:cs="Arial"/>
          <w:sz w:val="20"/>
          <w:szCs w:val="20"/>
          <w:lang w:val="en-US"/>
        </w:rPr>
        <w:t>d</w:t>
      </w:r>
      <w:r w:rsidR="003261AA">
        <w:rPr>
          <w:rFonts w:ascii="Arial" w:eastAsia="Arial" w:hAnsi="Arial" w:cs="Arial"/>
          <w:sz w:val="20"/>
          <w:szCs w:val="20"/>
          <w:vertAlign w:val="superscript"/>
          <w:lang w:val="en-US"/>
        </w:rPr>
        <w:t>13</w:t>
      </w:r>
      <w:r w:rsidR="003261AA">
        <w:rPr>
          <w:rFonts w:ascii="Arial" w:eastAsia="Arial" w:hAnsi="Arial" w:cs="Arial"/>
          <w:sz w:val="20"/>
          <w:szCs w:val="20"/>
          <w:lang w:val="en-US"/>
        </w:rPr>
        <w:t>C values) with higher nitrogen content (Fig. 2) and seed sizes relative to C</w:t>
      </w:r>
      <w:r w:rsidR="003261AA" w:rsidRPr="00763EF7">
        <w:rPr>
          <w:rFonts w:ascii="Arial" w:eastAsia="Arial" w:hAnsi="Arial" w:cs="Arial"/>
          <w:sz w:val="20"/>
          <w:szCs w:val="20"/>
          <w:vertAlign w:val="subscript"/>
          <w:lang w:val="en-US"/>
        </w:rPr>
        <w:t>4</w:t>
      </w:r>
      <w:r w:rsidR="003261AA">
        <w:rPr>
          <w:rFonts w:ascii="Arial" w:eastAsia="Arial" w:hAnsi="Arial" w:cs="Arial"/>
          <w:sz w:val="20"/>
          <w:szCs w:val="20"/>
          <w:lang w:val="en-US"/>
        </w:rPr>
        <w:t xml:space="preserve"> grasses is correlated with higher % body fat, but the slope of this relationship differs significantly (p &lt; 0.01) between rodent families. </w:t>
      </w:r>
      <w:r w:rsidR="003261AA" w:rsidRPr="00231C0B">
        <w:rPr>
          <w:rFonts w:ascii="Arial" w:eastAsia="Arial" w:hAnsi="Arial" w:cs="Arial"/>
          <w:sz w:val="20"/>
          <w:szCs w:val="20"/>
          <w:lang w:val="en-US"/>
        </w:rPr>
        <w:t>Th</w:t>
      </w:r>
      <w:r w:rsidR="003261AA">
        <w:rPr>
          <w:rFonts w:ascii="Arial" w:eastAsia="Arial" w:hAnsi="Arial" w:cs="Arial"/>
          <w:sz w:val="20"/>
          <w:szCs w:val="20"/>
          <w:lang w:val="en-US"/>
        </w:rPr>
        <w:t>is</w:t>
      </w:r>
      <w:r w:rsidR="003261AA" w:rsidRPr="00231C0B">
        <w:rPr>
          <w:rFonts w:ascii="Arial" w:eastAsia="Arial" w:hAnsi="Arial" w:cs="Arial"/>
          <w:sz w:val="20"/>
          <w:szCs w:val="20"/>
          <w:lang w:val="en-US"/>
        </w:rPr>
        <w:t xml:space="preserve"> </w:t>
      </w:r>
      <w:r w:rsidR="003261AA">
        <w:rPr>
          <w:rFonts w:ascii="Arial" w:eastAsia="Arial" w:hAnsi="Arial" w:cs="Arial"/>
          <w:sz w:val="20"/>
          <w:szCs w:val="20"/>
          <w:lang w:val="en-US"/>
        </w:rPr>
        <w:t>is a likely consequence</w:t>
      </w:r>
      <w:r w:rsidR="003261AA" w:rsidRPr="00231C0B">
        <w:rPr>
          <w:rFonts w:ascii="Arial" w:eastAsia="Arial" w:hAnsi="Arial" w:cs="Arial"/>
          <w:sz w:val="20"/>
          <w:szCs w:val="20"/>
          <w:lang w:val="en-US"/>
        </w:rPr>
        <w:t xml:space="preserve"> </w:t>
      </w:r>
      <w:r w:rsidR="003261AA">
        <w:rPr>
          <w:rFonts w:ascii="Arial" w:eastAsia="Arial" w:hAnsi="Arial" w:cs="Arial"/>
          <w:sz w:val="20"/>
          <w:szCs w:val="20"/>
          <w:lang w:val="en-US"/>
        </w:rPr>
        <w:t xml:space="preserve">of the </w:t>
      </w:r>
      <w:r w:rsidR="003261AA" w:rsidRPr="00231C0B">
        <w:rPr>
          <w:rFonts w:ascii="Arial" w:eastAsia="Arial" w:hAnsi="Arial" w:cs="Arial"/>
          <w:sz w:val="20"/>
          <w:szCs w:val="20"/>
          <w:lang w:val="en-US"/>
        </w:rPr>
        <w:t xml:space="preserve">caching </w:t>
      </w:r>
      <w:r w:rsidR="003261AA">
        <w:rPr>
          <w:rFonts w:ascii="Arial" w:eastAsia="Arial" w:hAnsi="Arial" w:cs="Arial"/>
          <w:sz w:val="20"/>
          <w:szCs w:val="20"/>
          <w:lang w:val="en-US"/>
        </w:rPr>
        <w:t>and</w:t>
      </w:r>
      <w:r w:rsidR="003261AA" w:rsidRPr="00231C0B">
        <w:rPr>
          <w:rFonts w:ascii="Arial" w:eastAsia="Arial" w:hAnsi="Arial" w:cs="Arial"/>
          <w:sz w:val="20"/>
          <w:szCs w:val="20"/>
          <w:lang w:val="en-US"/>
        </w:rPr>
        <w:t xml:space="preserve"> non-caching behavior</w:t>
      </w:r>
      <w:r w:rsidR="003261AA">
        <w:rPr>
          <w:rFonts w:ascii="Arial" w:eastAsia="Arial" w:hAnsi="Arial" w:cs="Arial"/>
          <w:sz w:val="20"/>
          <w:szCs w:val="20"/>
          <w:lang w:val="en-US"/>
        </w:rPr>
        <w:t xml:space="preserve">s of heteromyids versus </w:t>
      </w:r>
      <w:r w:rsidR="003261AA" w:rsidRPr="003261AA">
        <w:rPr>
          <w:rFonts w:ascii="Arial" w:eastAsia="Arial" w:hAnsi="Arial" w:cs="Arial"/>
          <w:sz w:val="20"/>
          <w:szCs w:val="20"/>
          <w:lang w:val="en-US"/>
        </w:rPr>
        <w:t xml:space="preserve">cricetids. </w:t>
      </w:r>
      <w:r w:rsidR="003261AA" w:rsidRPr="003261AA">
        <w:rPr>
          <w:rFonts w:ascii="Arial" w:hAnsi="Arial"/>
          <w:sz w:val="20"/>
          <w:szCs w:val="20"/>
          <w:lang w:val="en-US"/>
        </w:rPr>
        <w:t xml:space="preserve">Heteromyid rodents range in body size from ~5–150g </w:t>
      </w:r>
      <w:r w:rsidR="008D19EE">
        <w:rPr>
          <w:rFonts w:ascii="Arial" w:hAnsi="Arial"/>
          <w:sz w:val="20"/>
          <w:szCs w:val="20"/>
          <w:lang w:val="en-US"/>
        </w:rPr>
        <w:t xml:space="preserve">and </w:t>
      </w:r>
      <w:r w:rsidR="003261AA" w:rsidRPr="003261AA">
        <w:rPr>
          <w:rFonts w:ascii="Arial" w:hAnsi="Arial"/>
          <w:sz w:val="20"/>
          <w:szCs w:val="20"/>
          <w:lang w:val="en-US"/>
        </w:rPr>
        <w:t>are food-hoarding granivores with “slow” life histories, long gestation times, and small litter sizes. This includes kangaroo rats (</w:t>
      </w:r>
      <w:proofErr w:type="spellStart"/>
      <w:r w:rsidR="003261AA" w:rsidRPr="003261AA">
        <w:rPr>
          <w:rFonts w:ascii="Arial" w:hAnsi="Arial"/>
          <w:i/>
          <w:iCs/>
          <w:sz w:val="20"/>
          <w:szCs w:val="20"/>
          <w:lang w:val="en-US"/>
        </w:rPr>
        <w:t>Dipodomys</w:t>
      </w:r>
      <w:proofErr w:type="spellEnd"/>
      <w:r w:rsidR="003261AA" w:rsidRPr="003261AA">
        <w:rPr>
          <w:rFonts w:ascii="Arial" w:hAnsi="Arial"/>
          <w:i/>
          <w:iCs/>
          <w:sz w:val="20"/>
          <w:szCs w:val="20"/>
          <w:lang w:val="en-US"/>
        </w:rPr>
        <w:t xml:space="preserve"> </w:t>
      </w:r>
      <w:proofErr w:type="spellStart"/>
      <w:r w:rsidR="003261AA" w:rsidRPr="003261AA">
        <w:rPr>
          <w:rFonts w:ascii="Arial" w:hAnsi="Arial"/>
          <w:i/>
          <w:iCs/>
          <w:sz w:val="20"/>
          <w:szCs w:val="20"/>
          <w:lang w:val="en-US"/>
        </w:rPr>
        <w:t>spp</w:t>
      </w:r>
      <w:proofErr w:type="spellEnd"/>
      <w:r w:rsidR="003261AA" w:rsidRPr="003261AA">
        <w:rPr>
          <w:rFonts w:ascii="Arial" w:hAnsi="Arial"/>
          <w:i/>
          <w:iCs/>
          <w:sz w:val="20"/>
          <w:szCs w:val="20"/>
          <w:lang w:val="en-US"/>
        </w:rPr>
        <w:t>.</w:t>
      </w:r>
      <w:r w:rsidR="003261AA" w:rsidRPr="003261AA">
        <w:rPr>
          <w:rFonts w:ascii="Arial" w:hAnsi="Arial"/>
          <w:sz w:val="20"/>
          <w:szCs w:val="20"/>
          <w:lang w:val="en-US"/>
        </w:rPr>
        <w:t>) and pocket mice (</w:t>
      </w:r>
      <w:proofErr w:type="spellStart"/>
      <w:r w:rsidR="003261AA" w:rsidRPr="003261AA">
        <w:rPr>
          <w:rFonts w:ascii="Arial" w:hAnsi="Arial"/>
          <w:i/>
          <w:iCs/>
          <w:sz w:val="20"/>
          <w:szCs w:val="20"/>
          <w:lang w:val="en-US"/>
        </w:rPr>
        <w:t>Perognathus</w:t>
      </w:r>
      <w:proofErr w:type="spellEnd"/>
      <w:r w:rsidR="003261AA" w:rsidRPr="003261AA">
        <w:rPr>
          <w:rFonts w:ascii="Arial" w:hAnsi="Arial"/>
          <w:i/>
          <w:iCs/>
          <w:sz w:val="20"/>
          <w:szCs w:val="20"/>
          <w:lang w:val="en-US"/>
        </w:rPr>
        <w:t xml:space="preserve"> </w:t>
      </w:r>
      <w:proofErr w:type="spellStart"/>
      <w:r w:rsidR="003261AA" w:rsidRPr="003261AA">
        <w:rPr>
          <w:rFonts w:ascii="Arial" w:hAnsi="Arial"/>
          <w:i/>
          <w:iCs/>
          <w:sz w:val="20"/>
          <w:szCs w:val="20"/>
          <w:lang w:val="en-US"/>
        </w:rPr>
        <w:t>spp</w:t>
      </w:r>
      <w:proofErr w:type="spellEnd"/>
      <w:r w:rsidR="003261AA" w:rsidRPr="003261AA">
        <w:rPr>
          <w:rFonts w:ascii="Arial" w:hAnsi="Arial"/>
          <w:i/>
          <w:iCs/>
          <w:sz w:val="20"/>
          <w:szCs w:val="20"/>
          <w:lang w:val="en-US"/>
        </w:rPr>
        <w:t>.</w:t>
      </w:r>
      <w:r w:rsidR="003261AA" w:rsidRPr="003261AA">
        <w:rPr>
          <w:rFonts w:ascii="Arial" w:hAnsi="Arial"/>
          <w:sz w:val="20"/>
          <w:szCs w:val="20"/>
          <w:lang w:val="en-US"/>
        </w:rPr>
        <w:t>) which use scatter- and larder-hoarding strategies to cache seeds that can provide food during periods of resource scarcity (Schroder 1979, Vander Wall 1990). In contrast, cricetid rodents, including deer (</w:t>
      </w:r>
      <w:r w:rsidR="003261AA" w:rsidRPr="003261AA">
        <w:rPr>
          <w:rFonts w:ascii="Arial" w:hAnsi="Arial"/>
          <w:i/>
          <w:iCs/>
          <w:sz w:val="20"/>
          <w:szCs w:val="20"/>
          <w:lang w:val="en-US"/>
        </w:rPr>
        <w:t>Peromyscus spp.</w:t>
      </w:r>
      <w:r w:rsidR="003261AA" w:rsidRPr="003261AA">
        <w:rPr>
          <w:rFonts w:ascii="Arial" w:hAnsi="Arial"/>
          <w:sz w:val="20"/>
          <w:szCs w:val="20"/>
          <w:lang w:val="en-US"/>
        </w:rPr>
        <w:t>) and grasshopper (</w:t>
      </w:r>
      <w:proofErr w:type="spellStart"/>
      <w:r w:rsidR="003261AA" w:rsidRPr="003261AA">
        <w:rPr>
          <w:rFonts w:ascii="Arial" w:hAnsi="Arial"/>
          <w:i/>
          <w:iCs/>
          <w:sz w:val="20"/>
          <w:szCs w:val="20"/>
          <w:lang w:val="en-US"/>
        </w:rPr>
        <w:t>Onychomys</w:t>
      </w:r>
      <w:proofErr w:type="spellEnd"/>
      <w:r w:rsidR="003261AA" w:rsidRPr="003261AA">
        <w:rPr>
          <w:rFonts w:ascii="Arial" w:hAnsi="Arial"/>
          <w:i/>
          <w:iCs/>
          <w:sz w:val="20"/>
          <w:szCs w:val="20"/>
          <w:lang w:val="en-US"/>
        </w:rPr>
        <w:t xml:space="preserve"> </w:t>
      </w:r>
      <w:proofErr w:type="spellStart"/>
      <w:r w:rsidR="003261AA" w:rsidRPr="003261AA">
        <w:rPr>
          <w:rFonts w:ascii="Arial" w:hAnsi="Arial"/>
          <w:i/>
          <w:iCs/>
          <w:sz w:val="20"/>
          <w:szCs w:val="20"/>
          <w:lang w:val="en-US"/>
        </w:rPr>
        <w:t>spp</w:t>
      </w:r>
      <w:proofErr w:type="spellEnd"/>
      <w:r w:rsidR="003261AA" w:rsidRPr="003261AA">
        <w:rPr>
          <w:rFonts w:ascii="Arial" w:hAnsi="Arial"/>
          <w:i/>
          <w:iCs/>
          <w:sz w:val="20"/>
          <w:szCs w:val="20"/>
          <w:lang w:val="en-US"/>
        </w:rPr>
        <w:t>.</w:t>
      </w:r>
      <w:r w:rsidR="003261AA" w:rsidRPr="003261AA">
        <w:rPr>
          <w:rFonts w:ascii="Arial" w:hAnsi="Arial"/>
          <w:sz w:val="20"/>
          <w:szCs w:val="20"/>
          <w:lang w:val="en-US"/>
        </w:rPr>
        <w:t>)</w:t>
      </w:r>
      <w:r w:rsidR="005C1876">
        <w:rPr>
          <w:rFonts w:ascii="Arial" w:hAnsi="Arial"/>
          <w:sz w:val="20"/>
          <w:szCs w:val="20"/>
          <w:lang w:val="en-US"/>
        </w:rPr>
        <w:t xml:space="preserve"> mice</w:t>
      </w:r>
      <w:r w:rsidR="003261AA" w:rsidRPr="003261AA">
        <w:rPr>
          <w:rFonts w:ascii="Arial" w:hAnsi="Arial"/>
          <w:sz w:val="20"/>
          <w:szCs w:val="20"/>
          <w:lang w:val="en-US"/>
        </w:rPr>
        <w:t xml:space="preserve"> range in size from 20-40g and exhibit “fast” life histories with short gestation times and large litter sizes, resulting in greater reproductive potential (Hoffmeister 1986). However, cricetids do not hoard food in our study system, and </w:t>
      </w:r>
      <w:r w:rsidR="00F64874">
        <w:rPr>
          <w:rFonts w:ascii="Arial" w:hAnsi="Arial"/>
          <w:sz w:val="20"/>
          <w:szCs w:val="20"/>
          <w:lang w:val="en-US"/>
        </w:rPr>
        <w:t xml:space="preserve">must </w:t>
      </w:r>
      <w:r w:rsidR="003261AA" w:rsidRPr="003261AA">
        <w:rPr>
          <w:rFonts w:ascii="Arial" w:hAnsi="Arial"/>
          <w:sz w:val="20"/>
          <w:szCs w:val="20"/>
          <w:lang w:val="en-US"/>
        </w:rPr>
        <w:t>therefore forage continuously and/or</w:t>
      </w:r>
      <w:r w:rsidR="003261AA" w:rsidRPr="003261AA">
        <w:rPr>
          <w:rFonts w:ascii="Arial" w:eastAsia="Arial" w:hAnsi="Arial" w:cs="Arial"/>
          <w:sz w:val="20"/>
          <w:szCs w:val="20"/>
          <w:lang w:val="en-US"/>
        </w:rPr>
        <w:t xml:space="preserve"> store energy resources as endogenous fat, leading to higher mean % body fat compared to heteromyids (Fig. 5).</w:t>
      </w:r>
      <w:r w:rsidR="003261AA">
        <w:rPr>
          <w:rFonts w:ascii="Arial" w:eastAsia="Arial" w:hAnsi="Arial" w:cs="Arial"/>
          <w:sz w:val="20"/>
          <w:szCs w:val="20"/>
          <w:lang w:val="en-US"/>
        </w:rPr>
        <w:t xml:space="preserve"> </w:t>
      </w:r>
      <w:r w:rsidR="003261AA" w:rsidRPr="004F1F06">
        <w:rPr>
          <w:rFonts w:ascii="Arial" w:hAnsi="Arial"/>
          <w:sz w:val="20"/>
          <w:szCs w:val="20"/>
          <w:lang w:val="en-US"/>
        </w:rPr>
        <w:t xml:space="preserve">Further, </w:t>
      </w:r>
      <w:r w:rsidR="003261AA">
        <w:rPr>
          <w:rFonts w:ascii="Arial" w:hAnsi="Arial"/>
          <w:sz w:val="20"/>
          <w:szCs w:val="20"/>
          <w:lang w:val="en-US"/>
        </w:rPr>
        <w:t xml:space="preserve">because </w:t>
      </w:r>
      <w:r w:rsidR="003261AA" w:rsidRPr="004F1F06">
        <w:rPr>
          <w:rFonts w:ascii="Arial" w:hAnsi="Arial"/>
          <w:sz w:val="20"/>
          <w:szCs w:val="20"/>
          <w:lang w:val="en-US"/>
        </w:rPr>
        <w:t>cricetids</w:t>
      </w:r>
      <w:r w:rsidR="003261AA">
        <w:rPr>
          <w:rFonts w:ascii="Arial" w:hAnsi="Arial"/>
          <w:sz w:val="20"/>
          <w:szCs w:val="20"/>
          <w:lang w:val="en-US"/>
        </w:rPr>
        <w:t xml:space="preserve"> require resources that promote endogenous fat, they</w:t>
      </w:r>
      <w:r w:rsidR="003261AA" w:rsidRPr="004F1F06">
        <w:rPr>
          <w:rFonts w:ascii="Arial" w:hAnsi="Arial"/>
          <w:sz w:val="20"/>
          <w:szCs w:val="20"/>
          <w:lang w:val="en-US"/>
        </w:rPr>
        <w:t xml:space="preserve"> are generally more omnivorous</w:t>
      </w:r>
      <w:r w:rsidR="003261AA">
        <w:rPr>
          <w:rFonts w:ascii="Arial" w:hAnsi="Arial"/>
          <w:sz w:val="20"/>
          <w:szCs w:val="20"/>
          <w:lang w:val="en-US"/>
        </w:rPr>
        <w:t xml:space="preserve"> and</w:t>
      </w:r>
      <w:r w:rsidR="003261AA" w:rsidRPr="004F1F06">
        <w:rPr>
          <w:rFonts w:ascii="Arial" w:hAnsi="Arial"/>
          <w:sz w:val="20"/>
          <w:szCs w:val="20"/>
          <w:lang w:val="en-US"/>
        </w:rPr>
        <w:t xml:space="preserve"> rel</w:t>
      </w:r>
      <w:r w:rsidR="003261AA">
        <w:rPr>
          <w:rFonts w:ascii="Arial" w:hAnsi="Arial"/>
          <w:sz w:val="20"/>
          <w:szCs w:val="20"/>
          <w:lang w:val="en-US"/>
        </w:rPr>
        <w:t>y</w:t>
      </w:r>
      <w:r w:rsidR="003261AA" w:rsidRPr="004F1F06">
        <w:rPr>
          <w:rFonts w:ascii="Arial" w:hAnsi="Arial"/>
          <w:sz w:val="20"/>
          <w:szCs w:val="20"/>
          <w:lang w:val="en-US"/>
        </w:rPr>
        <w:t xml:space="preserve"> on </w:t>
      </w:r>
      <w:proofErr w:type="spellStart"/>
      <w:r w:rsidR="003261AA" w:rsidRPr="004F1F06">
        <w:rPr>
          <w:rFonts w:ascii="Arial" w:hAnsi="Arial"/>
          <w:sz w:val="20"/>
          <w:szCs w:val="20"/>
          <w:lang w:val="en-US"/>
        </w:rPr>
        <w:t>insectivory</w:t>
      </w:r>
      <w:proofErr w:type="spellEnd"/>
      <w:r w:rsidR="003261AA" w:rsidRPr="004F1F06">
        <w:rPr>
          <w:rFonts w:ascii="Arial" w:hAnsi="Arial"/>
          <w:sz w:val="20"/>
          <w:szCs w:val="20"/>
          <w:lang w:val="en-US"/>
        </w:rPr>
        <w:t xml:space="preserve"> to obtain foods with high protein content</w:t>
      </w:r>
      <w:r w:rsidR="003261AA">
        <w:rPr>
          <w:rFonts w:ascii="Arial" w:hAnsi="Arial"/>
          <w:sz w:val="20"/>
          <w:szCs w:val="20"/>
          <w:lang w:val="en-US"/>
        </w:rPr>
        <w:t>.</w:t>
      </w:r>
      <w:r w:rsidR="003261AA">
        <w:rPr>
          <w:rFonts w:ascii="Arial" w:eastAsia="Arial" w:hAnsi="Arial" w:cs="Arial"/>
          <w:sz w:val="20"/>
          <w:szCs w:val="20"/>
          <w:lang w:val="en-US"/>
        </w:rPr>
        <w:t xml:space="preserve"> Our recent work modeling resource selection found size-dependent advantages of caching in the stochastic environment at the Sevilleta (Yeakel et al. 2020), Interestingly, the smallest heteromyid, PGFV (6–10g), exhibits intermediate % body fat</w:t>
      </w:r>
      <w:r w:rsidR="001D43E0">
        <w:rPr>
          <w:rFonts w:ascii="Arial" w:eastAsia="Arial" w:hAnsi="Arial" w:cs="Arial"/>
          <w:sz w:val="20"/>
          <w:szCs w:val="20"/>
          <w:lang w:val="en-US"/>
        </w:rPr>
        <w:t xml:space="preserve"> (Fig</w:t>
      </w:r>
      <w:r w:rsidR="00B46027">
        <w:rPr>
          <w:rFonts w:ascii="Arial" w:eastAsia="Arial" w:hAnsi="Arial" w:cs="Arial"/>
          <w:sz w:val="20"/>
          <w:szCs w:val="20"/>
          <w:lang w:val="en-US"/>
        </w:rPr>
        <w:t>.</w:t>
      </w:r>
      <w:r w:rsidR="001D43E0">
        <w:rPr>
          <w:rFonts w:ascii="Arial" w:eastAsia="Arial" w:hAnsi="Arial" w:cs="Arial"/>
          <w:sz w:val="20"/>
          <w:szCs w:val="20"/>
          <w:lang w:val="en-US"/>
        </w:rPr>
        <w:t xml:space="preserve"> 5B)</w:t>
      </w:r>
      <w:r w:rsidR="003261AA">
        <w:rPr>
          <w:rFonts w:ascii="Arial" w:eastAsia="Arial" w:hAnsi="Arial" w:cs="Arial"/>
          <w:sz w:val="20"/>
          <w:szCs w:val="20"/>
          <w:lang w:val="en-US"/>
        </w:rPr>
        <w:t>, suggesting a combination of endogenous and exogenous resource storage strategies. This apparent foraging-mediated difference in body condition suggests that diet may govern physiology with consequences for individual fitness</w:t>
      </w:r>
      <w:r w:rsidR="003261AA">
        <w:rPr>
          <w:rFonts w:ascii="Arial" w:hAnsi="Arial"/>
          <w:sz w:val="20"/>
          <w:szCs w:val="20"/>
          <w:lang w:val="en-US"/>
        </w:rPr>
        <w:t>. G</w:t>
      </w:r>
      <w:r w:rsidR="003261AA" w:rsidRPr="005D4D65">
        <w:rPr>
          <w:rFonts w:ascii="Arial" w:hAnsi="Arial"/>
          <w:sz w:val="20"/>
          <w:szCs w:val="20"/>
          <w:lang w:val="en-US"/>
        </w:rPr>
        <w:t xml:space="preserve">iven the increasing resource stochasticity in </w:t>
      </w:r>
      <w:r w:rsidR="003261AA">
        <w:rPr>
          <w:rFonts w:ascii="Arial" w:hAnsi="Arial"/>
          <w:sz w:val="20"/>
          <w:szCs w:val="20"/>
          <w:lang w:val="en-US"/>
        </w:rPr>
        <w:t>our</w:t>
      </w:r>
      <w:r w:rsidR="003261AA" w:rsidRPr="005D4D65">
        <w:rPr>
          <w:rFonts w:ascii="Arial" w:hAnsi="Arial"/>
          <w:sz w:val="20"/>
          <w:szCs w:val="20"/>
          <w:lang w:val="en-US"/>
        </w:rPr>
        <w:t xml:space="preserve"> desert system, </w:t>
      </w:r>
      <w:r w:rsidR="003261AA">
        <w:rPr>
          <w:rFonts w:ascii="Arial" w:hAnsi="Arial"/>
          <w:sz w:val="20"/>
          <w:szCs w:val="20"/>
          <w:lang w:val="en-US"/>
        </w:rPr>
        <w:t xml:space="preserve">such </w:t>
      </w:r>
      <w:r w:rsidR="003261AA" w:rsidRPr="005D4D65">
        <w:rPr>
          <w:rFonts w:ascii="Arial" w:hAnsi="Arial"/>
          <w:sz w:val="20"/>
          <w:szCs w:val="20"/>
          <w:lang w:val="en-US"/>
        </w:rPr>
        <w:t>tradeoffs between foraging and life-history strategies have the potential to restructure population</w:t>
      </w:r>
      <w:r w:rsidR="003261AA">
        <w:rPr>
          <w:rFonts w:ascii="Arial" w:hAnsi="Arial"/>
          <w:sz w:val="20"/>
          <w:szCs w:val="20"/>
          <w:lang w:val="en-US"/>
        </w:rPr>
        <w:t>s</w:t>
      </w:r>
      <w:r w:rsidR="003261AA" w:rsidRPr="005D4D65">
        <w:rPr>
          <w:rFonts w:ascii="Arial" w:hAnsi="Arial"/>
          <w:sz w:val="20"/>
          <w:szCs w:val="20"/>
          <w:lang w:val="en-US"/>
        </w:rPr>
        <w:t xml:space="preserve"> and communit</w:t>
      </w:r>
      <w:r w:rsidR="003261AA">
        <w:rPr>
          <w:rFonts w:ascii="Arial" w:hAnsi="Arial"/>
          <w:sz w:val="20"/>
          <w:szCs w:val="20"/>
          <w:lang w:val="en-US"/>
        </w:rPr>
        <w:t>ies (Boggs 1992).</w:t>
      </w:r>
    </w:p>
    <w:p w14:paraId="2A0E6C95" w14:textId="4EBC1428" w:rsidR="00454E62" w:rsidRDefault="00454E62" w:rsidP="003562BB">
      <w:pPr>
        <w:pStyle w:val="Body"/>
        <w:tabs>
          <w:tab w:val="left" w:pos="432"/>
        </w:tabs>
        <w:rPr>
          <w:rFonts w:ascii="Arial" w:eastAsia="Arial" w:hAnsi="Arial" w:cs="Arial"/>
          <w:sz w:val="20"/>
          <w:szCs w:val="20"/>
          <w:lang w:val="en-US"/>
        </w:rPr>
      </w:pPr>
    </w:p>
    <w:p w14:paraId="62F4D79D" w14:textId="25A9E232" w:rsidR="009478AF" w:rsidRDefault="00CB502F">
      <w:pPr>
        <w:pStyle w:val="Body"/>
        <w:widowControl w:val="0"/>
        <w:tabs>
          <w:tab w:val="left" w:pos="432"/>
        </w:tabs>
        <w:suppressAutoHyphens/>
        <w:rPr>
          <w:rFonts w:ascii="Arial" w:eastAsia="Arial" w:hAnsi="Arial" w:cs="Arial"/>
          <w:sz w:val="20"/>
          <w:szCs w:val="20"/>
          <w:lang w:val="en-US"/>
        </w:rPr>
      </w:pPr>
      <w:r>
        <w:rPr>
          <w:rFonts w:ascii="Arial" w:hAnsi="Arial" w:cs="Arial"/>
          <w:sz w:val="20"/>
          <w:szCs w:val="20"/>
          <w:lang w:val="en-US"/>
        </w:rPr>
        <w:tab/>
        <w:t>I</w:t>
      </w:r>
      <w:r w:rsidRPr="00F907F2">
        <w:rPr>
          <w:rFonts w:ascii="Arial" w:hAnsi="Arial" w:cs="Arial"/>
          <w:sz w:val="20"/>
          <w:szCs w:val="20"/>
          <w:lang w:val="en-US"/>
        </w:rPr>
        <w:t>sotope data and mark-recapture models</w:t>
      </w:r>
      <w:r>
        <w:rPr>
          <w:rFonts w:ascii="Arial" w:hAnsi="Arial" w:cs="Arial"/>
          <w:sz w:val="20"/>
          <w:szCs w:val="20"/>
          <w:lang w:val="en-US"/>
        </w:rPr>
        <w:t xml:space="preserve"> have also revealed that </w:t>
      </w:r>
      <w:r w:rsidRPr="00F907F2">
        <w:rPr>
          <w:rFonts w:ascii="Arial" w:hAnsi="Arial" w:cs="Arial"/>
          <w:sz w:val="20"/>
          <w:szCs w:val="20"/>
          <w:lang w:val="en-US"/>
        </w:rPr>
        <w:t xml:space="preserve">foraging strategies can drive fitness directly, as monthly survival decreased with individual diet specialization (Fig. 6; Manlick et al. </w:t>
      </w:r>
      <w:r>
        <w:rPr>
          <w:rFonts w:ascii="Arial" w:hAnsi="Arial" w:cs="Arial"/>
          <w:sz w:val="20"/>
          <w:szCs w:val="20"/>
          <w:lang w:val="en-US"/>
        </w:rPr>
        <w:t>2021</w:t>
      </w:r>
      <w:r w:rsidRPr="00F907F2">
        <w:rPr>
          <w:rFonts w:ascii="Arial" w:hAnsi="Arial" w:cs="Arial"/>
          <w:sz w:val="20"/>
          <w:szCs w:val="20"/>
          <w:lang w:val="en-US"/>
        </w:rPr>
        <w:t xml:space="preserve">). </w:t>
      </w:r>
      <w:r w:rsidRPr="00F907F2">
        <w:rPr>
          <w:rFonts w:ascii="Arial" w:hAnsi="Arial" w:cs="Arial"/>
          <w:sz w:val="20"/>
          <w:szCs w:val="20"/>
          <w:lang w:val="en-GB"/>
        </w:rPr>
        <w:t>Over the course of a year</w:t>
      </w:r>
      <w:r w:rsidRPr="002F4E67">
        <w:rPr>
          <w:rFonts w:ascii="Arial" w:hAnsi="Arial" w:cs="Arial"/>
          <w:sz w:val="20"/>
          <w:szCs w:val="20"/>
          <w:lang w:val="en-GB"/>
        </w:rPr>
        <w:t xml:space="preserve">, this compounded to an estimated annual survival probability nearly </w:t>
      </w:r>
      <w:r>
        <w:rPr>
          <w:rFonts w:ascii="Arial" w:hAnsi="Arial" w:cs="Arial"/>
          <w:sz w:val="20"/>
          <w:szCs w:val="20"/>
          <w:lang w:val="en-GB"/>
        </w:rPr>
        <w:t>4X</w:t>
      </w:r>
      <w:r w:rsidRPr="002F4E67">
        <w:rPr>
          <w:rFonts w:ascii="Arial" w:hAnsi="Arial" w:cs="Arial"/>
          <w:sz w:val="20"/>
          <w:szCs w:val="20"/>
          <w:lang w:val="en-GB"/>
        </w:rPr>
        <w:t xml:space="preserve"> higher for the most </w:t>
      </w:r>
      <w:proofErr w:type="spellStart"/>
      <w:r w:rsidRPr="002F4E67">
        <w:rPr>
          <w:rFonts w:ascii="Arial" w:hAnsi="Arial" w:cs="Arial"/>
          <w:sz w:val="20"/>
          <w:szCs w:val="20"/>
          <w:lang w:val="en-GB"/>
        </w:rPr>
        <w:t>generali</w:t>
      </w:r>
      <w:r>
        <w:rPr>
          <w:rFonts w:ascii="Arial" w:hAnsi="Arial" w:cs="Arial"/>
          <w:sz w:val="20"/>
          <w:szCs w:val="20"/>
          <w:lang w:val="en-GB"/>
        </w:rPr>
        <w:t>z</w:t>
      </w:r>
      <w:r w:rsidRPr="002F4E67">
        <w:rPr>
          <w:rFonts w:ascii="Arial" w:hAnsi="Arial" w:cs="Arial"/>
          <w:sz w:val="20"/>
          <w:szCs w:val="20"/>
          <w:lang w:val="en-GB"/>
        </w:rPr>
        <w:t>ed</w:t>
      </w:r>
      <w:proofErr w:type="spellEnd"/>
      <w:r w:rsidRPr="002F4E67">
        <w:rPr>
          <w:rFonts w:ascii="Arial" w:hAnsi="Arial" w:cs="Arial"/>
          <w:sz w:val="20"/>
          <w:szCs w:val="20"/>
          <w:lang w:val="en-GB"/>
        </w:rPr>
        <w:t xml:space="preserve"> individuals (ϕ</w:t>
      </w:r>
      <w:r w:rsidRPr="002F4E67">
        <w:rPr>
          <w:rFonts w:ascii="Arial" w:hAnsi="Arial" w:cs="Arial"/>
          <w:sz w:val="20"/>
          <w:szCs w:val="20"/>
          <w:vertAlign w:val="subscript"/>
          <w:lang w:val="en-GB"/>
        </w:rPr>
        <w:t xml:space="preserve">annual </w:t>
      </w:r>
      <w:r w:rsidRPr="002F4E67">
        <w:rPr>
          <w:rFonts w:ascii="Arial" w:hAnsi="Arial" w:cs="Arial"/>
          <w:sz w:val="20"/>
          <w:szCs w:val="20"/>
          <w:lang w:val="en-GB"/>
        </w:rPr>
        <w:t xml:space="preserve">= 0.66) compared to the most </w:t>
      </w:r>
      <w:proofErr w:type="spellStart"/>
      <w:r w:rsidRPr="002F4E67">
        <w:rPr>
          <w:rFonts w:ascii="Arial" w:hAnsi="Arial" w:cs="Arial"/>
          <w:sz w:val="20"/>
          <w:szCs w:val="20"/>
          <w:lang w:val="en-GB"/>
        </w:rPr>
        <w:t>speciali</w:t>
      </w:r>
      <w:r>
        <w:rPr>
          <w:rFonts w:ascii="Arial" w:hAnsi="Arial" w:cs="Arial"/>
          <w:sz w:val="20"/>
          <w:szCs w:val="20"/>
          <w:lang w:val="en-GB"/>
        </w:rPr>
        <w:t>z</w:t>
      </w:r>
      <w:r w:rsidRPr="002F4E67">
        <w:rPr>
          <w:rFonts w:ascii="Arial" w:hAnsi="Arial" w:cs="Arial"/>
          <w:sz w:val="20"/>
          <w:szCs w:val="20"/>
          <w:lang w:val="en-GB"/>
        </w:rPr>
        <w:t>ed</w:t>
      </w:r>
      <w:proofErr w:type="spellEnd"/>
      <w:r w:rsidRPr="002F4E67">
        <w:rPr>
          <w:rFonts w:ascii="Arial" w:hAnsi="Arial" w:cs="Arial"/>
          <w:sz w:val="20"/>
          <w:szCs w:val="20"/>
          <w:lang w:val="en-GB"/>
        </w:rPr>
        <w:t xml:space="preserve"> individuals (ϕ</w:t>
      </w:r>
      <w:r w:rsidRPr="002F4E67">
        <w:rPr>
          <w:rFonts w:ascii="Arial" w:hAnsi="Arial" w:cs="Arial"/>
          <w:sz w:val="20"/>
          <w:szCs w:val="20"/>
          <w:vertAlign w:val="subscript"/>
          <w:lang w:val="en-GB"/>
        </w:rPr>
        <w:t xml:space="preserve">annual </w:t>
      </w:r>
      <w:r w:rsidRPr="002F4E67">
        <w:rPr>
          <w:rFonts w:ascii="Arial" w:hAnsi="Arial" w:cs="Arial"/>
          <w:sz w:val="20"/>
          <w:szCs w:val="20"/>
          <w:lang w:val="en-GB"/>
        </w:rPr>
        <w:t>= 0.18).</w:t>
      </w:r>
      <w:r>
        <w:rPr>
          <w:rFonts w:ascii="Arial" w:hAnsi="Arial" w:cs="Arial"/>
          <w:sz w:val="20"/>
          <w:szCs w:val="20"/>
          <w:lang w:val="en-GB"/>
        </w:rPr>
        <w:t xml:space="preserve"> </w:t>
      </w:r>
      <w:r>
        <w:rPr>
          <w:rFonts w:ascii="Arial" w:hAnsi="Arial"/>
          <w:sz w:val="20"/>
          <w:szCs w:val="20"/>
          <w:lang w:val="en-US"/>
        </w:rPr>
        <w:t>Collectively, our preliminary</w:t>
      </w:r>
      <w:r w:rsidRPr="002F4E67">
        <w:rPr>
          <w:rFonts w:ascii="Arial" w:hAnsi="Arial"/>
          <w:sz w:val="20"/>
          <w:szCs w:val="20"/>
          <w:lang w:val="en-US"/>
        </w:rPr>
        <w:t xml:space="preserve"> results suggest that diet-mediated fitness </w:t>
      </w:r>
      <w:r>
        <w:rPr>
          <w:rFonts w:ascii="Arial" w:hAnsi="Arial"/>
          <w:sz w:val="20"/>
          <w:szCs w:val="20"/>
          <w:lang w:val="en-US"/>
        </w:rPr>
        <w:t>outcomes</w:t>
      </w:r>
      <w:r w:rsidRPr="002F4E67">
        <w:rPr>
          <w:rFonts w:ascii="Arial" w:hAnsi="Arial"/>
          <w:sz w:val="20"/>
          <w:szCs w:val="20"/>
          <w:lang w:val="en-US"/>
        </w:rPr>
        <w:t xml:space="preserve"> </w:t>
      </w:r>
      <w:r>
        <w:rPr>
          <w:rFonts w:ascii="Arial" w:hAnsi="Arial"/>
          <w:sz w:val="20"/>
          <w:szCs w:val="20"/>
          <w:lang w:val="en-US"/>
        </w:rPr>
        <w:t>can</w:t>
      </w:r>
      <w:r w:rsidRPr="002F4E67">
        <w:rPr>
          <w:rFonts w:ascii="Arial" w:hAnsi="Arial"/>
          <w:sz w:val="20"/>
          <w:szCs w:val="20"/>
          <w:lang w:val="en-US"/>
        </w:rPr>
        <w:t xml:space="preserve"> regulate population and community dynamics in this ecosystem</w:t>
      </w:r>
      <w:r>
        <w:rPr>
          <w:rFonts w:ascii="Arial" w:hAnsi="Arial"/>
          <w:sz w:val="20"/>
          <w:szCs w:val="20"/>
          <w:lang w:val="en-US"/>
        </w:rPr>
        <w:t xml:space="preserve">, </w:t>
      </w:r>
      <w:r>
        <w:rPr>
          <w:rFonts w:ascii="Arial" w:hAnsi="Arial" w:cs="Arial"/>
          <w:sz w:val="20"/>
          <w:szCs w:val="20"/>
          <w:lang w:val="en-GB"/>
        </w:rPr>
        <w:t>but the proximate mechanism(s) that link foraging variation to fitness remain uncertain.</w:t>
      </w:r>
      <w:r>
        <w:rPr>
          <w:rFonts w:ascii="Arial" w:eastAsia="Arial" w:hAnsi="Arial" w:cs="Arial"/>
          <w:sz w:val="20"/>
          <w:szCs w:val="20"/>
          <w:lang w:val="en-US"/>
        </w:rPr>
        <w:t xml:space="preserve"> For instance, our isotope data suggest that diet influences body condition (Fig. 5), but it is also possible that fine-scale plant nutritional traits like </w:t>
      </w:r>
      <w:r w:rsidR="00FD00A0">
        <w:rPr>
          <w:rFonts w:ascii="Arial" w:eastAsia="Arial" w:hAnsi="Arial" w:cs="Arial"/>
          <w:sz w:val="20"/>
          <w:szCs w:val="20"/>
          <w:lang w:val="en-US"/>
        </w:rPr>
        <w:t>nitrogen</w:t>
      </w:r>
      <w:r>
        <w:rPr>
          <w:rFonts w:ascii="Arial" w:eastAsia="Arial" w:hAnsi="Arial" w:cs="Arial"/>
          <w:sz w:val="20"/>
          <w:szCs w:val="20"/>
          <w:lang w:val="en-US"/>
        </w:rPr>
        <w:t xml:space="preserve"> content or </w:t>
      </w:r>
      <w:r w:rsidR="00A91C6E">
        <w:rPr>
          <w:noProof/>
          <w14:textOutline w14:w="0" w14:cap="rnd" w14:cmpd="sng" w14:algn="ctr">
            <w14:noFill/>
            <w14:prstDash w14:val="solid"/>
            <w14:bevel/>
          </w14:textOutline>
        </w:rPr>
        <w:lastRenderedPageBreak/>
        <mc:AlternateContent>
          <mc:Choice Requires="wpg">
            <w:drawing>
              <wp:anchor distT="0" distB="0" distL="114300" distR="114300" simplePos="0" relativeHeight="251782144" behindDoc="0" locked="0" layoutInCell="1" allowOverlap="1" wp14:anchorId="4B3EC173" wp14:editId="4AA6291E">
                <wp:simplePos x="0" y="0"/>
                <wp:positionH relativeFrom="column">
                  <wp:posOffset>3647603</wp:posOffset>
                </wp:positionH>
                <wp:positionV relativeFrom="paragraph">
                  <wp:posOffset>57785</wp:posOffset>
                </wp:positionV>
                <wp:extent cx="2350135" cy="3202940"/>
                <wp:effectExtent l="0" t="0" r="0" b="0"/>
                <wp:wrapTight wrapText="bothSides">
                  <wp:wrapPolygon edited="0">
                    <wp:start x="0" y="0"/>
                    <wp:lineTo x="0" y="14988"/>
                    <wp:lineTo x="1401" y="15074"/>
                    <wp:lineTo x="1401" y="21412"/>
                    <wp:lineTo x="20894" y="21412"/>
                    <wp:lineTo x="20894" y="15074"/>
                    <wp:lineTo x="20427" y="13703"/>
                    <wp:lineTo x="20427"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2350135" cy="3202940"/>
                          <a:chOff x="273473" y="1"/>
                          <a:chExt cx="2354721" cy="3215925"/>
                        </a:xfrm>
                      </wpg:grpSpPr>
                      <wps:wsp>
                        <wps:cNvPr id="8" name="Text Box 8"/>
                        <wps:cNvSpPr txBox="1"/>
                        <wps:spPr>
                          <a:xfrm>
                            <a:off x="363710" y="2196698"/>
                            <a:ext cx="2264484" cy="1019228"/>
                          </a:xfrm>
                          <a:prstGeom prst="rect">
                            <a:avLst/>
                          </a:prstGeom>
                          <a:noFill/>
                          <a:ln w="6350">
                            <a:noFill/>
                          </a:ln>
                        </wps:spPr>
                        <wps:txbx>
                          <w:txbxContent>
                            <w:p w14:paraId="40029B0E" w14:textId="77777777" w:rsidR="00A91C6E" w:rsidRPr="006A5CA2" w:rsidRDefault="00A91C6E" w:rsidP="00A91C6E">
                              <w:pPr>
                                <w:pStyle w:val="BodyA"/>
                                <w:rPr>
                                  <w:rFonts w:ascii="Arial" w:hAnsi="Arial"/>
                                  <w:sz w:val="18"/>
                                  <w:szCs w:val="18"/>
                                  <w:lang w:val="en-US"/>
                                </w:rPr>
                              </w:pPr>
                              <w:r w:rsidRPr="000C158F">
                                <w:rPr>
                                  <w:rFonts w:ascii="Arial" w:hAnsi="Arial" w:cs="Arial"/>
                                  <w:b/>
                                  <w:bCs/>
                                  <w:sz w:val="18"/>
                                  <w:szCs w:val="18"/>
                                </w:rPr>
                                <w:t>Figure 6</w:t>
                              </w:r>
                              <w:r w:rsidRPr="006A5CA2">
                                <w:rPr>
                                  <w:rFonts w:ascii="Arial" w:hAnsi="Arial" w:cs="Arial"/>
                                  <w:sz w:val="18"/>
                                  <w:szCs w:val="18"/>
                                </w:rPr>
                                <w:t xml:space="preserve">. </w:t>
                              </w:r>
                              <w:r w:rsidRPr="006A5CA2">
                                <w:rPr>
                                  <w:rFonts w:ascii="Arial" w:hAnsi="Arial"/>
                                  <w:sz w:val="18"/>
                                  <w:szCs w:val="18"/>
                                  <w:lang w:val="en-US"/>
                                </w:rPr>
                                <w:t xml:space="preserve">Predicted response of apparent monthly survival </w:t>
                              </w:r>
                              <w:r>
                                <w:rPr>
                                  <w:rFonts w:ascii="Arial" w:hAnsi="Arial"/>
                                  <w:sz w:val="18"/>
                                  <w:szCs w:val="18"/>
                                  <w:lang w:val="en-US"/>
                                </w:rPr>
                                <w:t>(</w:t>
                              </w:r>
                              <w:r w:rsidRPr="006A5CA2">
                                <w:rPr>
                                  <w:rFonts w:ascii="Arial" w:hAnsi="Arial"/>
                                  <w:sz w:val="18"/>
                                  <w:szCs w:val="18"/>
                                  <w:lang w:val="en-US"/>
                                </w:rPr>
                                <w:t>black line) to individual foraging strategies (RINI</w:t>
                              </w:r>
                              <w:r>
                                <w:rPr>
                                  <w:rFonts w:ascii="Arial" w:hAnsi="Arial"/>
                                  <w:sz w:val="18"/>
                                  <w:szCs w:val="18"/>
                                  <w:lang w:val="en-US"/>
                                </w:rPr>
                                <w:t>)</w:t>
                              </w:r>
                              <w:r w:rsidRPr="006A5CA2">
                                <w:rPr>
                                  <w:rFonts w:ascii="Arial" w:hAnsi="Arial"/>
                                  <w:sz w:val="18"/>
                                  <w:szCs w:val="18"/>
                                  <w:lang w:val="en-US"/>
                                </w:rPr>
                                <w:t xml:space="preserve"> for all </w:t>
                              </w:r>
                              <w:r>
                                <w:rPr>
                                  <w:rFonts w:ascii="Arial" w:hAnsi="Arial"/>
                                  <w:sz w:val="18"/>
                                  <w:szCs w:val="18"/>
                                  <w:lang w:val="en-US"/>
                                </w:rPr>
                                <w:t xml:space="preserve">Heteromyid </w:t>
                              </w:r>
                              <w:r w:rsidRPr="006A5CA2">
                                <w:rPr>
                                  <w:rFonts w:ascii="Arial" w:hAnsi="Arial"/>
                                  <w:sz w:val="18"/>
                                  <w:szCs w:val="18"/>
                                  <w:lang w:val="en-US"/>
                                </w:rPr>
                                <w:t>species</w:t>
                              </w:r>
                              <w:r>
                                <w:rPr>
                                  <w:rFonts w:ascii="Arial" w:hAnsi="Arial"/>
                                  <w:sz w:val="18"/>
                                  <w:szCs w:val="18"/>
                                  <w:lang w:val="en-US"/>
                                </w:rPr>
                                <w:t xml:space="preserve"> shown in Fig. 3</w:t>
                              </w:r>
                              <w:r w:rsidRPr="006A5CA2">
                                <w:rPr>
                                  <w:rFonts w:ascii="Arial" w:hAnsi="Arial"/>
                                  <w:sz w:val="18"/>
                                  <w:szCs w:val="18"/>
                                  <w:lang w:val="en-US"/>
                                </w:rPr>
                                <w:t xml:space="preserve">, ranging from specialization (0) to generalization (1). Grey ribbon represents 95% confidence interval.  </w:t>
                              </w:r>
                            </w:p>
                            <w:p w14:paraId="3F0337A9" w14:textId="77777777" w:rsidR="00A91C6E" w:rsidRPr="006A5CA2" w:rsidRDefault="00A91C6E" w:rsidP="00A91C6E">
                              <w:pPr>
                                <w:rPr>
                                  <w:rFonts w:ascii="Arial" w:hAnsi="Arial" w:cs="Arial"/>
                                  <w:sz w:val="18"/>
                                  <w:szCs w:val="18"/>
                                </w:rPr>
                              </w:pPr>
                            </w:p>
                            <w:p w14:paraId="797B247C" w14:textId="77777777" w:rsidR="00A91C6E" w:rsidRPr="006A5CA2" w:rsidRDefault="00A91C6E" w:rsidP="00A91C6E">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 name="Picture 27" descr="Chart&#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73473" y="1"/>
                            <a:ext cx="2215728" cy="223607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B3EC173" id="Group 28" o:spid="_x0000_s1041" style="position:absolute;margin-left:287.2pt;margin-top:4.55pt;width:185.05pt;height:252.2pt;z-index:251782144;mso-width-relative:margin;mso-height-relative:margin" coordorigin="2734" coordsize="23547,32159"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I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&#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&#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">
                <v:shape id="Text Box 8" o:spid="_x0000_s1042" type="#_x0000_t202" style="position:absolute;left:3637;top:21966;width:22644;height:101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" filled="f" stroked="f" strokeweight=".5pt">
                  <v:textbox>
                    <w:txbxContent>
                      <w:p w14:paraId="40029B0E" w14:textId="77777777" w:rsidR="00A91C6E" w:rsidRPr="006A5CA2" w:rsidRDefault="00A91C6E" w:rsidP="00A91C6E">
                        <w:pPr>
                          <w:pStyle w:val="BodyA"/>
                          <w:rPr>
                            <w:rFonts w:ascii="Arial" w:hAnsi="Arial"/>
                            <w:sz w:val="18"/>
                            <w:szCs w:val="18"/>
                            <w:lang w:val="en-US"/>
                          </w:rPr>
                        </w:pPr>
                        <w:r w:rsidRPr="000C158F">
                          <w:rPr>
                            <w:rFonts w:ascii="Arial" w:hAnsi="Arial" w:cs="Arial"/>
                            <w:b/>
                            <w:bCs/>
                            <w:sz w:val="18"/>
                            <w:szCs w:val="18"/>
                          </w:rPr>
                          <w:t>Figure 6</w:t>
                        </w:r>
                        <w:r w:rsidRPr="006A5CA2">
                          <w:rPr>
                            <w:rFonts w:ascii="Arial" w:hAnsi="Arial" w:cs="Arial"/>
                            <w:sz w:val="18"/>
                            <w:szCs w:val="18"/>
                          </w:rPr>
                          <w:t xml:space="preserve">. </w:t>
                        </w:r>
                        <w:r w:rsidRPr="006A5CA2">
                          <w:rPr>
                            <w:rFonts w:ascii="Arial" w:hAnsi="Arial"/>
                            <w:sz w:val="18"/>
                            <w:szCs w:val="18"/>
                            <w:lang w:val="en-US"/>
                          </w:rPr>
                          <w:t xml:space="preserve">Predicted response of apparent monthly survival </w:t>
                        </w:r>
                        <w:r>
                          <w:rPr>
                            <w:rFonts w:ascii="Arial" w:hAnsi="Arial"/>
                            <w:sz w:val="18"/>
                            <w:szCs w:val="18"/>
                            <w:lang w:val="en-US"/>
                          </w:rPr>
                          <w:t>(</w:t>
                        </w:r>
                        <w:r w:rsidRPr="006A5CA2">
                          <w:rPr>
                            <w:rFonts w:ascii="Arial" w:hAnsi="Arial"/>
                            <w:sz w:val="18"/>
                            <w:szCs w:val="18"/>
                            <w:lang w:val="en-US"/>
                          </w:rPr>
                          <w:t>black line) to individual foraging strategies (RINI</w:t>
                        </w:r>
                        <w:r>
                          <w:rPr>
                            <w:rFonts w:ascii="Arial" w:hAnsi="Arial"/>
                            <w:sz w:val="18"/>
                            <w:szCs w:val="18"/>
                            <w:lang w:val="en-US"/>
                          </w:rPr>
                          <w:t>)</w:t>
                        </w:r>
                        <w:r w:rsidRPr="006A5CA2">
                          <w:rPr>
                            <w:rFonts w:ascii="Arial" w:hAnsi="Arial"/>
                            <w:sz w:val="18"/>
                            <w:szCs w:val="18"/>
                            <w:lang w:val="en-US"/>
                          </w:rPr>
                          <w:t xml:space="preserve"> for all </w:t>
                        </w:r>
                        <w:r>
                          <w:rPr>
                            <w:rFonts w:ascii="Arial" w:hAnsi="Arial"/>
                            <w:sz w:val="18"/>
                            <w:szCs w:val="18"/>
                            <w:lang w:val="en-US"/>
                          </w:rPr>
                          <w:t xml:space="preserve">Heteromyid </w:t>
                        </w:r>
                        <w:r w:rsidRPr="006A5CA2">
                          <w:rPr>
                            <w:rFonts w:ascii="Arial" w:hAnsi="Arial"/>
                            <w:sz w:val="18"/>
                            <w:szCs w:val="18"/>
                            <w:lang w:val="en-US"/>
                          </w:rPr>
                          <w:t>species</w:t>
                        </w:r>
                        <w:r>
                          <w:rPr>
                            <w:rFonts w:ascii="Arial" w:hAnsi="Arial"/>
                            <w:sz w:val="18"/>
                            <w:szCs w:val="18"/>
                            <w:lang w:val="en-US"/>
                          </w:rPr>
                          <w:t xml:space="preserve"> shown in Fig. 3</w:t>
                        </w:r>
                        <w:r w:rsidRPr="006A5CA2">
                          <w:rPr>
                            <w:rFonts w:ascii="Arial" w:hAnsi="Arial"/>
                            <w:sz w:val="18"/>
                            <w:szCs w:val="18"/>
                            <w:lang w:val="en-US"/>
                          </w:rPr>
                          <w:t xml:space="preserve">, ranging from specialization (0) to generalization (1). Grey ribbon represents 95% confidence interval.  </w:t>
                        </w:r>
                      </w:p>
                      <w:p w14:paraId="3F0337A9" w14:textId="77777777" w:rsidR="00A91C6E" w:rsidRPr="006A5CA2" w:rsidRDefault="00A91C6E" w:rsidP="00A91C6E">
                        <w:pPr>
                          <w:rPr>
                            <w:rFonts w:ascii="Arial" w:hAnsi="Arial" w:cs="Arial"/>
                            <w:sz w:val="18"/>
                            <w:szCs w:val="18"/>
                          </w:rPr>
                        </w:pPr>
                      </w:p>
                      <w:p w14:paraId="797B247C" w14:textId="77777777" w:rsidR="00A91C6E" w:rsidRPr="006A5CA2" w:rsidRDefault="00A91C6E" w:rsidP="00A91C6E">
                        <w:pPr>
                          <w:rPr>
                            <w:rFonts w:ascii="Arial" w:hAnsi="Arial" w:cs="Arial"/>
                            <w:sz w:val="18"/>
                            <w:szCs w:val="18"/>
                          </w:rPr>
                        </w:pPr>
                      </w:p>
                    </w:txbxContent>
                  </v:textbox>
                </v:shape>
                <v:shape id="Picture 27" o:spid="_x0000_s1043" type="#_x0000_t75" alt="Chart&#10;&#10;Description automatically generated" style="position:absolute;left:2734;width:22158;height:22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">
                  <v:imagedata r:id="rId18" o:title="Chart&#10;&#10;Description automatically generated"/>
                </v:shape>
                <w10:wrap type="tight"/>
              </v:group>
            </w:pict>
          </mc:Fallback>
        </mc:AlternateContent>
      </w:r>
      <w:r w:rsidR="00FD00A0">
        <w:rPr>
          <w:rFonts w:ascii="Arial" w:eastAsia="Arial" w:hAnsi="Arial" w:cs="Arial"/>
          <w:sz w:val="20"/>
          <w:szCs w:val="20"/>
          <w:lang w:val="en-US"/>
        </w:rPr>
        <w:t xml:space="preserve">(primary and/or secondary) </w:t>
      </w:r>
      <w:r>
        <w:rPr>
          <w:rFonts w:ascii="Arial" w:eastAsia="Arial" w:hAnsi="Arial" w:cs="Arial"/>
          <w:sz w:val="20"/>
          <w:szCs w:val="20"/>
          <w:lang w:val="en-US"/>
        </w:rPr>
        <w:t>metabolite concentrations drive the relationships between consumer foraging, physiology, and fitness. Further, gut microbiomes likely interact with diet to enable the detoxification and assimilation of some resources (Kohl et al. 2014), and this could also explain differences in diet and body condition observed between species.</w:t>
      </w:r>
    </w:p>
    <w:p w14:paraId="0B0C242E" w14:textId="6226DA67" w:rsidR="00AF354E" w:rsidRDefault="00AF354E">
      <w:pPr>
        <w:pStyle w:val="Body"/>
        <w:widowControl w:val="0"/>
        <w:tabs>
          <w:tab w:val="left" w:pos="432"/>
        </w:tabs>
        <w:suppressAutoHyphens/>
        <w:rPr>
          <w:rFonts w:ascii="Arial" w:hAnsi="Arial" w:cs="Arial"/>
          <w:sz w:val="20"/>
          <w:szCs w:val="20"/>
          <w:lang w:val="en-GB"/>
        </w:rPr>
      </w:pPr>
    </w:p>
    <w:p w14:paraId="782847E1" w14:textId="37DDFB42" w:rsidR="009478AF" w:rsidRDefault="00AF354E" w:rsidP="00A91C6E">
      <w:pPr>
        <w:pStyle w:val="Body"/>
        <w:widowControl w:val="0"/>
        <w:tabs>
          <w:tab w:val="left" w:pos="432"/>
        </w:tabs>
        <w:suppressAutoHyphens/>
        <w:ind w:firstLine="432"/>
        <w:rPr>
          <w:rFonts w:ascii="Arial" w:hAnsi="Arial"/>
          <w:b/>
          <w:bCs/>
          <w:i/>
          <w:iCs/>
          <w:sz w:val="20"/>
          <w:szCs w:val="20"/>
          <w:lang w:val="en-US"/>
        </w:rPr>
      </w:pPr>
      <w:r>
        <w:rPr>
          <w:rFonts w:ascii="Arial" w:eastAsia="Arial" w:hAnsi="Arial" w:cs="Arial"/>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48352" behindDoc="0" locked="0" layoutInCell="1" allowOverlap="1" wp14:anchorId="25E906CC" wp14:editId="605B6F81">
                <wp:simplePos x="0" y="0"/>
                <wp:positionH relativeFrom="column">
                  <wp:posOffset>3297555</wp:posOffset>
                </wp:positionH>
                <wp:positionV relativeFrom="paragraph">
                  <wp:posOffset>2240443</wp:posOffset>
                </wp:positionV>
                <wp:extent cx="2808605" cy="3287395"/>
                <wp:effectExtent l="0" t="0" r="0" b="0"/>
                <wp:wrapTight wrapText="bothSides">
                  <wp:wrapPolygon edited="0">
                    <wp:start x="0" y="0"/>
                    <wp:lineTo x="0" y="15688"/>
                    <wp:lineTo x="879" y="16022"/>
                    <wp:lineTo x="879" y="21362"/>
                    <wp:lineTo x="20999" y="21362"/>
                    <wp:lineTo x="20999"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2808605" cy="3287395"/>
                          <a:chOff x="0" y="0"/>
                          <a:chExt cx="2809019" cy="3099888"/>
                        </a:xfrm>
                      </wpg:grpSpPr>
                      <wps:wsp>
                        <wps:cNvPr id="26" name="Text Box 26"/>
                        <wps:cNvSpPr txBox="1"/>
                        <wps:spPr>
                          <a:xfrm>
                            <a:off x="55659" y="2250219"/>
                            <a:ext cx="2753360" cy="849669"/>
                          </a:xfrm>
                          <a:prstGeom prst="rect">
                            <a:avLst/>
                          </a:prstGeom>
                          <a:noFill/>
                          <a:ln w="6350">
                            <a:noFill/>
                          </a:ln>
                        </wps:spPr>
                        <wps:txbx>
                          <w:txbxContent>
                            <w:p w14:paraId="5885B165" w14:textId="482A0E63" w:rsidR="000751FA" w:rsidRPr="006A5CA2" w:rsidRDefault="000751FA" w:rsidP="000751FA">
                              <w:pPr>
                                <w:pStyle w:val="BodyA"/>
                                <w:rPr>
                                  <w:rFonts w:ascii="Arial" w:hAnsi="Arial"/>
                                  <w:sz w:val="18"/>
                                  <w:szCs w:val="18"/>
                                  <w:lang w:val="en-US"/>
                                </w:rPr>
                              </w:pPr>
                              <w:r w:rsidRPr="009478AF">
                                <w:rPr>
                                  <w:rFonts w:ascii="Arial" w:hAnsi="Arial" w:cs="Arial"/>
                                  <w:b/>
                                  <w:bCs/>
                                  <w:sz w:val="18"/>
                                  <w:szCs w:val="18"/>
                                </w:rPr>
                                <w:t xml:space="preserve">Figure </w:t>
                              </w:r>
                              <w:r>
                                <w:rPr>
                                  <w:rFonts w:ascii="Arial" w:hAnsi="Arial" w:cs="Arial"/>
                                  <w:b/>
                                  <w:bCs/>
                                  <w:sz w:val="18"/>
                                  <w:szCs w:val="18"/>
                                </w:rPr>
                                <w:t>7</w:t>
                              </w:r>
                              <w:r w:rsidRPr="006A5CA2">
                                <w:rPr>
                                  <w:rFonts w:ascii="Arial" w:hAnsi="Arial" w:cs="Arial"/>
                                  <w:sz w:val="18"/>
                                  <w:szCs w:val="18"/>
                                </w:rPr>
                                <w:t xml:space="preserve">. </w:t>
                              </w:r>
                              <w:r>
                                <w:rPr>
                                  <w:rFonts w:ascii="Arial" w:hAnsi="Arial" w:cs="Arial"/>
                                  <w:sz w:val="18"/>
                                  <w:szCs w:val="18"/>
                                </w:rPr>
                                <w:t xml:space="preserve">Unpublished </w:t>
                              </w:r>
                              <w:r>
                                <w:rPr>
                                  <w:rFonts w:ascii="Arial" w:hAnsi="Arial"/>
                                  <w:sz w:val="18"/>
                                  <w:szCs w:val="18"/>
                                  <w:lang w:val="en-US"/>
                                </w:rPr>
                                <w:t>correlation of population size with the population- (circles) and individual-level (</w:t>
                              </w:r>
                              <w:r w:rsidRPr="00FE0D05">
                                <w:rPr>
                                  <w:rFonts w:ascii="Arial" w:hAnsi="Arial"/>
                                  <w:sz w:val="18"/>
                                  <w:szCs w:val="18"/>
                                  <w:lang w:val="en-US"/>
                                </w:rPr>
                                <w:t>squares) richness of gut microbiomes of two rodent species</w:t>
                              </w:r>
                              <w:r w:rsidR="00FE0D05" w:rsidRPr="00FE0D05">
                                <w:rPr>
                                  <w:rFonts w:ascii="Arial" w:hAnsi="Arial"/>
                                  <w:sz w:val="18"/>
                                  <w:szCs w:val="18"/>
                                  <w:lang w:val="en-US"/>
                                </w:rPr>
                                <w:t xml:space="preserve">, </w:t>
                              </w:r>
                              <w:r w:rsidR="00FE0D05" w:rsidRPr="00FE0D05">
                                <w:rPr>
                                  <w:rFonts w:ascii="Arial" w:hAnsi="Arial"/>
                                  <w:i/>
                                  <w:iCs/>
                                  <w:sz w:val="18"/>
                                  <w:szCs w:val="18"/>
                                  <w:lang w:val="en-US"/>
                                </w:rPr>
                                <w:t>Saccostomus mearnsi</w:t>
                              </w:r>
                              <w:r w:rsidRPr="00FE0D05">
                                <w:rPr>
                                  <w:rFonts w:ascii="Arial" w:hAnsi="Arial"/>
                                  <w:sz w:val="18"/>
                                  <w:szCs w:val="18"/>
                                  <w:lang w:val="en-US"/>
                                </w:rPr>
                                <w:t xml:space="preserve"> (SAME</w:t>
                              </w:r>
                              <w:r w:rsidR="00FE0D05" w:rsidRPr="00FE0D05">
                                <w:rPr>
                                  <w:rFonts w:ascii="Arial" w:hAnsi="Arial"/>
                                  <w:sz w:val="18"/>
                                  <w:szCs w:val="18"/>
                                  <w:lang w:val="en-US"/>
                                </w:rPr>
                                <w:t>)</w:t>
                              </w:r>
                              <w:r w:rsidRPr="00FE0D05">
                                <w:rPr>
                                  <w:rFonts w:ascii="Arial" w:hAnsi="Arial"/>
                                  <w:sz w:val="18"/>
                                  <w:szCs w:val="18"/>
                                  <w:lang w:val="en-US"/>
                                </w:rPr>
                                <w:t xml:space="preserve"> and </w:t>
                              </w:r>
                              <w:r w:rsidR="00FE0D05" w:rsidRPr="00FE0D05">
                                <w:rPr>
                                  <w:rFonts w:ascii="Arial" w:hAnsi="Arial"/>
                                  <w:i/>
                                  <w:iCs/>
                                  <w:sz w:val="18"/>
                                  <w:szCs w:val="18"/>
                                  <w:lang w:val="en-US"/>
                                </w:rPr>
                                <w:t>Gerbilliscus robustus</w:t>
                              </w:r>
                              <w:r w:rsidR="00FE0D05" w:rsidRPr="00FE0D05">
                                <w:rPr>
                                  <w:rFonts w:ascii="Arial" w:hAnsi="Arial"/>
                                  <w:sz w:val="18"/>
                                  <w:szCs w:val="18"/>
                                  <w:lang w:val="en-US"/>
                                </w:rPr>
                                <w:t xml:space="preserve"> (</w:t>
                              </w:r>
                              <w:r w:rsidRPr="00FE0D05">
                                <w:rPr>
                                  <w:rFonts w:ascii="Arial" w:hAnsi="Arial"/>
                                  <w:sz w:val="18"/>
                                  <w:szCs w:val="18"/>
                                  <w:lang w:val="en-US"/>
                                </w:rPr>
                                <w:t>GERO)</w:t>
                              </w:r>
                              <w:r w:rsidR="00FE0D05">
                                <w:rPr>
                                  <w:rFonts w:ascii="Arial" w:hAnsi="Arial"/>
                                  <w:sz w:val="18"/>
                                  <w:szCs w:val="18"/>
                                  <w:lang w:val="en-US"/>
                                </w:rPr>
                                <w:t xml:space="preserve">, </w:t>
                              </w:r>
                              <w:r w:rsidRPr="00FE0D05">
                                <w:rPr>
                                  <w:rFonts w:ascii="Arial" w:hAnsi="Arial"/>
                                  <w:sz w:val="18"/>
                                  <w:szCs w:val="18"/>
                                  <w:lang w:val="en-US"/>
                                </w:rPr>
                                <w:t>studied in a semi-arid ecosystem in Kenya.</w:t>
                              </w:r>
                            </w:p>
                            <w:p w14:paraId="1BF347E2" w14:textId="77777777" w:rsidR="000751FA" w:rsidRPr="006A5CA2" w:rsidRDefault="000751FA" w:rsidP="000751FA">
                              <w:pPr>
                                <w:rPr>
                                  <w:rFonts w:ascii="Arial" w:hAnsi="Arial" w:cs="Arial"/>
                                  <w:sz w:val="18"/>
                                  <w:szCs w:val="18"/>
                                </w:rPr>
                              </w:pPr>
                            </w:p>
                            <w:p w14:paraId="5F197AEC" w14:textId="77777777" w:rsidR="000751FA" w:rsidRPr="006A5CA2" w:rsidRDefault="000751FA" w:rsidP="000751FA">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 name="Picture 29" descr="Chart, scatter char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18435" cy="2255520"/>
                          </a:xfrm>
                          <a:prstGeom prst="rect">
                            <a:avLst/>
                          </a:prstGeom>
                        </pic:spPr>
                      </pic:pic>
                    </wpg:wgp>
                  </a:graphicData>
                </a:graphic>
                <wp14:sizeRelV relativeFrom="margin">
                  <wp14:pctHeight>0</wp14:pctHeight>
                </wp14:sizeRelV>
              </wp:anchor>
            </w:drawing>
          </mc:Choice>
          <mc:Fallback>
            <w:pict>
              <v:group w14:anchorId="25E906CC" id="Group 30" o:spid="_x0000_s1044" style="position:absolute;left:0;text-align:left;margin-left:259.65pt;margin-top:176.4pt;width:221.15pt;height:258.85pt;z-index:251748352;mso-height-relative:margin" coordsize="28090,30998"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I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">
                <v:shape id="Text Box 26" o:spid="_x0000_s1045" type="#_x0000_t202" style="position:absolute;left:556;top:22502;width:27534;height:8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Awr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" filled="f" stroked="f" strokeweight=".5pt">
                  <v:textbox>
                    <w:txbxContent>
                      <w:p w14:paraId="5885B165" w14:textId="482A0E63" w:rsidR="000751FA" w:rsidRPr="006A5CA2" w:rsidRDefault="000751FA" w:rsidP="000751FA">
                        <w:pPr>
                          <w:pStyle w:val="BodyA"/>
                          <w:rPr>
                            <w:rFonts w:ascii="Arial" w:hAnsi="Arial"/>
                            <w:sz w:val="18"/>
                            <w:szCs w:val="18"/>
                            <w:lang w:val="en-US"/>
                          </w:rPr>
                        </w:pPr>
                        <w:r w:rsidRPr="009478AF">
                          <w:rPr>
                            <w:rFonts w:ascii="Arial" w:hAnsi="Arial" w:cs="Arial"/>
                            <w:b/>
                            <w:bCs/>
                            <w:sz w:val="18"/>
                            <w:szCs w:val="18"/>
                          </w:rPr>
                          <w:t xml:space="preserve">Figure </w:t>
                        </w:r>
                        <w:r>
                          <w:rPr>
                            <w:rFonts w:ascii="Arial" w:hAnsi="Arial" w:cs="Arial"/>
                            <w:b/>
                            <w:bCs/>
                            <w:sz w:val="18"/>
                            <w:szCs w:val="18"/>
                          </w:rPr>
                          <w:t>7</w:t>
                        </w:r>
                        <w:r w:rsidRPr="006A5CA2">
                          <w:rPr>
                            <w:rFonts w:ascii="Arial" w:hAnsi="Arial" w:cs="Arial"/>
                            <w:sz w:val="18"/>
                            <w:szCs w:val="18"/>
                          </w:rPr>
                          <w:t xml:space="preserve">. </w:t>
                        </w:r>
                        <w:r>
                          <w:rPr>
                            <w:rFonts w:ascii="Arial" w:hAnsi="Arial" w:cs="Arial"/>
                            <w:sz w:val="18"/>
                            <w:szCs w:val="18"/>
                          </w:rPr>
                          <w:t xml:space="preserve">Unpublished </w:t>
                        </w:r>
                        <w:r>
                          <w:rPr>
                            <w:rFonts w:ascii="Arial" w:hAnsi="Arial"/>
                            <w:sz w:val="18"/>
                            <w:szCs w:val="18"/>
                            <w:lang w:val="en-US"/>
                          </w:rPr>
                          <w:t>correlation of population size with the population- (circles) and individual-level (</w:t>
                        </w:r>
                        <w:r w:rsidRPr="00FE0D05">
                          <w:rPr>
                            <w:rFonts w:ascii="Arial" w:hAnsi="Arial"/>
                            <w:sz w:val="18"/>
                            <w:szCs w:val="18"/>
                            <w:lang w:val="en-US"/>
                          </w:rPr>
                          <w:t>squares) richness of gut microbiomes of two rodent species</w:t>
                        </w:r>
                        <w:r w:rsidR="00FE0D05" w:rsidRPr="00FE0D05">
                          <w:rPr>
                            <w:rFonts w:ascii="Arial" w:hAnsi="Arial"/>
                            <w:sz w:val="18"/>
                            <w:szCs w:val="18"/>
                            <w:lang w:val="en-US"/>
                          </w:rPr>
                          <w:t xml:space="preserve">, </w:t>
                        </w:r>
                        <w:r w:rsidR="00FE0D05" w:rsidRPr="00FE0D05">
                          <w:rPr>
                            <w:rFonts w:ascii="Arial" w:hAnsi="Arial"/>
                            <w:i/>
                            <w:iCs/>
                            <w:sz w:val="18"/>
                            <w:szCs w:val="18"/>
                            <w:lang w:val="en-US"/>
                          </w:rPr>
                          <w:t>Saccostomus mearnsi</w:t>
                        </w:r>
                        <w:r w:rsidRPr="00FE0D05">
                          <w:rPr>
                            <w:rFonts w:ascii="Arial" w:hAnsi="Arial"/>
                            <w:sz w:val="18"/>
                            <w:szCs w:val="18"/>
                            <w:lang w:val="en-US"/>
                          </w:rPr>
                          <w:t xml:space="preserve"> (SAME</w:t>
                        </w:r>
                        <w:r w:rsidR="00FE0D05" w:rsidRPr="00FE0D05">
                          <w:rPr>
                            <w:rFonts w:ascii="Arial" w:hAnsi="Arial"/>
                            <w:sz w:val="18"/>
                            <w:szCs w:val="18"/>
                            <w:lang w:val="en-US"/>
                          </w:rPr>
                          <w:t>)</w:t>
                        </w:r>
                        <w:r w:rsidRPr="00FE0D05">
                          <w:rPr>
                            <w:rFonts w:ascii="Arial" w:hAnsi="Arial"/>
                            <w:sz w:val="18"/>
                            <w:szCs w:val="18"/>
                            <w:lang w:val="en-US"/>
                          </w:rPr>
                          <w:t xml:space="preserve"> and </w:t>
                        </w:r>
                        <w:r w:rsidR="00FE0D05" w:rsidRPr="00FE0D05">
                          <w:rPr>
                            <w:rFonts w:ascii="Arial" w:hAnsi="Arial"/>
                            <w:i/>
                            <w:iCs/>
                            <w:sz w:val="18"/>
                            <w:szCs w:val="18"/>
                            <w:lang w:val="en-US"/>
                          </w:rPr>
                          <w:t>Gerbilliscus robustus</w:t>
                        </w:r>
                        <w:r w:rsidR="00FE0D05" w:rsidRPr="00FE0D05">
                          <w:rPr>
                            <w:rFonts w:ascii="Arial" w:hAnsi="Arial"/>
                            <w:sz w:val="18"/>
                            <w:szCs w:val="18"/>
                            <w:lang w:val="en-US"/>
                          </w:rPr>
                          <w:t xml:space="preserve"> (</w:t>
                        </w:r>
                        <w:r w:rsidRPr="00FE0D05">
                          <w:rPr>
                            <w:rFonts w:ascii="Arial" w:hAnsi="Arial"/>
                            <w:sz w:val="18"/>
                            <w:szCs w:val="18"/>
                            <w:lang w:val="en-US"/>
                          </w:rPr>
                          <w:t>GERO)</w:t>
                        </w:r>
                        <w:r w:rsidR="00FE0D05">
                          <w:rPr>
                            <w:rFonts w:ascii="Arial" w:hAnsi="Arial"/>
                            <w:sz w:val="18"/>
                            <w:szCs w:val="18"/>
                            <w:lang w:val="en-US"/>
                          </w:rPr>
                          <w:t xml:space="preserve">, </w:t>
                        </w:r>
                        <w:r w:rsidRPr="00FE0D05">
                          <w:rPr>
                            <w:rFonts w:ascii="Arial" w:hAnsi="Arial"/>
                            <w:sz w:val="18"/>
                            <w:szCs w:val="18"/>
                            <w:lang w:val="en-US"/>
                          </w:rPr>
                          <w:t>studied in a semi-arid ecosystem in Kenya.</w:t>
                        </w:r>
                      </w:p>
                      <w:p w14:paraId="1BF347E2" w14:textId="77777777" w:rsidR="000751FA" w:rsidRPr="006A5CA2" w:rsidRDefault="000751FA" w:rsidP="000751FA">
                        <w:pPr>
                          <w:rPr>
                            <w:rFonts w:ascii="Arial" w:hAnsi="Arial" w:cs="Arial"/>
                            <w:sz w:val="18"/>
                            <w:szCs w:val="18"/>
                          </w:rPr>
                        </w:pPr>
                      </w:p>
                      <w:p w14:paraId="5F197AEC" w14:textId="77777777" w:rsidR="000751FA" w:rsidRPr="006A5CA2" w:rsidRDefault="000751FA" w:rsidP="000751FA">
                        <w:pPr>
                          <w:rPr>
                            <w:rFonts w:ascii="Arial" w:hAnsi="Arial" w:cs="Arial"/>
                            <w:sz w:val="18"/>
                            <w:szCs w:val="18"/>
                          </w:rPr>
                        </w:pPr>
                      </w:p>
                    </w:txbxContent>
                  </v:textbox>
                </v:shape>
                <v:shape id="Picture 29" o:spid="_x0000_s1046" type="#_x0000_t75" alt="Chart, scatter chart&#10;&#10;Description automatically generated" style="position:absolute;width:27184;height:225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">
                  <v:imagedata r:id="rId20" o:title="Chart, scatter chart&#10;&#10;Description automatically generated"/>
                </v:shape>
                <w10:wrap type="tight"/>
              </v:group>
            </w:pict>
          </mc:Fallback>
        </mc:AlternateContent>
      </w:r>
      <w:r>
        <w:rPr>
          <w:rFonts w:ascii="Arial" w:hAnsi="Arial" w:cs="Arial"/>
          <w:sz w:val="20"/>
          <w:szCs w:val="20"/>
          <w:lang w:val="en-US"/>
        </w:rPr>
        <w:t>G</w:t>
      </w:r>
      <w:r w:rsidRPr="009478AF">
        <w:rPr>
          <w:rFonts w:ascii="Arial" w:hAnsi="Arial" w:cs="Arial"/>
          <w:sz w:val="20"/>
          <w:szCs w:val="20"/>
          <w:lang w:val="en-US"/>
        </w:rPr>
        <w:t xml:space="preserve">ut </w:t>
      </w:r>
      <w:r w:rsidR="00DD4852" w:rsidRPr="009478AF">
        <w:rPr>
          <w:rFonts w:ascii="Arial" w:hAnsi="Arial" w:cs="Arial"/>
          <w:sz w:val="20"/>
          <w:szCs w:val="20"/>
          <w:lang w:val="en-US"/>
        </w:rPr>
        <w:t>microbiome</w:t>
      </w:r>
      <w:r w:rsidR="00DD4852">
        <w:rPr>
          <w:rFonts w:ascii="Arial" w:hAnsi="Arial" w:cs="Arial"/>
          <w:sz w:val="20"/>
          <w:szCs w:val="20"/>
          <w:lang w:val="en-US"/>
        </w:rPr>
        <w:t>s</w:t>
      </w:r>
      <w:r w:rsidR="00DD4852" w:rsidRPr="009478AF">
        <w:rPr>
          <w:rFonts w:ascii="Arial" w:hAnsi="Arial" w:cs="Arial"/>
          <w:sz w:val="20"/>
          <w:szCs w:val="20"/>
          <w:lang w:val="en-US"/>
        </w:rPr>
        <w:t xml:space="preserve"> represent highly plastic phenotypes that connect individual foraging and physiology to population and community dynamics. </w:t>
      </w:r>
      <w:r w:rsidR="00DD4852">
        <w:rPr>
          <w:rFonts w:ascii="Arial" w:hAnsi="Arial" w:cs="Arial"/>
          <w:sz w:val="20"/>
          <w:szCs w:val="20"/>
          <w:lang w:val="en-US"/>
        </w:rPr>
        <w:t xml:space="preserve">In a similar </w:t>
      </w:r>
      <w:proofErr w:type="spellStart"/>
      <w:r w:rsidR="00DD4852">
        <w:rPr>
          <w:rFonts w:ascii="Arial" w:hAnsi="Arial" w:cs="Arial"/>
          <w:sz w:val="20"/>
          <w:szCs w:val="20"/>
          <w:lang w:val="en-US"/>
        </w:rPr>
        <w:t>aridland</w:t>
      </w:r>
      <w:proofErr w:type="spellEnd"/>
      <w:r w:rsidR="00DD4852">
        <w:rPr>
          <w:rFonts w:ascii="Arial" w:hAnsi="Arial" w:cs="Arial"/>
          <w:sz w:val="20"/>
          <w:szCs w:val="20"/>
          <w:lang w:val="en-US"/>
        </w:rPr>
        <w:t xml:space="preserve"> rodent population, w</w:t>
      </w:r>
      <w:r w:rsidR="00DD4852" w:rsidRPr="009478AF">
        <w:rPr>
          <w:rFonts w:ascii="Arial" w:hAnsi="Arial" w:cs="Arial"/>
          <w:sz w:val="20"/>
          <w:szCs w:val="20"/>
          <w:lang w:val="en-US"/>
        </w:rPr>
        <w:t xml:space="preserve">e found precipitation-driven increases in rodent population size generally contributes to greater population-level gut bacterial richness but not individual-level richness (Fig. </w:t>
      </w:r>
      <w:r w:rsidR="00DD4852">
        <w:rPr>
          <w:rFonts w:ascii="Arial" w:hAnsi="Arial" w:cs="Arial"/>
          <w:sz w:val="20"/>
          <w:szCs w:val="20"/>
          <w:lang w:val="en-US"/>
        </w:rPr>
        <w:t>7</w:t>
      </w:r>
      <w:r w:rsidR="00DD4852" w:rsidRPr="009478AF">
        <w:rPr>
          <w:rFonts w:ascii="Arial" w:hAnsi="Arial" w:cs="Arial"/>
          <w:sz w:val="20"/>
          <w:szCs w:val="20"/>
          <w:lang w:val="en-US"/>
        </w:rPr>
        <w:t xml:space="preserve">). These </w:t>
      </w:r>
      <w:r w:rsidR="00DD4852">
        <w:rPr>
          <w:rFonts w:ascii="Arial" w:hAnsi="Arial" w:cs="Arial"/>
          <w:sz w:val="20"/>
          <w:szCs w:val="20"/>
          <w:lang w:val="en-US"/>
        </w:rPr>
        <w:t>data</w:t>
      </w:r>
      <w:r w:rsidR="00DD4852" w:rsidRPr="009478AF">
        <w:rPr>
          <w:rFonts w:ascii="Arial" w:hAnsi="Arial" w:cs="Arial"/>
          <w:sz w:val="20"/>
          <w:szCs w:val="20"/>
          <w:lang w:val="en-US"/>
        </w:rPr>
        <w:t xml:space="preserve"> suggest individuals in larger populations specialize on a smaller average fraction of </w:t>
      </w:r>
      <w:r w:rsidR="00DD4852">
        <w:rPr>
          <w:rFonts w:ascii="Arial" w:hAnsi="Arial" w:cs="Arial"/>
          <w:sz w:val="20"/>
          <w:szCs w:val="20"/>
          <w:lang w:val="en-US"/>
        </w:rPr>
        <w:t>available microbiome-relevant</w:t>
      </w:r>
      <w:r w:rsidR="00DD4852" w:rsidRPr="009478AF">
        <w:rPr>
          <w:rFonts w:ascii="Arial" w:hAnsi="Arial" w:cs="Arial"/>
          <w:sz w:val="20"/>
          <w:szCs w:val="20"/>
          <w:lang w:val="en-US"/>
        </w:rPr>
        <w:t xml:space="preserve"> </w:t>
      </w:r>
      <w:r w:rsidR="00DD4852">
        <w:rPr>
          <w:rFonts w:ascii="Arial" w:hAnsi="Arial" w:cs="Arial"/>
          <w:sz w:val="20"/>
          <w:szCs w:val="20"/>
          <w:lang w:val="en-US"/>
        </w:rPr>
        <w:t xml:space="preserve">resource </w:t>
      </w:r>
      <w:r w:rsidR="00DD4852" w:rsidRPr="009478AF">
        <w:rPr>
          <w:rFonts w:ascii="Arial" w:hAnsi="Arial" w:cs="Arial"/>
          <w:sz w:val="20"/>
          <w:szCs w:val="20"/>
          <w:lang w:val="en-US"/>
        </w:rPr>
        <w:t xml:space="preserve">diversity. While gut microbiome composition is a function of numerous endogenous (e.g., phylogeny) and exogenous (e.g., habitat, season) drivers, diet variation </w:t>
      </w:r>
      <w:r w:rsidR="00DD4852">
        <w:rPr>
          <w:rFonts w:ascii="Arial" w:hAnsi="Arial" w:cs="Arial"/>
          <w:sz w:val="20"/>
          <w:szCs w:val="20"/>
          <w:lang w:val="en-US"/>
        </w:rPr>
        <w:t>is an</w:t>
      </w:r>
      <w:r w:rsidR="00DD4852" w:rsidRPr="009478AF">
        <w:rPr>
          <w:rFonts w:ascii="Arial" w:hAnsi="Arial" w:cs="Arial"/>
          <w:sz w:val="20"/>
          <w:szCs w:val="20"/>
          <w:lang w:val="en-US"/>
        </w:rPr>
        <w:t xml:space="preserve"> important </w:t>
      </w:r>
      <w:r w:rsidR="00DD4852">
        <w:rPr>
          <w:rFonts w:ascii="Arial" w:hAnsi="Arial" w:cs="Arial"/>
          <w:sz w:val="20"/>
          <w:szCs w:val="20"/>
          <w:lang w:val="en-US"/>
        </w:rPr>
        <w:t>determinant</w:t>
      </w:r>
      <w:r w:rsidR="00DD4852" w:rsidRPr="009478AF">
        <w:rPr>
          <w:rFonts w:ascii="Arial" w:hAnsi="Arial" w:cs="Arial"/>
          <w:sz w:val="20"/>
          <w:szCs w:val="20"/>
          <w:lang w:val="en-US"/>
        </w:rPr>
        <w:t xml:space="preserve"> of gut microbial community diversity and composition </w:t>
      </w:r>
      <w:r w:rsidR="00DD4852">
        <w:rPr>
          <w:rFonts w:ascii="Arial" w:hAnsi="Arial" w:cs="Arial"/>
          <w:sz w:val="20"/>
          <w:szCs w:val="20"/>
          <w:lang w:val="en-US"/>
        </w:rPr>
        <w:t xml:space="preserve">in many species </w:t>
      </w:r>
      <w:r w:rsidR="00DD4852" w:rsidRPr="009478AF">
        <w:rPr>
          <w:rFonts w:ascii="Arial" w:hAnsi="Arial" w:cs="Arial"/>
          <w:sz w:val="20"/>
          <w:szCs w:val="20"/>
          <w:lang w:val="en-US"/>
        </w:rPr>
        <w:t>(</w:t>
      </w:r>
      <w:r w:rsidR="00DD4852">
        <w:rPr>
          <w:rFonts w:ascii="Arial" w:hAnsi="Arial" w:cs="Arial"/>
          <w:sz w:val="20"/>
          <w:szCs w:val="20"/>
          <w:lang w:val="en-US"/>
        </w:rPr>
        <w:t>Kartzinel et al. 2019</w:t>
      </w:r>
      <w:r w:rsidR="00DD4852" w:rsidRPr="009478AF">
        <w:rPr>
          <w:rFonts w:ascii="Arial" w:hAnsi="Arial" w:cs="Arial"/>
          <w:sz w:val="20"/>
          <w:szCs w:val="20"/>
          <w:lang w:val="en-US"/>
        </w:rPr>
        <w:t xml:space="preserve">), </w:t>
      </w:r>
      <w:r w:rsidR="00DD4852">
        <w:rPr>
          <w:rFonts w:ascii="Arial" w:hAnsi="Arial" w:cs="Arial"/>
          <w:sz w:val="20"/>
          <w:szCs w:val="20"/>
          <w:lang w:val="en-US"/>
        </w:rPr>
        <w:t>and</w:t>
      </w:r>
      <w:r w:rsidR="00DD4852" w:rsidRPr="009478AF">
        <w:rPr>
          <w:rFonts w:ascii="Arial" w:hAnsi="Arial" w:cs="Arial"/>
          <w:sz w:val="20"/>
          <w:szCs w:val="20"/>
          <w:lang w:val="en-US"/>
        </w:rPr>
        <w:t xml:space="preserve"> in turn</w:t>
      </w:r>
      <w:r w:rsidR="00DD4852">
        <w:rPr>
          <w:rFonts w:ascii="Arial" w:hAnsi="Arial" w:cs="Arial"/>
          <w:sz w:val="20"/>
          <w:szCs w:val="20"/>
          <w:lang w:val="en-US"/>
        </w:rPr>
        <w:t>,</w:t>
      </w:r>
      <w:r w:rsidR="00DD4852" w:rsidRPr="009478AF">
        <w:rPr>
          <w:rFonts w:ascii="Arial" w:hAnsi="Arial" w:cs="Arial"/>
          <w:sz w:val="20"/>
          <w:szCs w:val="20"/>
          <w:lang w:val="en-US"/>
        </w:rPr>
        <w:t xml:space="preserve"> regulate</w:t>
      </w:r>
      <w:r w:rsidR="00DD4852">
        <w:rPr>
          <w:rFonts w:ascii="Arial" w:hAnsi="Arial" w:cs="Arial"/>
          <w:sz w:val="20"/>
          <w:szCs w:val="20"/>
          <w:lang w:val="en-US"/>
        </w:rPr>
        <w:t>s</w:t>
      </w:r>
      <w:r w:rsidR="00DD4852" w:rsidRPr="009478AF">
        <w:rPr>
          <w:rFonts w:ascii="Arial" w:hAnsi="Arial" w:cs="Arial"/>
          <w:sz w:val="20"/>
          <w:szCs w:val="20"/>
          <w:lang w:val="en-US"/>
        </w:rPr>
        <w:t xml:space="preserve"> protein metabolism (Newsome et al. 2020)</w:t>
      </w:r>
      <w:r w:rsidR="00DD4852">
        <w:rPr>
          <w:rFonts w:ascii="Arial" w:hAnsi="Arial" w:cs="Arial"/>
          <w:sz w:val="20"/>
          <w:szCs w:val="20"/>
          <w:lang w:val="en-US"/>
        </w:rPr>
        <w:t>. Further, microbiomes can</w:t>
      </w:r>
      <w:r w:rsidR="00DD4852" w:rsidRPr="009478AF">
        <w:rPr>
          <w:rFonts w:ascii="Arial" w:hAnsi="Arial" w:cs="Arial"/>
          <w:sz w:val="20"/>
          <w:szCs w:val="20"/>
          <w:lang w:val="en-US"/>
        </w:rPr>
        <w:t xml:space="preserve"> enable detoxification of plant secondary compounds such as those produced by creosote (Kohl et al. 2014), the dominant plant at our study site. If rodent populations vary in the extent of individual-level gut microbiome specialization, then microbiome data could enhance mechanistic understanding of how individuals specialize on strategies for converting available resources into body condition and fitness.</w:t>
      </w:r>
    </w:p>
    <w:p w14:paraId="75B669C8" w14:textId="121B41F0" w:rsidR="00AF354E" w:rsidRDefault="00AF354E" w:rsidP="00422CBC">
      <w:pPr>
        <w:pStyle w:val="Body"/>
        <w:tabs>
          <w:tab w:val="left" w:pos="432"/>
        </w:tabs>
        <w:rPr>
          <w:rFonts w:ascii="Arial" w:hAnsi="Arial"/>
          <w:b/>
          <w:bCs/>
          <w:i/>
          <w:iCs/>
          <w:sz w:val="20"/>
          <w:szCs w:val="20"/>
          <w:lang w:val="en-US"/>
        </w:rPr>
      </w:pPr>
    </w:p>
    <w:p w14:paraId="1AB5F17D" w14:textId="02B55878" w:rsidR="000C492D" w:rsidRPr="00121B14" w:rsidRDefault="00621B11" w:rsidP="00422CBC">
      <w:pPr>
        <w:pStyle w:val="Body"/>
        <w:tabs>
          <w:tab w:val="left" w:pos="432"/>
        </w:tabs>
        <w:rPr>
          <w:rFonts w:ascii="Arial" w:hAnsi="Arial"/>
          <w:sz w:val="20"/>
          <w:szCs w:val="20"/>
          <w:lang w:val="en-US"/>
        </w:rPr>
      </w:pPr>
      <w:r w:rsidRPr="00121B14">
        <w:rPr>
          <w:rFonts w:ascii="Arial" w:hAnsi="Arial"/>
          <w:b/>
          <w:bCs/>
          <w:i/>
          <w:iCs/>
          <w:sz w:val="20"/>
          <w:szCs w:val="20"/>
          <w:lang w:val="en-US"/>
        </w:rPr>
        <w:t>Approach.</w:t>
      </w:r>
      <w:r w:rsidR="003562BB" w:rsidRPr="00121B14">
        <w:rPr>
          <w:rFonts w:ascii="Arial" w:hAnsi="Arial"/>
          <w:b/>
          <w:bCs/>
          <w:i/>
          <w:iCs/>
          <w:sz w:val="20"/>
          <w:szCs w:val="20"/>
          <w:lang w:val="en-US"/>
        </w:rPr>
        <w:t xml:space="preserve"> </w:t>
      </w:r>
      <w:r w:rsidR="000111C7" w:rsidRPr="00121B14">
        <w:rPr>
          <w:rFonts w:ascii="Arial" w:eastAsia="Arial" w:hAnsi="Arial" w:cs="Arial"/>
          <w:sz w:val="20"/>
          <w:szCs w:val="20"/>
          <w:lang w:val="en-US"/>
        </w:rPr>
        <w:t xml:space="preserve">To understand how nutritional </w:t>
      </w:r>
      <w:r w:rsidR="000111C7">
        <w:rPr>
          <w:rFonts w:ascii="Arial" w:eastAsia="Arial" w:hAnsi="Arial" w:cs="Arial"/>
          <w:sz w:val="20"/>
          <w:szCs w:val="20"/>
          <w:lang w:val="en-US"/>
        </w:rPr>
        <w:t>characteristics</w:t>
      </w:r>
      <w:r w:rsidR="000111C7" w:rsidRPr="00121B14">
        <w:rPr>
          <w:rFonts w:ascii="Arial" w:eastAsia="Arial" w:hAnsi="Arial" w:cs="Arial"/>
          <w:sz w:val="20"/>
          <w:szCs w:val="20"/>
          <w:lang w:val="en-US"/>
        </w:rPr>
        <w:t xml:space="preserve"> </w:t>
      </w:r>
      <w:r w:rsidR="000111C7">
        <w:rPr>
          <w:rFonts w:ascii="Arial" w:eastAsia="Arial" w:hAnsi="Arial" w:cs="Arial"/>
          <w:sz w:val="20"/>
          <w:szCs w:val="20"/>
          <w:lang w:val="en-US"/>
        </w:rPr>
        <w:t>of</w:t>
      </w:r>
      <w:r w:rsidR="000111C7" w:rsidRPr="00121B14">
        <w:rPr>
          <w:rFonts w:ascii="Arial" w:eastAsia="Arial" w:hAnsi="Arial" w:cs="Arial"/>
          <w:sz w:val="20"/>
          <w:szCs w:val="20"/>
          <w:lang w:val="en-US"/>
        </w:rPr>
        <w:t xml:space="preserve"> resources impact consumer physiology and fitness, w</w:t>
      </w:r>
      <w:r w:rsidR="000111C7" w:rsidRPr="00121B14">
        <w:rPr>
          <w:rFonts w:ascii="Arial" w:hAnsi="Arial"/>
          <w:sz w:val="20"/>
          <w:szCs w:val="20"/>
          <w:lang w:val="en-US"/>
        </w:rPr>
        <w:t>e will</w:t>
      </w:r>
      <w:r w:rsidR="000111C7">
        <w:rPr>
          <w:rFonts w:ascii="Arial" w:hAnsi="Arial"/>
          <w:sz w:val="20"/>
          <w:szCs w:val="20"/>
          <w:lang w:val="en-US"/>
        </w:rPr>
        <w:t xml:space="preserve"> </w:t>
      </w:r>
      <w:r w:rsidR="000111C7" w:rsidRPr="00121B14">
        <w:rPr>
          <w:rFonts w:ascii="Arial" w:hAnsi="Arial"/>
          <w:sz w:val="20"/>
          <w:szCs w:val="20"/>
          <w:lang w:val="en-US"/>
        </w:rPr>
        <w:t xml:space="preserve">use the diet data generated in Q1 to guide </w:t>
      </w:r>
      <w:r w:rsidR="000111C7">
        <w:rPr>
          <w:rFonts w:ascii="Arial" w:hAnsi="Arial"/>
          <w:sz w:val="20"/>
          <w:szCs w:val="20"/>
          <w:lang w:val="en-US"/>
        </w:rPr>
        <w:t xml:space="preserve">data </w:t>
      </w:r>
      <w:r w:rsidR="000111C7" w:rsidRPr="00121B14">
        <w:rPr>
          <w:rFonts w:ascii="Arial" w:hAnsi="Arial"/>
          <w:sz w:val="20"/>
          <w:szCs w:val="20"/>
          <w:lang w:val="en-US"/>
        </w:rPr>
        <w:t xml:space="preserve">collection of </w:t>
      </w:r>
      <w:r w:rsidR="000111C7">
        <w:rPr>
          <w:rFonts w:ascii="Arial" w:hAnsi="Arial"/>
          <w:sz w:val="20"/>
          <w:szCs w:val="20"/>
          <w:lang w:val="en-US"/>
        </w:rPr>
        <w:t>n</w:t>
      </w:r>
      <w:r w:rsidR="000111C7" w:rsidRPr="00121B14">
        <w:rPr>
          <w:rFonts w:ascii="Arial" w:hAnsi="Arial"/>
          <w:sz w:val="20"/>
          <w:szCs w:val="20"/>
          <w:lang w:val="en-US"/>
        </w:rPr>
        <w:t>itrogen</w:t>
      </w:r>
      <w:r w:rsidR="000111C7">
        <w:rPr>
          <w:rFonts w:ascii="Arial" w:hAnsi="Arial"/>
          <w:sz w:val="20"/>
          <w:szCs w:val="20"/>
          <w:lang w:val="en-US"/>
        </w:rPr>
        <w:t>,</w:t>
      </w:r>
      <w:r w:rsidR="000111C7" w:rsidRPr="00121B14">
        <w:rPr>
          <w:rFonts w:ascii="Arial" w:hAnsi="Arial"/>
          <w:sz w:val="20"/>
          <w:szCs w:val="20"/>
          <w:lang w:val="en-US"/>
        </w:rPr>
        <w:t xml:space="preserve"> secondary metabolite</w:t>
      </w:r>
      <w:r w:rsidR="0013161E">
        <w:rPr>
          <w:rFonts w:ascii="Arial" w:hAnsi="Arial"/>
          <w:sz w:val="20"/>
          <w:szCs w:val="20"/>
          <w:lang w:val="en-US"/>
        </w:rPr>
        <w:t>s</w:t>
      </w:r>
      <w:r w:rsidR="000111C7">
        <w:rPr>
          <w:rFonts w:ascii="Arial" w:hAnsi="Arial"/>
          <w:sz w:val="20"/>
          <w:szCs w:val="20"/>
          <w:lang w:val="en-US"/>
        </w:rPr>
        <w:t>, and non-structural carbohydrates</w:t>
      </w:r>
      <w:r w:rsidR="000111C7" w:rsidRPr="00121B14">
        <w:rPr>
          <w:rFonts w:ascii="Arial" w:hAnsi="Arial"/>
          <w:sz w:val="20"/>
          <w:szCs w:val="20"/>
          <w:lang w:val="en-US"/>
        </w:rPr>
        <w:t xml:space="preserve"> </w:t>
      </w:r>
      <w:r w:rsidR="000111C7">
        <w:rPr>
          <w:rFonts w:ascii="Arial" w:hAnsi="Arial"/>
          <w:sz w:val="20"/>
          <w:szCs w:val="20"/>
          <w:lang w:val="en-US"/>
        </w:rPr>
        <w:t xml:space="preserve">(NSC) </w:t>
      </w:r>
      <w:r w:rsidR="000111C7" w:rsidRPr="00121B14">
        <w:rPr>
          <w:rFonts w:ascii="Arial" w:hAnsi="Arial"/>
          <w:sz w:val="20"/>
          <w:szCs w:val="20"/>
          <w:lang w:val="en-US"/>
        </w:rPr>
        <w:t xml:space="preserve">in plant leaves and seeds. In addition, we will assess the relationship between nutritional traits and seed sizes, which </w:t>
      </w:r>
      <w:r w:rsidR="000111C7">
        <w:rPr>
          <w:rFonts w:ascii="Arial" w:hAnsi="Arial"/>
          <w:sz w:val="20"/>
          <w:szCs w:val="20"/>
          <w:lang w:val="en-US"/>
        </w:rPr>
        <w:t>are</w:t>
      </w:r>
      <w:r w:rsidR="000111C7" w:rsidRPr="00121B14">
        <w:rPr>
          <w:rFonts w:ascii="Arial" w:hAnsi="Arial"/>
          <w:sz w:val="20"/>
          <w:szCs w:val="20"/>
          <w:lang w:val="en-US"/>
        </w:rPr>
        <w:t xml:space="preserve"> important component</w:t>
      </w:r>
      <w:r w:rsidR="000111C7">
        <w:rPr>
          <w:rFonts w:ascii="Arial" w:hAnsi="Arial"/>
          <w:sz w:val="20"/>
          <w:szCs w:val="20"/>
          <w:lang w:val="en-US"/>
        </w:rPr>
        <w:t>s</w:t>
      </w:r>
      <w:r w:rsidR="000111C7" w:rsidRPr="00121B14">
        <w:rPr>
          <w:rFonts w:ascii="Arial" w:hAnsi="Arial"/>
          <w:sz w:val="20"/>
          <w:szCs w:val="20"/>
          <w:lang w:val="en-US"/>
        </w:rPr>
        <w:t xml:space="preserve"> of resource selection in </w:t>
      </w:r>
      <w:proofErr w:type="spellStart"/>
      <w:r w:rsidR="000111C7" w:rsidRPr="00121B14">
        <w:rPr>
          <w:rFonts w:ascii="Arial" w:hAnsi="Arial"/>
          <w:i/>
          <w:iCs/>
          <w:sz w:val="20"/>
          <w:szCs w:val="20"/>
          <w:lang w:val="en-US"/>
        </w:rPr>
        <w:t>Dipodomys</w:t>
      </w:r>
      <w:proofErr w:type="spellEnd"/>
      <w:r w:rsidR="000111C7" w:rsidRPr="00121B14">
        <w:rPr>
          <w:rFonts w:ascii="Arial" w:hAnsi="Arial"/>
          <w:sz w:val="20"/>
          <w:szCs w:val="20"/>
          <w:lang w:val="en-US"/>
        </w:rPr>
        <w:t xml:space="preserve"> (Henderson 1990). Lastly, we will quantify nitrogen and </w:t>
      </w:r>
      <w:r w:rsidR="000111C7">
        <w:rPr>
          <w:rFonts w:ascii="Arial" w:hAnsi="Arial"/>
          <w:sz w:val="20"/>
          <w:szCs w:val="20"/>
          <w:lang w:val="en-US"/>
        </w:rPr>
        <w:t xml:space="preserve">relative </w:t>
      </w:r>
      <w:r w:rsidR="000111C7" w:rsidRPr="00F6728F">
        <w:rPr>
          <w:rFonts w:ascii="Arial" w:hAnsi="Arial"/>
          <w:sz w:val="20"/>
          <w:szCs w:val="20"/>
          <w:lang w:val="en-US"/>
        </w:rPr>
        <w:t>lipid content</w:t>
      </w:r>
      <w:r w:rsidR="000111C7" w:rsidRPr="00121B14">
        <w:rPr>
          <w:rFonts w:ascii="Arial" w:hAnsi="Arial"/>
          <w:sz w:val="20"/>
          <w:szCs w:val="20"/>
          <w:lang w:val="en-US"/>
        </w:rPr>
        <w:t xml:space="preserve"> in arthropod prey, and we relate prey nutritional traits to consumer foraging, physiology, and fitness using hierarchical GLMMs, isotopic mixing models, and mark-recapture models.</w:t>
      </w:r>
    </w:p>
    <w:p w14:paraId="4ADC5F3E" w14:textId="77777777" w:rsidR="0013161E" w:rsidRPr="00E91BB8" w:rsidRDefault="0013161E" w:rsidP="0013161E">
      <w:pPr>
        <w:pStyle w:val="Body"/>
        <w:tabs>
          <w:tab w:val="left" w:pos="432"/>
        </w:tabs>
        <w:rPr>
          <w:rFonts w:ascii="Arial" w:hAnsi="Arial"/>
          <w:sz w:val="20"/>
          <w:szCs w:val="20"/>
          <w:highlight w:val="yellow"/>
          <w:lang w:val="en-US"/>
        </w:rPr>
      </w:pPr>
    </w:p>
    <w:p w14:paraId="033EA51E" w14:textId="081AFA74" w:rsidR="0013161E" w:rsidRDefault="0013161E" w:rsidP="0013161E">
      <w:pPr>
        <w:pStyle w:val="Body"/>
        <w:tabs>
          <w:tab w:val="left" w:pos="432"/>
        </w:tabs>
        <w:rPr>
          <w:rFonts w:ascii="Arial" w:hAnsi="Arial" w:cs="Arial"/>
          <w:sz w:val="20"/>
          <w:szCs w:val="20"/>
          <w:lang w:val="en-US"/>
        </w:rPr>
      </w:pPr>
      <w:r>
        <w:rPr>
          <w:rFonts w:ascii="Arial" w:hAnsi="Arial"/>
          <w:sz w:val="20"/>
          <w:szCs w:val="20"/>
          <w:lang w:val="en-US"/>
        </w:rPr>
        <w:tab/>
      </w:r>
      <w:r w:rsidR="00DD4852">
        <w:rPr>
          <w:rFonts w:ascii="Arial" w:hAnsi="Arial"/>
          <w:sz w:val="20"/>
          <w:szCs w:val="20"/>
          <w:lang w:val="en-US"/>
        </w:rPr>
        <w:t xml:space="preserve">Rodents maximize energy intake by selecting forage with high nitrogen, lipid, and moisture contents (Stephens and Krebs 1986), but it is increasingly recognized that consumers trade off energetic gains to minimize metabolic costs from secondary metabolites like </w:t>
      </w:r>
      <w:r w:rsidR="00DD4852" w:rsidRPr="00BD6DCC">
        <w:rPr>
          <w:rFonts w:ascii="Arial" w:hAnsi="Arial"/>
          <w:sz w:val="20"/>
          <w:szCs w:val="20"/>
          <w:lang w:val="en-US"/>
        </w:rPr>
        <w:t>tannins or polyphenols (</w:t>
      </w:r>
      <w:proofErr w:type="spellStart"/>
      <w:r w:rsidR="00DD4852" w:rsidRPr="00BD6DCC">
        <w:rPr>
          <w:rFonts w:ascii="Arial" w:hAnsi="Arial"/>
          <w:sz w:val="20"/>
          <w:szCs w:val="20"/>
          <w:lang w:val="en-US"/>
        </w:rPr>
        <w:t>Iason</w:t>
      </w:r>
      <w:proofErr w:type="spellEnd"/>
      <w:r w:rsidR="00DD4852" w:rsidRPr="00BD6DCC">
        <w:rPr>
          <w:rFonts w:ascii="Arial" w:hAnsi="Arial"/>
          <w:sz w:val="20"/>
          <w:szCs w:val="20"/>
          <w:lang w:val="en-US"/>
        </w:rPr>
        <w:t xml:space="preserve"> 2005, Wang and Chen 2009). We will assess these tradeoffs and their effect on consumer fitness by generating nutritional trait data for ~40 plant species, including 25 common perennials (shrubs/forbs/grasses) and ~15 common annuals (forbs/grasses) that combined make up &gt;99% of ANPP at our study site. </w:t>
      </w:r>
      <w:r w:rsidR="00DD4852">
        <w:rPr>
          <w:rFonts w:ascii="Arial" w:hAnsi="Arial"/>
          <w:sz w:val="20"/>
          <w:szCs w:val="20"/>
          <w:lang w:val="en-US"/>
        </w:rPr>
        <w:t xml:space="preserve">It is anticipated that as a consequence of this species diversity, forage phytochemical composition will be equally diverse. thus, we will employ an </w:t>
      </w:r>
      <w:proofErr w:type="spellStart"/>
      <w:r w:rsidR="00DD4852">
        <w:rPr>
          <w:rFonts w:ascii="Arial" w:hAnsi="Arial"/>
          <w:sz w:val="20"/>
          <w:szCs w:val="20"/>
          <w:lang w:val="en-US"/>
        </w:rPr>
        <w:t>untargeted</w:t>
      </w:r>
      <w:proofErr w:type="spellEnd"/>
      <w:r w:rsidR="00DD4852">
        <w:rPr>
          <w:rFonts w:ascii="Arial" w:hAnsi="Arial"/>
          <w:sz w:val="20"/>
          <w:szCs w:val="20"/>
          <w:lang w:val="en-US"/>
        </w:rPr>
        <w:t xml:space="preserve"> </w:t>
      </w:r>
      <w:proofErr w:type="spellStart"/>
      <w:r w:rsidR="00DD4852">
        <w:rPr>
          <w:rFonts w:ascii="Arial" w:hAnsi="Arial"/>
          <w:sz w:val="20"/>
          <w:szCs w:val="20"/>
          <w:lang w:val="en-US"/>
        </w:rPr>
        <w:t>metabolomics</w:t>
      </w:r>
      <w:proofErr w:type="spellEnd"/>
      <w:r w:rsidR="00DD4852">
        <w:rPr>
          <w:rFonts w:ascii="Arial" w:hAnsi="Arial"/>
          <w:sz w:val="20"/>
          <w:szCs w:val="20"/>
          <w:lang w:val="en-US"/>
        </w:rPr>
        <w:t xml:space="preserve"> approach to i) detect complete secondary metabolite profiles for the investigated species and ii) identify intra- and inter-species patterns of chemical composition implicated in consumer fitness, which are likely affiliated with temporal shifts in forage quality. </w:t>
      </w:r>
      <w:r w:rsidR="00DD4852" w:rsidRPr="00BD6DCC">
        <w:rPr>
          <w:rFonts w:ascii="Arial" w:hAnsi="Arial"/>
          <w:sz w:val="20"/>
          <w:szCs w:val="20"/>
          <w:lang w:val="en-US"/>
        </w:rPr>
        <w:t>Plants will be sampled a</w:t>
      </w:r>
      <w:r w:rsidR="00DD4852">
        <w:rPr>
          <w:rFonts w:ascii="Arial" w:hAnsi="Arial"/>
          <w:sz w:val="20"/>
          <w:szCs w:val="20"/>
          <w:lang w:val="en-US"/>
        </w:rPr>
        <w:t>t least 2x</w:t>
      </w:r>
      <w:r w:rsidR="00DD4852" w:rsidRPr="00BD6DCC">
        <w:rPr>
          <w:rFonts w:ascii="Arial" w:hAnsi="Arial"/>
          <w:sz w:val="20"/>
          <w:szCs w:val="20"/>
          <w:lang w:val="en-US"/>
        </w:rPr>
        <w:t xml:space="preserve"> per year on each trapping web: first in Apr</w:t>
      </w:r>
      <w:r w:rsidR="00DD4852" w:rsidRPr="00BD6DCC">
        <w:rPr>
          <w:rFonts w:ascii="Arial" w:hAnsi="Arial"/>
          <w:sz w:val="20"/>
          <w:szCs w:val="20"/>
        </w:rPr>
        <w:t>–</w:t>
      </w:r>
      <w:r w:rsidR="00DD4852" w:rsidRPr="00BD6DCC">
        <w:rPr>
          <w:rFonts w:ascii="Arial" w:hAnsi="Arial"/>
          <w:sz w:val="20"/>
          <w:szCs w:val="20"/>
          <w:lang w:val="en-US"/>
        </w:rPr>
        <w:t xml:space="preserve">May when spring production peaks </w:t>
      </w:r>
      <w:r w:rsidR="00DD4852" w:rsidRPr="00BD6DCC">
        <w:rPr>
          <w:rFonts w:ascii="Arial" w:hAnsi="Arial"/>
          <w:sz w:val="20"/>
          <w:szCs w:val="20"/>
          <w:lang w:val="en-US"/>
        </w:rPr>
        <w:lastRenderedPageBreak/>
        <w:t>and again in Sep</w:t>
      </w:r>
      <w:r w:rsidR="00DD4852" w:rsidRPr="00BD6DCC">
        <w:rPr>
          <w:rFonts w:ascii="Arial" w:hAnsi="Arial"/>
          <w:sz w:val="20"/>
          <w:szCs w:val="20"/>
        </w:rPr>
        <w:t>–</w:t>
      </w:r>
      <w:r w:rsidR="00DD4852" w:rsidRPr="00BD6DCC">
        <w:rPr>
          <w:rFonts w:ascii="Arial" w:hAnsi="Arial"/>
          <w:sz w:val="20"/>
          <w:szCs w:val="20"/>
          <w:lang w:val="en-US"/>
        </w:rPr>
        <w:t>Oct when summer production peaks. We will sample leaves and seeds from 5 plant</w:t>
      </w:r>
      <w:r w:rsidR="00DD4852">
        <w:rPr>
          <w:rFonts w:ascii="Arial" w:hAnsi="Arial"/>
          <w:sz w:val="20"/>
          <w:szCs w:val="20"/>
          <w:lang w:val="en-US"/>
        </w:rPr>
        <w:t>s</w:t>
      </w:r>
      <w:r w:rsidR="00DD4852" w:rsidRPr="00BD6DCC">
        <w:rPr>
          <w:rFonts w:ascii="Arial" w:hAnsi="Arial"/>
          <w:sz w:val="20"/>
          <w:szCs w:val="20"/>
          <w:lang w:val="en-US"/>
        </w:rPr>
        <w:t xml:space="preserve"> per species per season in the first two years of the project; we will rely on plant isotope data being generated by the </w:t>
      </w:r>
      <w:r w:rsidR="00DD4852">
        <w:rPr>
          <w:rFonts w:ascii="Arial" w:hAnsi="Arial"/>
          <w:sz w:val="20"/>
          <w:szCs w:val="20"/>
          <w:lang w:val="en-US"/>
        </w:rPr>
        <w:t>SEV-</w:t>
      </w:r>
      <w:r w:rsidR="00DD4852" w:rsidRPr="00BD6DCC">
        <w:rPr>
          <w:rFonts w:ascii="Arial" w:hAnsi="Arial"/>
          <w:sz w:val="20"/>
          <w:szCs w:val="20"/>
          <w:lang w:val="en-US"/>
        </w:rPr>
        <w:t xml:space="preserve">LTER program for the third field season. We anticipate this will produce ~375 samples </w:t>
      </w:r>
      <w:r w:rsidR="00DD4852" w:rsidRPr="00BD6DCC">
        <w:rPr>
          <w:rFonts w:ascii="Arial" w:hAnsi="Arial" w:cs="Arial"/>
          <w:sz w:val="20"/>
          <w:szCs w:val="20"/>
          <w:lang w:val="en-US"/>
        </w:rPr>
        <w:t xml:space="preserve">per year (750 samples total). We will measure </w:t>
      </w:r>
      <w:r w:rsidR="00DD4852" w:rsidRPr="00BD6DCC">
        <w:rPr>
          <w:rFonts w:ascii="Symbol" w:eastAsia="Arial" w:hAnsi="Symbol" w:cs="Arial"/>
          <w:sz w:val="20"/>
          <w:szCs w:val="20"/>
          <w:lang w:val="en-US"/>
        </w:rPr>
        <w:t></w:t>
      </w:r>
      <w:r w:rsidR="00DD4852" w:rsidRPr="00BD6DCC">
        <w:rPr>
          <w:rFonts w:ascii="Arial" w:eastAsia="Arial" w:hAnsi="Arial" w:cs="Arial"/>
          <w:sz w:val="20"/>
          <w:szCs w:val="20"/>
          <w:vertAlign w:val="superscript"/>
          <w:lang w:val="en-US"/>
        </w:rPr>
        <w:t>13</w:t>
      </w:r>
      <w:r w:rsidR="00DD4852" w:rsidRPr="00BD6DCC">
        <w:rPr>
          <w:rFonts w:ascii="Arial" w:eastAsia="Arial" w:hAnsi="Arial" w:cs="Arial"/>
          <w:sz w:val="20"/>
          <w:szCs w:val="20"/>
          <w:lang w:val="en-US"/>
        </w:rPr>
        <w:t xml:space="preserve">C </w:t>
      </w:r>
      <w:r w:rsidR="00DD4852" w:rsidRPr="00BD6DCC">
        <w:rPr>
          <w:rFonts w:ascii="Arial" w:hAnsi="Arial" w:cs="Arial"/>
          <w:sz w:val="20"/>
          <w:szCs w:val="20"/>
          <w:lang w:val="sv-SE"/>
        </w:rPr>
        <w:t xml:space="preserve">and </w:t>
      </w:r>
      <w:r w:rsidR="00DD4852" w:rsidRPr="00BD6DCC">
        <w:rPr>
          <w:rFonts w:ascii="Symbol" w:eastAsia="Arial" w:hAnsi="Symbol" w:cs="Arial"/>
          <w:sz w:val="20"/>
          <w:szCs w:val="20"/>
          <w:lang w:val="en-US"/>
        </w:rPr>
        <w:t></w:t>
      </w:r>
      <w:r w:rsidR="00DD4852" w:rsidRPr="00BD6DCC">
        <w:rPr>
          <w:rFonts w:ascii="Arial" w:eastAsia="Arial" w:hAnsi="Arial" w:cs="Arial"/>
          <w:sz w:val="20"/>
          <w:szCs w:val="20"/>
          <w:vertAlign w:val="superscript"/>
          <w:lang w:val="en-US"/>
        </w:rPr>
        <w:t>15</w:t>
      </w:r>
      <w:r w:rsidR="00DD4852" w:rsidRPr="00BD6DCC">
        <w:rPr>
          <w:rFonts w:ascii="Arial" w:eastAsia="Arial" w:hAnsi="Arial" w:cs="Arial"/>
          <w:sz w:val="20"/>
          <w:szCs w:val="20"/>
          <w:lang w:val="en-US"/>
        </w:rPr>
        <w:t xml:space="preserve">N </w:t>
      </w:r>
      <w:r w:rsidR="00DD4852" w:rsidRPr="00BD6DCC">
        <w:rPr>
          <w:rFonts w:ascii="Arial" w:hAnsi="Arial" w:cs="Arial"/>
          <w:sz w:val="20"/>
          <w:szCs w:val="20"/>
          <w:lang w:val="en-US"/>
        </w:rPr>
        <w:t xml:space="preserve">values as well as nitrogen content of arthropods captured in pitfall traps to build DNA reference libraries for </w:t>
      </w:r>
      <w:r w:rsidR="00DD4852">
        <w:rPr>
          <w:rFonts w:ascii="Arial" w:hAnsi="Arial" w:cs="Arial"/>
          <w:sz w:val="20"/>
          <w:szCs w:val="20"/>
          <w:lang w:val="en-US"/>
        </w:rPr>
        <w:t>DNA</w:t>
      </w:r>
      <w:r w:rsidR="00DD4852" w:rsidRPr="00BD6DCC">
        <w:rPr>
          <w:rFonts w:ascii="Arial" w:hAnsi="Arial" w:cs="Arial"/>
          <w:sz w:val="20"/>
          <w:szCs w:val="20"/>
          <w:lang w:val="en-US"/>
        </w:rPr>
        <w:t xml:space="preserve"> metabarcoding.</w:t>
      </w:r>
    </w:p>
    <w:p w14:paraId="289589BB" w14:textId="7F9D8BCB" w:rsidR="009F1E81" w:rsidRDefault="009F1E81" w:rsidP="0013161E">
      <w:pPr>
        <w:pStyle w:val="Body"/>
        <w:tabs>
          <w:tab w:val="left" w:pos="432"/>
        </w:tabs>
        <w:rPr>
          <w:rFonts w:ascii="Arial" w:hAnsi="Arial" w:cs="Arial"/>
          <w:sz w:val="20"/>
          <w:szCs w:val="20"/>
          <w:lang w:val="en-US"/>
        </w:rPr>
      </w:pPr>
    </w:p>
    <w:p w14:paraId="5A08F789" w14:textId="24340CE7" w:rsidR="009F1E81" w:rsidRDefault="009F1E81" w:rsidP="0013161E">
      <w:pPr>
        <w:pStyle w:val="Body"/>
        <w:tabs>
          <w:tab w:val="left" w:pos="432"/>
        </w:tabs>
        <w:rPr>
          <w:rFonts w:ascii="Arial" w:hAnsi="Arial"/>
          <w:sz w:val="20"/>
          <w:szCs w:val="20"/>
          <w:lang w:val="en-US"/>
        </w:rPr>
      </w:pPr>
      <w:r>
        <w:rPr>
          <w:rFonts w:ascii="Arial" w:hAnsi="Arial" w:cs="Arial"/>
          <w:sz w:val="20"/>
          <w:szCs w:val="20"/>
          <w:lang w:val="en-US"/>
        </w:rPr>
        <w:tab/>
      </w:r>
      <w:r w:rsidR="00DD4852">
        <w:rPr>
          <w:rFonts w:ascii="Arial" w:hAnsi="Arial" w:cs="Arial"/>
          <w:sz w:val="20"/>
          <w:szCs w:val="20"/>
          <w:lang w:val="en-US"/>
        </w:rPr>
        <w:t xml:space="preserve">To assess leaf and seed phytochemical diversity and hone in on compounds or classes of compounds that are underlying foraging strategies we will use </w:t>
      </w:r>
      <w:r w:rsidR="00DD4852" w:rsidRPr="00B308C0">
        <w:rPr>
          <w:rFonts w:ascii="Arial" w:hAnsi="Arial" w:cs="Arial"/>
          <w:sz w:val="20"/>
          <w:szCs w:val="20"/>
          <w:vertAlign w:val="superscript"/>
          <w:lang w:val="en-US"/>
        </w:rPr>
        <w:t>1</w:t>
      </w:r>
      <w:r w:rsidR="00DD4852">
        <w:rPr>
          <w:rFonts w:ascii="Arial" w:hAnsi="Arial" w:cs="Arial"/>
          <w:sz w:val="20"/>
          <w:szCs w:val="20"/>
          <w:lang w:val="en-US"/>
        </w:rPr>
        <w:t xml:space="preserve">H NMR spectroscopy and a network analysis data approach. The results will then </w:t>
      </w:r>
      <w:r w:rsidR="00DD4852" w:rsidRPr="00E43205">
        <w:rPr>
          <w:rFonts w:ascii="Arial" w:hAnsi="Arial"/>
          <w:iCs/>
          <w:sz w:val="20"/>
          <w:szCs w:val="20"/>
          <w:lang w:val="en-US"/>
        </w:rPr>
        <w:t xml:space="preserve">be used in GLMMs to </w:t>
      </w:r>
      <w:r w:rsidR="00DD4852">
        <w:rPr>
          <w:rFonts w:ascii="Arial" w:hAnsi="Arial"/>
          <w:iCs/>
          <w:sz w:val="20"/>
          <w:szCs w:val="20"/>
          <w:lang w:val="en-US"/>
        </w:rPr>
        <w:t>determine</w:t>
      </w:r>
      <w:r w:rsidR="00DD4852" w:rsidRPr="00E43205">
        <w:rPr>
          <w:rFonts w:ascii="Arial" w:hAnsi="Arial"/>
          <w:iCs/>
          <w:sz w:val="20"/>
          <w:szCs w:val="20"/>
          <w:lang w:val="en-US"/>
        </w:rPr>
        <w:t xml:space="preserve"> the influence of specific </w:t>
      </w:r>
      <w:r w:rsidR="00DD4852">
        <w:rPr>
          <w:rFonts w:ascii="Arial" w:hAnsi="Arial"/>
          <w:iCs/>
          <w:sz w:val="20"/>
          <w:szCs w:val="20"/>
          <w:lang w:val="en-US"/>
        </w:rPr>
        <w:t xml:space="preserve">plant </w:t>
      </w:r>
      <w:r w:rsidR="00DD4852" w:rsidRPr="00E43205">
        <w:rPr>
          <w:rFonts w:ascii="Arial" w:hAnsi="Arial"/>
          <w:iCs/>
          <w:sz w:val="20"/>
          <w:szCs w:val="20"/>
          <w:lang w:val="en-US"/>
        </w:rPr>
        <w:t>chemotypes on consumer feeding habits and fitness, as well as microbiome richness.</w:t>
      </w:r>
      <w:r w:rsidR="00DD4852">
        <w:rPr>
          <w:rFonts w:ascii="Arial" w:hAnsi="Arial"/>
          <w:iCs/>
          <w:sz w:val="20"/>
          <w:szCs w:val="20"/>
          <w:lang w:val="en-US"/>
        </w:rPr>
        <w:t xml:space="preserve"> This data processing structure will not only allow us to reveal climate-induced shifts in plant chemical diversity—an understudied area in and of itself—but also determine which features of that diversity underly complex consumer foraging dynamics.</w:t>
      </w:r>
    </w:p>
    <w:p w14:paraId="7EB48FC2" w14:textId="77777777" w:rsidR="00E12209" w:rsidRPr="00BD6DCC" w:rsidRDefault="00E12209" w:rsidP="00422CBC">
      <w:pPr>
        <w:pStyle w:val="Body"/>
        <w:tabs>
          <w:tab w:val="left" w:pos="432"/>
        </w:tabs>
        <w:rPr>
          <w:rFonts w:ascii="Arial" w:hAnsi="Arial" w:cs="Arial"/>
        </w:rPr>
      </w:pPr>
    </w:p>
    <w:p w14:paraId="3E78BF5D" w14:textId="6F6C0BC9" w:rsidR="00E3318F" w:rsidRDefault="00B8205C" w:rsidP="00EB73B1">
      <w:pPr>
        <w:pStyle w:val="Body"/>
        <w:widowControl w:val="0"/>
        <w:tabs>
          <w:tab w:val="left" w:pos="432"/>
        </w:tabs>
        <w:suppressAutoHyphens/>
        <w:rPr>
          <w:rFonts w:ascii="Arial" w:hAnsi="Arial"/>
          <w:sz w:val="20"/>
          <w:szCs w:val="20"/>
          <w:lang w:val="en-US"/>
        </w:rPr>
      </w:pPr>
      <w:r>
        <w:rPr>
          <w:rFonts w:ascii="Arial" w:hAnsi="Arial"/>
          <w:sz w:val="20"/>
          <w:szCs w:val="20"/>
          <w:lang w:val="en-US"/>
        </w:rPr>
        <w:tab/>
        <w:t>To understand how gut microbiomes vary with diet and condition, we will measure gut microbial richness and composition in conjunction with fecal DNA metabarcoding. The fieldwork and initial laboratory protocols used for dietary DNA metabarcoding and gut microbiome profiling are identical in terms of sample collection and DNA extraction (Kartzinel et al. 2019). Evaluating diet-microbiome linkages requires only the additional amplification and sequencing of a bacterial DNA marker and the use of bioinformatic pipelines that are tailored to microbiome data (Kartzinel et al. 2019).</w:t>
      </w:r>
    </w:p>
    <w:p w14:paraId="1F0D09D8" w14:textId="77777777" w:rsidR="00B8205C" w:rsidRDefault="00B8205C" w:rsidP="00EB73B1">
      <w:pPr>
        <w:pStyle w:val="Body"/>
        <w:widowControl w:val="0"/>
        <w:tabs>
          <w:tab w:val="left" w:pos="432"/>
        </w:tabs>
        <w:suppressAutoHyphens/>
        <w:rPr>
          <w:rFonts w:ascii="Arial" w:hAnsi="Arial"/>
          <w:sz w:val="20"/>
          <w:szCs w:val="20"/>
          <w:highlight w:val="yellow"/>
          <w:lang w:val="en-US"/>
        </w:rPr>
      </w:pPr>
    </w:p>
    <w:p w14:paraId="22E4EB68" w14:textId="5BDDC1AD" w:rsidR="00B8205C" w:rsidRDefault="00B8205C" w:rsidP="00B8205C">
      <w:pPr>
        <w:pStyle w:val="Body"/>
        <w:widowControl w:val="0"/>
        <w:tabs>
          <w:tab w:val="left" w:pos="432"/>
        </w:tabs>
        <w:suppressAutoHyphens/>
        <w:rPr>
          <w:rFonts w:ascii="Arial" w:hAnsi="Arial"/>
          <w:sz w:val="20"/>
          <w:szCs w:val="20"/>
          <w:lang w:val="en-US"/>
        </w:rPr>
      </w:pPr>
      <w:r>
        <w:rPr>
          <w:rFonts w:ascii="Arial" w:hAnsi="Arial"/>
          <w:sz w:val="20"/>
          <w:szCs w:val="20"/>
          <w:lang w:val="en-US"/>
        </w:rPr>
        <w:tab/>
        <w:t xml:space="preserve">To assess how diet quality interacts with resource selection to influence physiology, fitness, and population dynamics, we will quantify resource use metrics from Q1 as a function of plant and arthropod nutritional traits. Specifically, we will use GLMMs to compare foraging strategies (RINI, </w:t>
      </w:r>
      <w:proofErr w:type="spellStart"/>
      <w:r>
        <w:rPr>
          <w:rFonts w:ascii="Arial" w:hAnsi="Arial"/>
          <w:sz w:val="20"/>
          <w:szCs w:val="20"/>
          <w:lang w:val="en-US"/>
        </w:rPr>
        <w:t>omnivory</w:t>
      </w:r>
      <w:proofErr w:type="spellEnd"/>
      <w:r>
        <w:rPr>
          <w:rFonts w:ascii="Arial" w:hAnsi="Arial"/>
          <w:sz w:val="20"/>
          <w:szCs w:val="20"/>
          <w:lang w:val="en-US"/>
        </w:rPr>
        <w:t xml:space="preserve">) as a function of plant (nitrogen content, secondary metabolites, NSCs) and arthropod (nitrogen and relative lipid content) dietary traits to understand tradeoffs between foraging specialization, generalization, and the nutritional content of diets. Further, we will compare FOO, RRA, and proportional diets from isotopic mixing models as a function of plant nutritional traits to quantify the impact of specific resources on forage selection and assimilation. Next, we will quantify consumer body condition (% body fat, Fig. 5) as a function of nutritional traits, foraging strategies, and the proportional use of specific resources to examine how forage quality and selection impact consumer physiology. Similarly, we will assess how diets influence gut microbiomes (and vice versa) by quantifying individual foraging strategies and proportional consumption of different prey groups via FOO, RRA, and isotopic mixing models as a function of gut microbial richness and diversity. We will also examine interactions between gut microbial communities and plant nutritional traits to understand how forage quality and microbiomes interact to drive consumer foraging strategies and proportional resource use. All GLMMs will include individuals nested within seasons, years, and families to account for pseudo-replication and to assess the hierarchical nature of consumer foraging strategies as related to phylogeny and spatiotemporal scale. </w:t>
      </w:r>
    </w:p>
    <w:p w14:paraId="4327BB5D" w14:textId="77777777" w:rsidR="00B8205C" w:rsidRDefault="00B8205C" w:rsidP="00B8205C">
      <w:pPr>
        <w:pStyle w:val="Body"/>
        <w:widowControl w:val="0"/>
        <w:tabs>
          <w:tab w:val="left" w:pos="432"/>
        </w:tabs>
        <w:suppressAutoHyphens/>
        <w:rPr>
          <w:rFonts w:ascii="Arial" w:hAnsi="Arial"/>
          <w:sz w:val="20"/>
          <w:szCs w:val="20"/>
          <w:lang w:val="en-US"/>
        </w:rPr>
      </w:pPr>
    </w:p>
    <w:p w14:paraId="664BBCAB" w14:textId="255EC7B7" w:rsidR="00B8205C" w:rsidRDefault="00B8205C" w:rsidP="00B8205C">
      <w:pPr>
        <w:pStyle w:val="Body"/>
        <w:widowControl w:val="0"/>
        <w:tabs>
          <w:tab w:val="left" w:pos="432"/>
        </w:tabs>
        <w:suppressAutoHyphens/>
        <w:rPr>
          <w:rFonts w:ascii="Arial" w:hAnsi="Arial"/>
          <w:sz w:val="20"/>
          <w:szCs w:val="20"/>
          <w:lang w:val="en-US"/>
        </w:rPr>
      </w:pPr>
      <w:r>
        <w:rPr>
          <w:rFonts w:ascii="Arial" w:hAnsi="Arial"/>
          <w:sz w:val="20"/>
          <w:szCs w:val="20"/>
          <w:lang w:val="en-US"/>
        </w:rPr>
        <w:tab/>
        <w:t xml:space="preserve">To understand the impact of consumer foraging on population dynamics, we will use capture-mark-recapture models employed in the R package </w:t>
      </w:r>
      <w:proofErr w:type="spellStart"/>
      <w:r>
        <w:rPr>
          <w:rFonts w:ascii="Arial" w:hAnsi="Arial"/>
          <w:sz w:val="20"/>
          <w:szCs w:val="20"/>
          <w:lang w:val="en-US"/>
        </w:rPr>
        <w:t>RMark</w:t>
      </w:r>
      <w:proofErr w:type="spellEnd"/>
      <w:r>
        <w:rPr>
          <w:rFonts w:ascii="Arial" w:hAnsi="Arial"/>
          <w:sz w:val="20"/>
          <w:szCs w:val="20"/>
          <w:lang w:val="en-US"/>
        </w:rPr>
        <w:t xml:space="preserve"> (</w:t>
      </w:r>
      <w:proofErr w:type="spellStart"/>
      <w:r>
        <w:rPr>
          <w:rFonts w:ascii="Arial" w:hAnsi="Arial"/>
          <w:sz w:val="20"/>
          <w:szCs w:val="20"/>
          <w:lang w:val="en-US"/>
        </w:rPr>
        <w:t>Laake</w:t>
      </w:r>
      <w:proofErr w:type="spellEnd"/>
      <w:r>
        <w:rPr>
          <w:rFonts w:ascii="Arial" w:hAnsi="Arial"/>
          <w:sz w:val="20"/>
          <w:szCs w:val="20"/>
          <w:lang w:val="en-US"/>
        </w:rPr>
        <w:t xml:space="preserve"> 2013). </w:t>
      </w:r>
      <w:r w:rsidR="00ED324B">
        <w:rPr>
          <w:rFonts w:ascii="Arial" w:hAnsi="Arial"/>
          <w:sz w:val="20"/>
          <w:szCs w:val="20"/>
          <w:lang w:val="en-US"/>
        </w:rPr>
        <w:t>As in</w:t>
      </w:r>
      <w:r>
        <w:rPr>
          <w:rFonts w:ascii="Arial" w:hAnsi="Arial"/>
          <w:sz w:val="20"/>
          <w:szCs w:val="20"/>
          <w:lang w:val="en-US"/>
        </w:rPr>
        <w:t xml:space="preserve"> Fig</w:t>
      </w:r>
      <w:r w:rsidR="003B3A7B">
        <w:rPr>
          <w:rFonts w:ascii="Arial" w:hAnsi="Arial"/>
          <w:sz w:val="20"/>
          <w:szCs w:val="20"/>
          <w:lang w:val="en-US"/>
        </w:rPr>
        <w:t>ure</w:t>
      </w:r>
      <w:r>
        <w:rPr>
          <w:rFonts w:ascii="Arial" w:hAnsi="Arial"/>
          <w:sz w:val="20"/>
          <w:szCs w:val="20"/>
          <w:lang w:val="en-US"/>
        </w:rPr>
        <w:t xml:space="preserve"> 6, we will first use our 8 years of mark-recapture data in a </w:t>
      </w:r>
      <w:proofErr w:type="spellStart"/>
      <w:r>
        <w:rPr>
          <w:rFonts w:ascii="Arial" w:hAnsi="Arial"/>
          <w:sz w:val="20"/>
          <w:szCs w:val="20"/>
          <w:lang w:val="en-US"/>
        </w:rPr>
        <w:t>Cormack-Jolly-Seber</w:t>
      </w:r>
      <w:proofErr w:type="spellEnd"/>
      <w:r>
        <w:rPr>
          <w:rFonts w:ascii="Arial" w:hAnsi="Arial"/>
          <w:sz w:val="20"/>
          <w:szCs w:val="20"/>
          <w:lang w:val="en-US"/>
        </w:rPr>
        <w:t xml:space="preserve"> (CJS) model to quantify apparent survival as a function of proportional resource use, nutritional content of diet, microbiome diversity, and consumer body condition, as well as their interactions. Next, we will quantify the impact of resource quality and quantity on population-level parameters like abundance, recruitment, and population growth (λ) using </w:t>
      </w:r>
      <w:proofErr w:type="spellStart"/>
      <w:r>
        <w:rPr>
          <w:rFonts w:ascii="Arial" w:hAnsi="Arial"/>
          <w:sz w:val="20"/>
          <w:szCs w:val="20"/>
          <w:lang w:val="en-US"/>
        </w:rPr>
        <w:t>Pradel’s</w:t>
      </w:r>
      <w:proofErr w:type="spellEnd"/>
      <w:r>
        <w:rPr>
          <w:rFonts w:ascii="Arial" w:hAnsi="Arial"/>
          <w:sz w:val="20"/>
          <w:szCs w:val="20"/>
          <w:lang w:val="en-US"/>
        </w:rPr>
        <w:t xml:space="preserve"> Robust Design model (</w:t>
      </w:r>
      <w:proofErr w:type="spellStart"/>
      <w:r>
        <w:rPr>
          <w:rFonts w:ascii="Arial" w:hAnsi="Arial"/>
          <w:sz w:val="20"/>
          <w:szCs w:val="20"/>
          <w:lang w:val="en-US"/>
        </w:rPr>
        <w:t>Pradel</w:t>
      </w:r>
      <w:proofErr w:type="spellEnd"/>
      <w:r>
        <w:rPr>
          <w:rFonts w:ascii="Arial" w:hAnsi="Arial"/>
          <w:sz w:val="20"/>
          <w:szCs w:val="20"/>
          <w:lang w:val="en-US"/>
        </w:rPr>
        <w:t xml:space="preserve"> 1996). This approach uses repeated sampling nested within primary sampling intervals to quantify abundance and then estimates population growth and recruitment as changes in abundance between sampling intervals. We will estimate all parameters at both monthly and yearly intervals, and we will use the above metrics of resource quantity (ANPP), resource quality, and population-level foraging variation as covariates to link population dynamics to resource use.</w:t>
      </w:r>
    </w:p>
    <w:p w14:paraId="0D5AC968" w14:textId="77777777" w:rsidR="00FD7481" w:rsidRPr="00C55354" w:rsidRDefault="00FD7481" w:rsidP="00E91BB8">
      <w:pPr>
        <w:pStyle w:val="Body"/>
        <w:widowControl w:val="0"/>
        <w:tabs>
          <w:tab w:val="left" w:pos="432"/>
        </w:tabs>
        <w:suppressAutoHyphens/>
        <w:rPr>
          <w:rFonts w:ascii="Arial" w:hAnsi="Arial"/>
          <w:sz w:val="20"/>
          <w:szCs w:val="20"/>
          <w:lang w:val="en-US"/>
        </w:rPr>
      </w:pPr>
    </w:p>
    <w:p w14:paraId="2EB9FEF1" w14:textId="23A21C3D" w:rsidR="00E91BB8" w:rsidRPr="00EF4488" w:rsidRDefault="00E91BB8" w:rsidP="00E91BB8">
      <w:pPr>
        <w:pStyle w:val="Body"/>
        <w:widowControl w:val="0"/>
        <w:tabs>
          <w:tab w:val="left" w:pos="432"/>
        </w:tabs>
        <w:suppressAutoHyphens/>
        <w:rPr>
          <w:rFonts w:ascii="Arial" w:hAnsi="Arial"/>
          <w:b/>
          <w:bCs/>
          <w:i/>
          <w:iCs/>
          <w:sz w:val="20"/>
          <w:szCs w:val="20"/>
          <w:lang w:val="en-US"/>
        </w:rPr>
      </w:pPr>
      <w:r w:rsidRPr="00C55354">
        <w:rPr>
          <w:rFonts w:ascii="Arial" w:hAnsi="Arial"/>
          <w:b/>
          <w:bCs/>
          <w:i/>
          <w:iCs/>
          <w:sz w:val="20"/>
          <w:szCs w:val="20"/>
          <w:lang w:val="en-US"/>
        </w:rPr>
        <w:t>Predictions.</w:t>
      </w:r>
      <w:r w:rsidR="00EF4488">
        <w:rPr>
          <w:rFonts w:ascii="Arial" w:hAnsi="Arial"/>
          <w:b/>
          <w:bCs/>
          <w:i/>
          <w:iCs/>
          <w:sz w:val="20"/>
          <w:szCs w:val="20"/>
          <w:lang w:val="en-US"/>
        </w:rPr>
        <w:t xml:space="preserve"> </w:t>
      </w:r>
      <w:r w:rsidR="004C2042" w:rsidRPr="00EA70CF">
        <w:rPr>
          <w:rFonts w:ascii="Arial" w:eastAsia="Arial" w:hAnsi="Arial" w:cs="Arial"/>
          <w:sz w:val="20"/>
          <w:szCs w:val="20"/>
          <w:lang w:val="en-US"/>
        </w:rPr>
        <w:t xml:space="preserve">We predict that </w:t>
      </w:r>
      <w:r w:rsidR="004C2042">
        <w:rPr>
          <w:rFonts w:ascii="Arial" w:eastAsia="Arial" w:hAnsi="Arial" w:cs="Arial"/>
          <w:sz w:val="20"/>
          <w:szCs w:val="20"/>
          <w:lang w:val="en-US"/>
        </w:rPr>
        <w:t>prey nutritional traits will significantly influence diet composition, such that consumers forage optimally to maximize energy intake while minimizing secondary compounds that require substantial metabolic processing (Stephens and Krebs 1986). We also predict that specialist foraging strategies will target high quality, low toxin diets, while generalist foragers will consume a variety of intermediate plant resources</w:t>
      </w:r>
      <w:r w:rsidR="0070319F">
        <w:rPr>
          <w:rFonts w:ascii="Arial" w:eastAsia="Arial" w:hAnsi="Arial" w:cs="Arial"/>
          <w:sz w:val="20"/>
          <w:szCs w:val="20"/>
          <w:lang w:val="en-US"/>
        </w:rPr>
        <w:t xml:space="preserve">; </w:t>
      </w:r>
      <w:r w:rsidR="004C2042">
        <w:rPr>
          <w:rFonts w:ascii="Arial" w:eastAsia="Arial" w:hAnsi="Arial" w:cs="Arial"/>
          <w:sz w:val="20"/>
          <w:szCs w:val="20"/>
          <w:lang w:val="en-US"/>
        </w:rPr>
        <w:t>i.e., the nutritional balance and toxin dilution hypotheses</w:t>
      </w:r>
      <w:r w:rsidR="0070319F">
        <w:rPr>
          <w:rFonts w:ascii="Arial" w:eastAsia="Arial" w:hAnsi="Arial" w:cs="Arial"/>
          <w:sz w:val="20"/>
          <w:szCs w:val="20"/>
          <w:lang w:val="en-US"/>
        </w:rPr>
        <w:t xml:space="preserve"> (</w:t>
      </w:r>
      <w:proofErr w:type="spellStart"/>
      <w:r w:rsidR="004C2042">
        <w:rPr>
          <w:rFonts w:ascii="Arial" w:eastAsia="Arial" w:hAnsi="Arial" w:cs="Arial"/>
          <w:sz w:val="20"/>
          <w:szCs w:val="20"/>
          <w:lang w:val="en-US"/>
        </w:rPr>
        <w:t>Lefcheck</w:t>
      </w:r>
      <w:proofErr w:type="spellEnd"/>
      <w:r w:rsidR="004C2042">
        <w:rPr>
          <w:rFonts w:ascii="Arial" w:eastAsia="Arial" w:hAnsi="Arial" w:cs="Arial"/>
          <w:sz w:val="20"/>
          <w:szCs w:val="20"/>
          <w:lang w:val="en-US"/>
        </w:rPr>
        <w:t xml:space="preserve"> et al. </w:t>
      </w:r>
      <w:r w:rsidR="004C2042">
        <w:rPr>
          <w:rFonts w:ascii="Arial" w:eastAsia="Arial" w:hAnsi="Arial" w:cs="Arial"/>
          <w:sz w:val="20"/>
          <w:szCs w:val="20"/>
          <w:lang w:val="en-US"/>
        </w:rPr>
        <w:lastRenderedPageBreak/>
        <w:t xml:space="preserve">2013). Second, we predict that consumer body condition (% fat) will be driven by the proportional consumption of high quality, low toxin diets, but </w:t>
      </w:r>
      <w:r w:rsidR="00711793">
        <w:rPr>
          <w:rFonts w:ascii="Arial" w:eastAsia="Arial" w:hAnsi="Arial" w:cs="Arial"/>
          <w:sz w:val="20"/>
          <w:szCs w:val="20"/>
          <w:lang w:val="en-US"/>
        </w:rPr>
        <w:t xml:space="preserve">that </w:t>
      </w:r>
      <w:r w:rsidR="004C2042">
        <w:rPr>
          <w:rFonts w:ascii="Arial" w:eastAsia="Arial" w:hAnsi="Arial" w:cs="Arial"/>
          <w:sz w:val="20"/>
          <w:szCs w:val="20"/>
          <w:lang w:val="en-US"/>
        </w:rPr>
        <w:t>this relationship will be stronger in Cricetids (Fig. 5)</w:t>
      </w:r>
      <w:r w:rsidR="00A9769C">
        <w:rPr>
          <w:rFonts w:ascii="Arial" w:eastAsia="Arial" w:hAnsi="Arial" w:cs="Arial"/>
          <w:sz w:val="20"/>
          <w:szCs w:val="20"/>
          <w:lang w:val="en-US"/>
        </w:rPr>
        <w:t>,</w:t>
      </w:r>
      <w:r w:rsidR="004C2042">
        <w:rPr>
          <w:rFonts w:ascii="Arial" w:eastAsia="Arial" w:hAnsi="Arial" w:cs="Arial"/>
          <w:sz w:val="20"/>
          <w:szCs w:val="20"/>
          <w:lang w:val="en-US"/>
        </w:rPr>
        <w:t xml:space="preserve"> </w:t>
      </w:r>
      <w:r w:rsidR="00711793">
        <w:rPr>
          <w:rFonts w:ascii="Arial" w:eastAsia="Arial" w:hAnsi="Arial" w:cs="Arial"/>
          <w:sz w:val="20"/>
          <w:szCs w:val="20"/>
          <w:lang w:val="en-US"/>
        </w:rPr>
        <w:t>which store more energy as</w:t>
      </w:r>
      <w:r w:rsidR="004C2042">
        <w:rPr>
          <w:rFonts w:ascii="Arial" w:eastAsia="Arial" w:hAnsi="Arial" w:cs="Arial"/>
          <w:sz w:val="20"/>
          <w:szCs w:val="20"/>
          <w:lang w:val="en-US"/>
        </w:rPr>
        <w:t xml:space="preserve"> endogenous fat and must balance protein metabolism more readily. Third, we predict that gut microbial richness and diversity will be positively correlated with both generalist diets (RINI) and prey diversity (FFO, RRA), and that gut community composition will be highly responsive to the presence of plant secondary metabolites (Kohl et al. 2014). We also expect that quality-driven resource selection will </w:t>
      </w:r>
      <w:r w:rsidR="004E65ED">
        <w:rPr>
          <w:rFonts w:ascii="Arial" w:eastAsia="Arial" w:hAnsi="Arial" w:cs="Arial"/>
          <w:sz w:val="20"/>
          <w:szCs w:val="20"/>
          <w:lang w:val="en-US"/>
        </w:rPr>
        <w:t>shape</w:t>
      </w:r>
      <w:r w:rsidR="004C2042">
        <w:rPr>
          <w:rFonts w:ascii="Arial" w:eastAsia="Arial" w:hAnsi="Arial" w:cs="Arial"/>
          <w:sz w:val="20"/>
          <w:szCs w:val="20"/>
          <w:lang w:val="en-US"/>
        </w:rPr>
        <w:t xml:space="preserve"> consumer body condition and directly influence apparent survival across species. Lastly, we predict that population dynamics (recruitment, λ) will respond directly to not only plant resource </w:t>
      </w:r>
      <w:r w:rsidR="00C425A6">
        <w:rPr>
          <w:rFonts w:ascii="Arial" w:hAnsi="Arial"/>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66784" behindDoc="0" locked="0" layoutInCell="1" allowOverlap="1" wp14:anchorId="6F58CBB7" wp14:editId="1F1993DE">
                <wp:simplePos x="0" y="0"/>
                <wp:positionH relativeFrom="column">
                  <wp:posOffset>3168650</wp:posOffset>
                </wp:positionH>
                <wp:positionV relativeFrom="paragraph">
                  <wp:posOffset>1291753</wp:posOffset>
                </wp:positionV>
                <wp:extent cx="2833370" cy="6934835"/>
                <wp:effectExtent l="0" t="0" r="0" b="0"/>
                <wp:wrapTight wrapText="bothSides">
                  <wp:wrapPolygon edited="0">
                    <wp:start x="0" y="0"/>
                    <wp:lineTo x="0" y="14913"/>
                    <wp:lineTo x="194" y="21479"/>
                    <wp:lineTo x="21300" y="21479"/>
                    <wp:lineTo x="21300" y="0"/>
                    <wp:lineTo x="0" y="0"/>
                  </wp:wrapPolygon>
                </wp:wrapTight>
                <wp:docPr id="24" name="Group 24"/>
                <wp:cNvGraphicFramePr/>
                <a:graphic xmlns:a="http://schemas.openxmlformats.org/drawingml/2006/main">
                  <a:graphicData uri="http://schemas.microsoft.com/office/word/2010/wordprocessingGroup">
                    <wpg:wgp>
                      <wpg:cNvGrpSpPr/>
                      <wpg:grpSpPr>
                        <a:xfrm>
                          <a:off x="0" y="0"/>
                          <a:ext cx="2833370" cy="6934835"/>
                          <a:chOff x="0" y="-42536"/>
                          <a:chExt cx="2833734" cy="6794611"/>
                        </a:xfrm>
                      </wpg:grpSpPr>
                      <wps:wsp>
                        <wps:cNvPr id="11" name="Shape 1073741844"/>
                        <wps:cNvSpPr txBox="1"/>
                        <wps:spPr>
                          <a:xfrm>
                            <a:off x="7033" y="4690827"/>
                            <a:ext cx="2826701" cy="2061248"/>
                          </a:xfrm>
                          <a:prstGeom prst="rect">
                            <a:avLst/>
                          </a:prstGeom>
                          <a:noFill/>
                          <a:ln w="12700" cap="flat">
                            <a:noFill/>
                            <a:miter lim="400000"/>
                          </a:ln>
                          <a:effectLst/>
                        </wps:spPr>
                        <wps:txbx>
                          <w:txbxContent>
                            <w:p w14:paraId="1DB6925C" w14:textId="5381CD87" w:rsidR="00E506EF" w:rsidRPr="004F14D0" w:rsidRDefault="00E506EF" w:rsidP="00E506EF">
                              <w:pPr>
                                <w:pStyle w:val="Caption"/>
                                <w:tabs>
                                  <w:tab w:val="left" w:pos="1440"/>
                                  <w:tab w:val="left" w:pos="2880"/>
                                  <w:tab w:val="left" w:pos="4320"/>
                                  <w:tab w:val="left" w:pos="5760"/>
                                  <w:tab w:val="left" w:pos="7200"/>
                                </w:tabs>
                                <w:rPr>
                                  <w:rFonts w:ascii="Arial" w:hAnsi="Arial" w:cs="Arial"/>
                                  <w:sz w:val="18"/>
                                  <w:szCs w:val="18"/>
                                </w:rPr>
                              </w:pPr>
                              <w:r w:rsidRPr="00541C0C">
                                <w:rPr>
                                  <w:rFonts w:ascii="Arial" w:hAnsi="Arial" w:cs="Arial"/>
                                  <w:b/>
                                  <w:bCs/>
                                  <w:sz w:val="18"/>
                                  <w:szCs w:val="18"/>
                                </w:rPr>
                                <w:t>Figure 8.</w:t>
                              </w:r>
                              <w:r w:rsidRPr="004F14D0">
                                <w:rPr>
                                  <w:rFonts w:ascii="Arial" w:hAnsi="Arial" w:cs="Arial"/>
                                  <w:sz w:val="18"/>
                                  <w:szCs w:val="18"/>
                                </w:rPr>
                                <w:t xml:space="preserve"> </w:t>
                              </w:r>
                              <w:r w:rsidR="00FC11D7">
                                <w:rPr>
                                  <w:rFonts w:ascii="Arial" w:hAnsi="Arial" w:cs="Arial"/>
                                  <w:sz w:val="18"/>
                                  <w:szCs w:val="18"/>
                                </w:rPr>
                                <w:t>(</w:t>
                              </w:r>
                              <w:r w:rsidR="00FC11D7" w:rsidRPr="004F14D0">
                                <w:rPr>
                                  <w:rFonts w:ascii="Arial" w:hAnsi="Arial" w:cs="Arial"/>
                                  <w:sz w:val="18"/>
                                  <w:szCs w:val="18"/>
                                </w:rPr>
                                <w:t xml:space="preserve">A) Consumer </w:t>
                              </w:r>
                              <w:r w:rsidR="00FC11D7">
                                <w:rPr>
                                  <w:rFonts w:ascii="Arial" w:hAnsi="Arial" w:cs="Arial"/>
                                  <w:sz w:val="18"/>
                                  <w:szCs w:val="18"/>
                                </w:rPr>
                                <w:t xml:space="preserve">foraging </w:t>
                              </w:r>
                              <w:r w:rsidR="00FC11D7" w:rsidRPr="004F14D0">
                                <w:rPr>
                                  <w:rFonts w:ascii="Arial" w:hAnsi="Arial" w:cs="Arial"/>
                                  <w:sz w:val="18"/>
                                  <w:szCs w:val="18"/>
                                </w:rPr>
                                <w:t>niche manifold</w:t>
                              </w:r>
                              <w:r w:rsidR="00FC11D7">
                                <w:rPr>
                                  <w:rFonts w:ascii="Arial" w:hAnsi="Arial" w:cs="Arial"/>
                                  <w:sz w:val="18"/>
                                  <w:szCs w:val="18"/>
                                </w:rPr>
                                <w:t>, which is our representation of the fundamental foraging niche space</w:t>
                              </w:r>
                              <w:r w:rsidR="00FC11D7" w:rsidRPr="004F14D0">
                                <w:rPr>
                                  <w:rFonts w:ascii="Arial" w:hAnsi="Arial" w:cs="Arial"/>
                                  <w:sz w:val="18"/>
                                  <w:szCs w:val="18"/>
                                </w:rPr>
                                <w:t xml:space="preserve">. Each color denotes a </w:t>
                              </w:r>
                              <w:r w:rsidR="00FC11D7">
                                <w:rPr>
                                  <w:rFonts w:ascii="Arial" w:hAnsi="Arial" w:cs="Arial"/>
                                  <w:sz w:val="18"/>
                                  <w:szCs w:val="18"/>
                                </w:rPr>
                                <w:t xml:space="preserve">foraging </w:t>
                              </w:r>
                              <w:r w:rsidR="00FC11D7" w:rsidRPr="004F14D0">
                                <w:rPr>
                                  <w:rFonts w:ascii="Arial" w:hAnsi="Arial" w:cs="Arial"/>
                                  <w:sz w:val="18"/>
                                  <w:szCs w:val="18"/>
                                </w:rPr>
                                <w:t xml:space="preserve">strategy targeting a resource group, whereas increased opacity denotes greater targeting strength </w:t>
                              </w:r>
                              <w:r w:rsidR="00FC11D7">
                                <w:rPr>
                                  <w:rFonts w:ascii="Arial" w:hAnsi="Arial" w:cs="Arial"/>
                                  <w:sz w:val="18"/>
                                  <w:szCs w:val="18"/>
                                </w:rPr>
                                <w:t>(</w:t>
                              </w:r>
                              <m:oMath>
                                <m:r>
                                  <w:rPr>
                                    <w:rFonts w:ascii="Cambria Math" w:hAnsi="Cambria Math" w:cs="Arial"/>
                                    <w:sz w:val="18"/>
                                    <w:szCs w:val="18"/>
                                  </w:rPr>
                                  <m:t>τ</m:t>
                                </m:r>
                              </m:oMath>
                              <w:r w:rsidR="00FC11D7">
                                <w:rPr>
                                  <w:rFonts w:ascii="Arial" w:hAnsi="Arial" w:cs="Arial"/>
                                  <w:sz w:val="18"/>
                                  <w:szCs w:val="18"/>
                                </w:rPr>
                                <w:t>)</w:t>
                              </w:r>
                              <w:r w:rsidR="00FC11D7" w:rsidRPr="004F14D0">
                                <w:rPr>
                                  <w:rFonts w:ascii="Arial" w:hAnsi="Arial" w:cs="Arial"/>
                                  <w:sz w:val="18"/>
                                  <w:szCs w:val="18"/>
                                </w:rPr>
                                <w:t xml:space="preserve">. The black point </w:t>
                              </w:r>
                              <w:r w:rsidR="00FC11D7">
                                <w:rPr>
                                  <w:rFonts w:ascii="Arial" w:hAnsi="Arial" w:cs="Arial"/>
                                  <w:sz w:val="18"/>
                                  <w:szCs w:val="18"/>
                                </w:rPr>
                                <w:t>denotes</w:t>
                              </w:r>
                              <w:r w:rsidR="00FC11D7" w:rsidRPr="004F14D0">
                                <w:rPr>
                                  <w:rFonts w:ascii="Arial" w:hAnsi="Arial" w:cs="Arial"/>
                                  <w:sz w:val="18"/>
                                  <w:szCs w:val="18"/>
                                </w:rPr>
                                <w:t xml:space="preserve"> the </w:t>
                              </w:r>
                              <w:r w:rsidR="00FC11D7">
                                <w:rPr>
                                  <w:rFonts w:ascii="Arial" w:hAnsi="Arial" w:cs="Arial"/>
                                  <w:sz w:val="18"/>
                                  <w:szCs w:val="18"/>
                                </w:rPr>
                                <w:t xml:space="preserve">generalist </w:t>
                              </w:r>
                              <w:r w:rsidR="00FC11D7" w:rsidRPr="004F14D0">
                                <w:rPr>
                                  <w:rFonts w:ascii="Arial" w:hAnsi="Arial" w:cs="Arial"/>
                                  <w:sz w:val="18"/>
                                  <w:szCs w:val="18"/>
                                </w:rPr>
                                <w:t xml:space="preserve">strategy where the closest resources are targeted. </w:t>
                              </w:r>
                              <w:r w:rsidR="00FC11D7">
                                <w:rPr>
                                  <w:rFonts w:ascii="Arial" w:hAnsi="Arial" w:cs="Arial"/>
                                  <w:sz w:val="18"/>
                                  <w:szCs w:val="18"/>
                                </w:rPr>
                                <w:t>(</w:t>
                              </w:r>
                              <w:r w:rsidR="00FC11D7" w:rsidRPr="004F14D0">
                                <w:rPr>
                                  <w:rFonts w:ascii="Arial" w:hAnsi="Arial" w:cs="Arial"/>
                                  <w:sz w:val="18"/>
                                  <w:szCs w:val="18"/>
                                </w:rPr>
                                <w:t>B) Estimated fitness landscape measured as the CV of nitrogenous returns</w:t>
                              </w:r>
                              <w:r w:rsidR="00FC11D7">
                                <w:rPr>
                                  <w:rFonts w:ascii="Arial" w:hAnsi="Arial" w:cs="Arial"/>
                                  <w:sz w:val="18"/>
                                  <w:szCs w:val="18"/>
                                </w:rPr>
                                <w:t xml:space="preserve"> </w:t>
                              </w:r>
                              <w:r w:rsidR="00FC11D7" w:rsidRPr="004F14D0">
                                <w:rPr>
                                  <w:rFonts w:ascii="Arial" w:hAnsi="Arial" w:cs="Arial"/>
                                  <w:sz w:val="18"/>
                                  <w:szCs w:val="18"/>
                                </w:rPr>
                                <w:t xml:space="preserve">for consumer </w:t>
                              </w:r>
                              <w:r w:rsidR="00FC11D7">
                                <w:rPr>
                                  <w:rFonts w:ascii="Arial" w:hAnsi="Arial" w:cs="Arial"/>
                                  <w:sz w:val="18"/>
                                  <w:szCs w:val="18"/>
                                </w:rPr>
                                <w:t xml:space="preserve">foraging </w:t>
                              </w:r>
                              <w:r w:rsidR="00FC11D7" w:rsidRPr="004F14D0">
                                <w:rPr>
                                  <w:rFonts w:ascii="Arial" w:hAnsi="Arial" w:cs="Arial"/>
                                  <w:sz w:val="18"/>
                                  <w:szCs w:val="18"/>
                                </w:rPr>
                                <w:t>strategie</w:t>
                              </w:r>
                              <w:r w:rsidR="00FC11D7">
                                <w:rPr>
                                  <w:rFonts w:ascii="Arial" w:hAnsi="Arial" w:cs="Arial"/>
                                  <w:sz w:val="18"/>
                                  <w:szCs w:val="18"/>
                                </w:rPr>
                                <w:t>s</w:t>
                              </w:r>
                              <w:r w:rsidR="00FC11D7" w:rsidRPr="004F14D0">
                                <w:rPr>
                                  <w:rFonts w:ascii="Arial" w:hAnsi="Arial" w:cs="Arial"/>
                                  <w:sz w:val="18"/>
                                  <w:szCs w:val="18"/>
                                </w:rPr>
                                <w:t xml:space="preserve">. </w:t>
                              </w:r>
                              <w:r w:rsidR="00FC11D7">
                                <w:rPr>
                                  <w:rFonts w:ascii="Arial" w:hAnsi="Arial" w:cs="Arial"/>
                                  <w:sz w:val="18"/>
                                  <w:szCs w:val="18"/>
                                </w:rPr>
                                <w:t>L</w:t>
                              </w:r>
                              <w:r w:rsidR="00FC11D7" w:rsidRPr="004F14D0">
                                <w:rPr>
                                  <w:rFonts w:ascii="Arial" w:hAnsi="Arial" w:cs="Arial"/>
                                  <w:sz w:val="18"/>
                                  <w:szCs w:val="18"/>
                                </w:rPr>
                                <w:t>ower CV corresponds to higher fitness. The</w:t>
                              </w:r>
                              <w:r w:rsidR="00FC11D7">
                                <w:rPr>
                                  <w:rFonts w:ascii="Arial" w:hAnsi="Arial" w:cs="Arial"/>
                                  <w:sz w:val="18"/>
                                  <w:szCs w:val="18"/>
                                </w:rPr>
                                <w:t xml:space="preserve"> white</w:t>
                              </w:r>
                              <w:r w:rsidR="00FC11D7" w:rsidRPr="004F14D0">
                                <w:rPr>
                                  <w:rFonts w:ascii="Arial" w:hAnsi="Arial" w:cs="Arial"/>
                                  <w:sz w:val="18"/>
                                  <w:szCs w:val="18"/>
                                </w:rPr>
                                <w:t xml:space="preserve"> point </w:t>
                              </w:r>
                              <w:r w:rsidR="00FC11D7">
                                <w:rPr>
                                  <w:rFonts w:ascii="Arial" w:hAnsi="Arial" w:cs="Arial"/>
                                  <w:sz w:val="18"/>
                                  <w:szCs w:val="18"/>
                                </w:rPr>
                                <w:t>denotes</w:t>
                              </w:r>
                              <w:r w:rsidR="00FC11D7" w:rsidRPr="004F14D0">
                                <w:rPr>
                                  <w:rFonts w:ascii="Arial" w:hAnsi="Arial" w:cs="Arial"/>
                                  <w:sz w:val="18"/>
                                  <w:szCs w:val="18"/>
                                </w:rPr>
                                <w:t xml:space="preserve"> the </w:t>
                              </w:r>
                              <w:r w:rsidR="00FC11D7">
                                <w:rPr>
                                  <w:rFonts w:ascii="Arial" w:hAnsi="Arial" w:cs="Arial"/>
                                  <w:sz w:val="18"/>
                                  <w:szCs w:val="18"/>
                                </w:rPr>
                                <w:t xml:space="preserve">generalist </w:t>
                              </w:r>
                              <w:r w:rsidR="00FC11D7" w:rsidRPr="004F14D0">
                                <w:rPr>
                                  <w:rFonts w:ascii="Arial" w:hAnsi="Arial" w:cs="Arial"/>
                                  <w:sz w:val="18"/>
                                  <w:szCs w:val="18"/>
                                </w:rPr>
                                <w:t>strategy where the closest resources are targeted. The rodent silhouette</w:t>
                              </w:r>
                              <w:r w:rsidR="00FC11D7">
                                <w:rPr>
                                  <w:rFonts w:ascii="Arial" w:hAnsi="Arial" w:cs="Arial"/>
                                  <w:sz w:val="18"/>
                                  <w:szCs w:val="18"/>
                                </w:rPr>
                                <w:t>s</w:t>
                              </w:r>
                              <w:r w:rsidR="00FC11D7" w:rsidRPr="004F14D0">
                                <w:rPr>
                                  <w:rFonts w:ascii="Arial" w:hAnsi="Arial" w:cs="Arial"/>
                                  <w:sz w:val="18"/>
                                  <w:szCs w:val="18"/>
                                </w:rPr>
                                <w:t xml:space="preserve"> illustrate placement of empirical dat</w:t>
                              </w:r>
                              <w:r w:rsidR="00FC11D7">
                                <w:rPr>
                                  <w:rFonts w:ascii="Arial" w:hAnsi="Arial" w:cs="Arial"/>
                                  <w:sz w:val="18"/>
                                  <w:szCs w:val="18"/>
                                </w:rPr>
                                <w:t>a based on isotopes and DNA metabarcoding</w:t>
                              </w:r>
                              <w:r w:rsidR="00FC11D7" w:rsidRPr="004F14D0">
                                <w:rPr>
                                  <w:rFonts w:ascii="Arial" w:hAnsi="Arial" w:cs="Arial"/>
                                  <w:sz w:val="18"/>
                                  <w:szCs w:val="18"/>
                                </w:rPr>
                                <w:t xml:space="preserve">, which is evaluated with respect to the </w:t>
                              </w:r>
                              <w:r w:rsidR="00FC11D7">
                                <w:rPr>
                                  <w:rFonts w:ascii="Arial" w:hAnsi="Arial" w:cs="Arial"/>
                                  <w:sz w:val="18"/>
                                  <w:szCs w:val="18"/>
                                </w:rPr>
                                <w:t>foraging niche manifold</w:t>
                              </w:r>
                              <w:r w:rsidR="00FC11D7" w:rsidRPr="004F14D0">
                                <w:rPr>
                                  <w:rFonts w:ascii="Arial" w:hAnsi="Arial" w:cs="Arial"/>
                                  <w:sz w:val="18"/>
                                  <w:szCs w:val="18"/>
                                </w:rPr>
                                <w:t>.</w:t>
                              </w:r>
                            </w:p>
                          </w:txbxContent>
                        </wps:txbx>
                        <wps:bodyPr wrap="square" lIns="45719" tIns="45719" rIns="45719" bIns="45719" numCol="1" anchor="t">
                          <a:noAutofit/>
                        </wps:bodyPr>
                      </wps:wsp>
                      <pic:pic xmlns:pic="http://schemas.openxmlformats.org/drawingml/2006/picture">
                        <pic:nvPicPr>
                          <pic:cNvPr id="23" name="Picture 23" descr="Chart&#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42536"/>
                            <a:ext cx="2783205" cy="46913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58CBB7" id="Group 24" o:spid="_x0000_s1047" style="position:absolute;margin-left:249.5pt;margin-top:101.7pt;width:223.1pt;height:546.05pt;z-index:251766784;mso-width-relative:margin;mso-height-relative:margin" coordorigin=",-425" coordsize="28337,6794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MzMzB8fH3V1ddHR0d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FtbWy4uLt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K2trQkJCaioq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M7OziUlJWlpadHR0d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RkZE1NTVlZWWVlZW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VlZVdXV05OTmVlZW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RkZGFhYUlJSWFhYWRkZG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RkZE1NTVlZWWVlZW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RkZF9fX6Kio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">
                <v:shape id="Shape 1073741844" o:spid="_x0000_s1048" type="#_x0000_t202" style="position:absolute;left:70;top:46908;width:28267;height:206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" filled="f" stroked="f" strokeweight="1pt">
                  <v:stroke miterlimit="4"/>
                  <v:textbox inset="1.27mm,1.27mm,1.27mm,1.27mm">
                    <w:txbxContent>
                      <w:p w14:paraId="1DB6925C" w14:textId="5381CD87" w:rsidR="00E506EF" w:rsidRPr="004F14D0" w:rsidRDefault="00E506EF" w:rsidP="00E506EF">
                        <w:pPr>
                          <w:pStyle w:val="Caption"/>
                          <w:tabs>
                            <w:tab w:val="left" w:pos="1440"/>
                            <w:tab w:val="left" w:pos="2880"/>
                            <w:tab w:val="left" w:pos="4320"/>
                            <w:tab w:val="left" w:pos="5760"/>
                            <w:tab w:val="left" w:pos="7200"/>
                          </w:tabs>
                          <w:rPr>
                            <w:rFonts w:ascii="Arial" w:hAnsi="Arial" w:cs="Arial"/>
                            <w:sz w:val="18"/>
                            <w:szCs w:val="18"/>
                          </w:rPr>
                        </w:pPr>
                        <w:r w:rsidRPr="00541C0C">
                          <w:rPr>
                            <w:rFonts w:ascii="Arial" w:hAnsi="Arial" w:cs="Arial"/>
                            <w:b/>
                            <w:bCs/>
                            <w:sz w:val="18"/>
                            <w:szCs w:val="18"/>
                          </w:rPr>
                          <w:t>Figure 8.</w:t>
                        </w:r>
                        <w:r w:rsidRPr="004F14D0">
                          <w:rPr>
                            <w:rFonts w:ascii="Arial" w:hAnsi="Arial" w:cs="Arial"/>
                            <w:sz w:val="18"/>
                            <w:szCs w:val="18"/>
                          </w:rPr>
                          <w:t xml:space="preserve"> </w:t>
                        </w:r>
                        <w:r w:rsidR="00FC11D7">
                          <w:rPr>
                            <w:rFonts w:ascii="Arial" w:hAnsi="Arial" w:cs="Arial"/>
                            <w:sz w:val="18"/>
                            <w:szCs w:val="18"/>
                          </w:rPr>
                          <w:t>(</w:t>
                        </w:r>
                        <w:r w:rsidR="00FC11D7" w:rsidRPr="004F14D0">
                          <w:rPr>
                            <w:rFonts w:ascii="Arial" w:hAnsi="Arial" w:cs="Arial"/>
                            <w:sz w:val="18"/>
                            <w:szCs w:val="18"/>
                          </w:rPr>
                          <w:t xml:space="preserve">A) Consumer </w:t>
                        </w:r>
                        <w:r w:rsidR="00FC11D7">
                          <w:rPr>
                            <w:rFonts w:ascii="Arial" w:hAnsi="Arial" w:cs="Arial"/>
                            <w:sz w:val="18"/>
                            <w:szCs w:val="18"/>
                          </w:rPr>
                          <w:t xml:space="preserve">foraging </w:t>
                        </w:r>
                        <w:r w:rsidR="00FC11D7" w:rsidRPr="004F14D0">
                          <w:rPr>
                            <w:rFonts w:ascii="Arial" w:hAnsi="Arial" w:cs="Arial"/>
                            <w:sz w:val="18"/>
                            <w:szCs w:val="18"/>
                          </w:rPr>
                          <w:t>niche manifold</w:t>
                        </w:r>
                        <w:r w:rsidR="00FC11D7">
                          <w:rPr>
                            <w:rFonts w:ascii="Arial" w:hAnsi="Arial" w:cs="Arial"/>
                            <w:sz w:val="18"/>
                            <w:szCs w:val="18"/>
                          </w:rPr>
                          <w:t>, which is our representation of the fundamental foraging niche space</w:t>
                        </w:r>
                        <w:r w:rsidR="00FC11D7" w:rsidRPr="004F14D0">
                          <w:rPr>
                            <w:rFonts w:ascii="Arial" w:hAnsi="Arial" w:cs="Arial"/>
                            <w:sz w:val="18"/>
                            <w:szCs w:val="18"/>
                          </w:rPr>
                          <w:t xml:space="preserve">. Each color denotes a </w:t>
                        </w:r>
                        <w:r w:rsidR="00FC11D7">
                          <w:rPr>
                            <w:rFonts w:ascii="Arial" w:hAnsi="Arial" w:cs="Arial"/>
                            <w:sz w:val="18"/>
                            <w:szCs w:val="18"/>
                          </w:rPr>
                          <w:t xml:space="preserve">foraging </w:t>
                        </w:r>
                        <w:r w:rsidR="00FC11D7" w:rsidRPr="004F14D0">
                          <w:rPr>
                            <w:rFonts w:ascii="Arial" w:hAnsi="Arial" w:cs="Arial"/>
                            <w:sz w:val="18"/>
                            <w:szCs w:val="18"/>
                          </w:rPr>
                          <w:t xml:space="preserve">strategy targeting a resource group, whereas increased opacity denotes greater targeting strength </w:t>
                        </w:r>
                        <w:r w:rsidR="00FC11D7">
                          <w:rPr>
                            <w:rFonts w:ascii="Arial" w:hAnsi="Arial" w:cs="Arial"/>
                            <w:sz w:val="18"/>
                            <w:szCs w:val="18"/>
                          </w:rPr>
                          <w:t>(</w:t>
                        </w:r>
                        <m:oMath>
                          <m:r>
                            <w:rPr>
                              <w:rFonts w:ascii="Cambria Math" w:hAnsi="Cambria Math" w:cs="Arial"/>
                              <w:sz w:val="18"/>
                              <w:szCs w:val="18"/>
                            </w:rPr>
                            <m:t>τ</m:t>
                          </m:r>
                        </m:oMath>
                        <w:r w:rsidR="00FC11D7">
                          <w:rPr>
                            <w:rFonts w:ascii="Arial" w:hAnsi="Arial" w:cs="Arial"/>
                            <w:sz w:val="18"/>
                            <w:szCs w:val="18"/>
                          </w:rPr>
                          <w:t>)</w:t>
                        </w:r>
                        <w:r w:rsidR="00FC11D7" w:rsidRPr="004F14D0">
                          <w:rPr>
                            <w:rFonts w:ascii="Arial" w:hAnsi="Arial" w:cs="Arial"/>
                            <w:sz w:val="18"/>
                            <w:szCs w:val="18"/>
                          </w:rPr>
                          <w:t xml:space="preserve">. The black point </w:t>
                        </w:r>
                        <w:r w:rsidR="00FC11D7">
                          <w:rPr>
                            <w:rFonts w:ascii="Arial" w:hAnsi="Arial" w:cs="Arial"/>
                            <w:sz w:val="18"/>
                            <w:szCs w:val="18"/>
                          </w:rPr>
                          <w:t>denotes</w:t>
                        </w:r>
                        <w:r w:rsidR="00FC11D7" w:rsidRPr="004F14D0">
                          <w:rPr>
                            <w:rFonts w:ascii="Arial" w:hAnsi="Arial" w:cs="Arial"/>
                            <w:sz w:val="18"/>
                            <w:szCs w:val="18"/>
                          </w:rPr>
                          <w:t xml:space="preserve"> the </w:t>
                        </w:r>
                        <w:r w:rsidR="00FC11D7">
                          <w:rPr>
                            <w:rFonts w:ascii="Arial" w:hAnsi="Arial" w:cs="Arial"/>
                            <w:sz w:val="18"/>
                            <w:szCs w:val="18"/>
                          </w:rPr>
                          <w:t xml:space="preserve">generalist </w:t>
                        </w:r>
                        <w:r w:rsidR="00FC11D7" w:rsidRPr="004F14D0">
                          <w:rPr>
                            <w:rFonts w:ascii="Arial" w:hAnsi="Arial" w:cs="Arial"/>
                            <w:sz w:val="18"/>
                            <w:szCs w:val="18"/>
                          </w:rPr>
                          <w:t xml:space="preserve">strategy where the closest resources are targeted. </w:t>
                        </w:r>
                        <w:r w:rsidR="00FC11D7">
                          <w:rPr>
                            <w:rFonts w:ascii="Arial" w:hAnsi="Arial" w:cs="Arial"/>
                            <w:sz w:val="18"/>
                            <w:szCs w:val="18"/>
                          </w:rPr>
                          <w:t>(</w:t>
                        </w:r>
                        <w:r w:rsidR="00FC11D7" w:rsidRPr="004F14D0">
                          <w:rPr>
                            <w:rFonts w:ascii="Arial" w:hAnsi="Arial" w:cs="Arial"/>
                            <w:sz w:val="18"/>
                            <w:szCs w:val="18"/>
                          </w:rPr>
                          <w:t>B) Estimated fitness landscape measured as the CV of nitrogenous returns</w:t>
                        </w:r>
                        <w:r w:rsidR="00FC11D7">
                          <w:rPr>
                            <w:rFonts w:ascii="Arial" w:hAnsi="Arial" w:cs="Arial"/>
                            <w:sz w:val="18"/>
                            <w:szCs w:val="18"/>
                          </w:rPr>
                          <w:t xml:space="preserve"> </w:t>
                        </w:r>
                        <w:r w:rsidR="00FC11D7" w:rsidRPr="004F14D0">
                          <w:rPr>
                            <w:rFonts w:ascii="Arial" w:hAnsi="Arial" w:cs="Arial"/>
                            <w:sz w:val="18"/>
                            <w:szCs w:val="18"/>
                          </w:rPr>
                          <w:t xml:space="preserve">for consumer </w:t>
                        </w:r>
                        <w:r w:rsidR="00FC11D7">
                          <w:rPr>
                            <w:rFonts w:ascii="Arial" w:hAnsi="Arial" w:cs="Arial"/>
                            <w:sz w:val="18"/>
                            <w:szCs w:val="18"/>
                          </w:rPr>
                          <w:t xml:space="preserve">foraging </w:t>
                        </w:r>
                        <w:r w:rsidR="00FC11D7" w:rsidRPr="004F14D0">
                          <w:rPr>
                            <w:rFonts w:ascii="Arial" w:hAnsi="Arial" w:cs="Arial"/>
                            <w:sz w:val="18"/>
                            <w:szCs w:val="18"/>
                          </w:rPr>
                          <w:t>strategie</w:t>
                        </w:r>
                        <w:r w:rsidR="00FC11D7">
                          <w:rPr>
                            <w:rFonts w:ascii="Arial" w:hAnsi="Arial" w:cs="Arial"/>
                            <w:sz w:val="18"/>
                            <w:szCs w:val="18"/>
                          </w:rPr>
                          <w:t>s</w:t>
                        </w:r>
                        <w:r w:rsidR="00FC11D7" w:rsidRPr="004F14D0">
                          <w:rPr>
                            <w:rFonts w:ascii="Arial" w:hAnsi="Arial" w:cs="Arial"/>
                            <w:sz w:val="18"/>
                            <w:szCs w:val="18"/>
                          </w:rPr>
                          <w:t xml:space="preserve">. </w:t>
                        </w:r>
                        <w:r w:rsidR="00FC11D7">
                          <w:rPr>
                            <w:rFonts w:ascii="Arial" w:hAnsi="Arial" w:cs="Arial"/>
                            <w:sz w:val="18"/>
                            <w:szCs w:val="18"/>
                          </w:rPr>
                          <w:t>L</w:t>
                        </w:r>
                        <w:r w:rsidR="00FC11D7" w:rsidRPr="004F14D0">
                          <w:rPr>
                            <w:rFonts w:ascii="Arial" w:hAnsi="Arial" w:cs="Arial"/>
                            <w:sz w:val="18"/>
                            <w:szCs w:val="18"/>
                          </w:rPr>
                          <w:t>ower CV corresponds to higher fitness. The</w:t>
                        </w:r>
                        <w:r w:rsidR="00FC11D7">
                          <w:rPr>
                            <w:rFonts w:ascii="Arial" w:hAnsi="Arial" w:cs="Arial"/>
                            <w:sz w:val="18"/>
                            <w:szCs w:val="18"/>
                          </w:rPr>
                          <w:t xml:space="preserve"> white</w:t>
                        </w:r>
                        <w:r w:rsidR="00FC11D7" w:rsidRPr="004F14D0">
                          <w:rPr>
                            <w:rFonts w:ascii="Arial" w:hAnsi="Arial" w:cs="Arial"/>
                            <w:sz w:val="18"/>
                            <w:szCs w:val="18"/>
                          </w:rPr>
                          <w:t xml:space="preserve"> point </w:t>
                        </w:r>
                        <w:r w:rsidR="00FC11D7">
                          <w:rPr>
                            <w:rFonts w:ascii="Arial" w:hAnsi="Arial" w:cs="Arial"/>
                            <w:sz w:val="18"/>
                            <w:szCs w:val="18"/>
                          </w:rPr>
                          <w:t>denotes</w:t>
                        </w:r>
                        <w:r w:rsidR="00FC11D7" w:rsidRPr="004F14D0">
                          <w:rPr>
                            <w:rFonts w:ascii="Arial" w:hAnsi="Arial" w:cs="Arial"/>
                            <w:sz w:val="18"/>
                            <w:szCs w:val="18"/>
                          </w:rPr>
                          <w:t xml:space="preserve"> the </w:t>
                        </w:r>
                        <w:r w:rsidR="00FC11D7">
                          <w:rPr>
                            <w:rFonts w:ascii="Arial" w:hAnsi="Arial" w:cs="Arial"/>
                            <w:sz w:val="18"/>
                            <w:szCs w:val="18"/>
                          </w:rPr>
                          <w:t xml:space="preserve">generalist </w:t>
                        </w:r>
                        <w:r w:rsidR="00FC11D7" w:rsidRPr="004F14D0">
                          <w:rPr>
                            <w:rFonts w:ascii="Arial" w:hAnsi="Arial" w:cs="Arial"/>
                            <w:sz w:val="18"/>
                            <w:szCs w:val="18"/>
                          </w:rPr>
                          <w:t>strategy where the closest resources are targeted. The rodent silhouette</w:t>
                        </w:r>
                        <w:r w:rsidR="00FC11D7">
                          <w:rPr>
                            <w:rFonts w:ascii="Arial" w:hAnsi="Arial" w:cs="Arial"/>
                            <w:sz w:val="18"/>
                            <w:szCs w:val="18"/>
                          </w:rPr>
                          <w:t>s</w:t>
                        </w:r>
                        <w:r w:rsidR="00FC11D7" w:rsidRPr="004F14D0">
                          <w:rPr>
                            <w:rFonts w:ascii="Arial" w:hAnsi="Arial" w:cs="Arial"/>
                            <w:sz w:val="18"/>
                            <w:szCs w:val="18"/>
                          </w:rPr>
                          <w:t xml:space="preserve"> illustrate placement of empirical dat</w:t>
                        </w:r>
                        <w:r w:rsidR="00FC11D7">
                          <w:rPr>
                            <w:rFonts w:ascii="Arial" w:hAnsi="Arial" w:cs="Arial"/>
                            <w:sz w:val="18"/>
                            <w:szCs w:val="18"/>
                          </w:rPr>
                          <w:t>a based on isotopes and DNA metabarcoding</w:t>
                        </w:r>
                        <w:r w:rsidR="00FC11D7" w:rsidRPr="004F14D0">
                          <w:rPr>
                            <w:rFonts w:ascii="Arial" w:hAnsi="Arial" w:cs="Arial"/>
                            <w:sz w:val="18"/>
                            <w:szCs w:val="18"/>
                          </w:rPr>
                          <w:t xml:space="preserve">, which is evaluated with respect to the </w:t>
                        </w:r>
                        <w:r w:rsidR="00FC11D7">
                          <w:rPr>
                            <w:rFonts w:ascii="Arial" w:hAnsi="Arial" w:cs="Arial"/>
                            <w:sz w:val="18"/>
                            <w:szCs w:val="18"/>
                          </w:rPr>
                          <w:t>foraging niche manifold</w:t>
                        </w:r>
                        <w:r w:rsidR="00FC11D7" w:rsidRPr="004F14D0">
                          <w:rPr>
                            <w:rFonts w:ascii="Arial" w:hAnsi="Arial" w:cs="Arial"/>
                            <w:sz w:val="18"/>
                            <w:szCs w:val="18"/>
                          </w:rPr>
                          <w:t>.</w:t>
                        </w:r>
                      </w:p>
                    </w:txbxContent>
                  </v:textbox>
                </v:shape>
                <v:shape id="Picture 23" o:spid="_x0000_s1049" type="#_x0000_t75" alt="Chart&#10;&#10;Description automatically generated" style="position:absolute;top:-425;width:27832;height:469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">
                  <v:imagedata r:id="rId22" o:title="Chart&#10;&#10;Description automatically generated"/>
                </v:shape>
                <w10:wrap type="tight"/>
              </v:group>
            </w:pict>
          </mc:Fallback>
        </mc:AlternateContent>
      </w:r>
      <w:r w:rsidR="004C2042">
        <w:rPr>
          <w:rFonts w:ascii="Arial" w:eastAsia="Arial" w:hAnsi="Arial" w:cs="Arial"/>
          <w:sz w:val="20"/>
          <w:szCs w:val="20"/>
          <w:lang w:val="en-US"/>
        </w:rPr>
        <w:t>abundance (Ernest et al. 2000), but also the consumption and assimilation of specific plant resources like C</w:t>
      </w:r>
      <w:r w:rsidR="004C2042" w:rsidRPr="00463181">
        <w:rPr>
          <w:rFonts w:ascii="Arial" w:eastAsia="Arial" w:hAnsi="Arial" w:cs="Arial"/>
          <w:sz w:val="20"/>
          <w:szCs w:val="20"/>
          <w:vertAlign w:val="subscript"/>
          <w:lang w:val="en-US"/>
        </w:rPr>
        <w:t>3</w:t>
      </w:r>
      <w:r w:rsidR="004C2042">
        <w:rPr>
          <w:rFonts w:ascii="Arial" w:eastAsia="Arial" w:hAnsi="Arial" w:cs="Arial"/>
          <w:sz w:val="20"/>
          <w:szCs w:val="20"/>
          <w:lang w:val="en-US"/>
        </w:rPr>
        <w:t xml:space="preserve"> seeds with high protein and lipid contents that maximize body condition. Collectively, we expect these analyses to provide direct, mechanistic linkages between resource selection, physiological condition, individual fitness, and population dynamics.</w:t>
      </w:r>
    </w:p>
    <w:p w14:paraId="3B2BE32A" w14:textId="77777777" w:rsidR="00E506EF" w:rsidRPr="006C56AB" w:rsidRDefault="00E506EF">
      <w:pPr>
        <w:pStyle w:val="Body"/>
        <w:widowControl w:val="0"/>
        <w:tabs>
          <w:tab w:val="left" w:pos="432"/>
        </w:tabs>
        <w:suppressAutoHyphens/>
        <w:rPr>
          <w:rFonts w:ascii="Arial" w:eastAsia="Arial" w:hAnsi="Arial" w:cs="Arial"/>
          <w:b/>
          <w:bCs/>
          <w:i/>
          <w:iCs/>
          <w:sz w:val="20"/>
          <w:szCs w:val="20"/>
        </w:rPr>
      </w:pPr>
    </w:p>
    <w:p w14:paraId="2A4A82B2" w14:textId="6863575B" w:rsidR="00D86BD7" w:rsidRPr="006209F7" w:rsidRDefault="00D86BD7" w:rsidP="00D86BD7">
      <w:pPr>
        <w:rPr>
          <w:rFonts w:ascii="Arial" w:hAnsi="Arial"/>
          <w:b/>
          <w:bCs/>
          <w:i/>
          <w:iCs/>
          <w:sz w:val="20"/>
          <w:szCs w:val="20"/>
          <w:lang w:val="nl-NL"/>
        </w:rPr>
      </w:pPr>
      <w:r>
        <w:rPr>
          <w:rFonts w:ascii="Arial" w:hAnsi="Arial"/>
          <w:b/>
          <w:bCs/>
          <w:i/>
          <w:iCs/>
          <w:sz w:val="20"/>
          <w:szCs w:val="20"/>
        </w:rPr>
        <w:t>Q3: How do realized dietary niches map onto the fundamental foraging niche manifold, and are associated fitness consequence</w:t>
      </w:r>
      <w:r w:rsidR="000724E7">
        <w:rPr>
          <w:rFonts w:ascii="Arial" w:hAnsi="Arial"/>
          <w:b/>
          <w:bCs/>
          <w:i/>
          <w:iCs/>
          <w:sz w:val="20"/>
          <w:szCs w:val="20"/>
        </w:rPr>
        <w:t>s</w:t>
      </w:r>
      <w:r>
        <w:rPr>
          <w:rFonts w:ascii="Arial" w:hAnsi="Arial"/>
          <w:b/>
          <w:bCs/>
          <w:i/>
          <w:iCs/>
          <w:sz w:val="20"/>
          <w:szCs w:val="20"/>
        </w:rPr>
        <w:t xml:space="preserve"> predictable?</w:t>
      </w:r>
    </w:p>
    <w:p w14:paraId="146A2422" w14:textId="77777777" w:rsidR="008E7C3E" w:rsidRPr="00D86BD7" w:rsidRDefault="008E7C3E" w:rsidP="00D86BD7">
      <w:pPr>
        <w:rPr>
          <w:rFonts w:ascii="Arial" w:hAnsi="Arial"/>
          <w:b/>
          <w:bCs/>
          <w:i/>
          <w:iCs/>
          <w:lang w:val="nl-NL"/>
        </w:rPr>
      </w:pPr>
    </w:p>
    <w:p w14:paraId="24C649CB" w14:textId="20569943" w:rsidR="00730B0D" w:rsidRDefault="00541C0C" w:rsidP="00EE4919">
      <w:pPr>
        <w:pStyle w:val="Body"/>
        <w:rPr>
          <w:rFonts w:ascii="Arial" w:hAnsi="Arial"/>
          <w:sz w:val="20"/>
          <w:szCs w:val="20"/>
          <w:lang w:val="en-US"/>
        </w:rPr>
      </w:pPr>
      <w:r w:rsidRPr="00E932BB">
        <w:rPr>
          <w:rFonts w:ascii="Arial" w:hAnsi="Arial"/>
          <w:b/>
          <w:bCs/>
          <w:i/>
          <w:iCs/>
          <w:sz w:val="20"/>
          <w:szCs w:val="20"/>
          <w:lang w:val="en-US"/>
        </w:rPr>
        <w:t>Preliminary Results.</w:t>
      </w:r>
      <w:r w:rsidRPr="00E932BB">
        <w:rPr>
          <w:rFonts w:ascii="Arial" w:hAnsi="Arial"/>
          <w:b/>
          <w:bCs/>
          <w:sz w:val="20"/>
          <w:szCs w:val="20"/>
          <w:lang w:val="en-US"/>
        </w:rPr>
        <w:t xml:space="preserve"> </w:t>
      </w:r>
      <w:r w:rsidR="00D54F3D">
        <w:rPr>
          <w:rFonts w:ascii="Arial" w:hAnsi="Arial"/>
          <w:sz w:val="20"/>
          <w:szCs w:val="20"/>
          <w:lang w:val="en-US"/>
        </w:rPr>
        <w:t xml:space="preserve">Our past and proposed research in Q1 and Q2 quantifies the realized dietary niches and foraging strategies of small mammal consumers, but tools to estimate properties of the fundamental </w:t>
      </w:r>
      <w:del w:id="0" w:author="Justin Yeakel" w:date="2021-10-06T09:34:00Z">
        <w:r w:rsidR="00D54F3D" w:rsidDel="00701F47">
          <w:rPr>
            <w:rFonts w:ascii="Arial" w:hAnsi="Arial"/>
            <w:sz w:val="20"/>
            <w:szCs w:val="20"/>
            <w:lang w:val="en-US"/>
          </w:rPr>
          <w:delText>dietary</w:delText>
        </w:r>
      </w:del>
      <w:ins w:id="1" w:author="Justin Yeakel" w:date="2021-10-06T09:34:00Z">
        <w:r w:rsidR="00701F47">
          <w:rPr>
            <w:rFonts w:ascii="Arial" w:hAnsi="Arial"/>
            <w:sz w:val="20"/>
            <w:szCs w:val="20"/>
            <w:lang w:val="en-US"/>
          </w:rPr>
          <w:t>foraging</w:t>
        </w:r>
      </w:ins>
      <w:r w:rsidR="00D54F3D">
        <w:rPr>
          <w:rFonts w:ascii="Arial" w:hAnsi="Arial"/>
          <w:sz w:val="20"/>
          <w:szCs w:val="20"/>
          <w:lang w:val="en-US"/>
        </w:rPr>
        <w:t xml:space="preserve"> niche and identify the ecological drivers of realized foraging strategies are lacking. As such, we propose a framework whereby an ensemble of simulated consumer strategies can be used to establish a fundamental niche-space against which observed foraging data are compared, and from which consumer fitness can be predicted. To illustrate this approach, w</w:t>
      </w:r>
      <w:r w:rsidR="00D54F3D" w:rsidRPr="00E932BB">
        <w:rPr>
          <w:rFonts w:ascii="Arial" w:hAnsi="Arial"/>
          <w:sz w:val="20"/>
          <w:szCs w:val="20"/>
          <w:lang w:val="en-US"/>
        </w:rPr>
        <w:t xml:space="preserve">e </w:t>
      </w:r>
      <w:r w:rsidR="00D54F3D">
        <w:rPr>
          <w:rFonts w:ascii="Arial" w:hAnsi="Arial"/>
          <w:sz w:val="20"/>
          <w:szCs w:val="20"/>
          <w:lang w:val="en-US"/>
        </w:rPr>
        <w:t>developed</w:t>
      </w:r>
      <w:r w:rsidR="00D54F3D" w:rsidRPr="00E932BB">
        <w:rPr>
          <w:rFonts w:ascii="Arial" w:hAnsi="Arial"/>
          <w:sz w:val="20"/>
          <w:szCs w:val="20"/>
          <w:lang w:val="en-US"/>
        </w:rPr>
        <w:t xml:space="preserve"> a </w:t>
      </w:r>
      <w:r w:rsidR="00D54F3D">
        <w:rPr>
          <w:rFonts w:ascii="Arial" w:hAnsi="Arial"/>
          <w:sz w:val="20"/>
          <w:szCs w:val="20"/>
          <w:lang w:val="en-US"/>
        </w:rPr>
        <w:t xml:space="preserve">simple mechanistic </w:t>
      </w:r>
      <w:r w:rsidR="00D54F3D" w:rsidRPr="00E932BB">
        <w:rPr>
          <w:rFonts w:ascii="Arial" w:hAnsi="Arial"/>
          <w:sz w:val="20"/>
          <w:szCs w:val="20"/>
          <w:lang w:val="en-US"/>
        </w:rPr>
        <w:t xml:space="preserve">foraging model </w:t>
      </w:r>
      <w:r w:rsidR="00D54F3D">
        <w:rPr>
          <w:rFonts w:ascii="Arial" w:hAnsi="Arial"/>
          <w:sz w:val="20"/>
          <w:szCs w:val="20"/>
          <w:lang w:val="en-US"/>
        </w:rPr>
        <w:t xml:space="preserve">parameterized by resource availability (ANPP), ranging across specialist to generalist foraging strategies. </w:t>
      </w:r>
      <w:r w:rsidR="000A1A30">
        <w:rPr>
          <w:rFonts w:ascii="Arial" w:hAnsi="Arial"/>
          <w:sz w:val="20"/>
          <w:szCs w:val="20"/>
          <w:lang w:val="en-US"/>
        </w:rPr>
        <w:t xml:space="preserve">The dietary dynamics resulting from simulated consumer strategies are compared and evaluated using diffusion mapping, a dimensional reduction technique, which can be simplified to a 2-D embedding to visualize and assess differences between simulated and observed foraging strategies. This ‘niche manifold’ (Fig. 8A) then represents the fundamental </w:t>
      </w:r>
      <w:del w:id="2" w:author="Justin Yeakel" w:date="2021-10-06T09:34:00Z">
        <w:r w:rsidR="000A1A30" w:rsidDel="00D576CA">
          <w:rPr>
            <w:rFonts w:ascii="Arial" w:hAnsi="Arial"/>
            <w:sz w:val="20"/>
            <w:szCs w:val="20"/>
            <w:lang w:val="en-US"/>
          </w:rPr>
          <w:delText>dietary</w:delText>
        </w:r>
      </w:del>
      <w:ins w:id="3" w:author="Justin Yeakel" w:date="2021-10-06T09:34:00Z">
        <w:r w:rsidR="00D576CA">
          <w:rPr>
            <w:rFonts w:ascii="Arial" w:hAnsi="Arial"/>
            <w:sz w:val="20"/>
            <w:szCs w:val="20"/>
            <w:lang w:val="en-US"/>
          </w:rPr>
          <w:t>foraging</w:t>
        </w:r>
      </w:ins>
      <w:r w:rsidR="000A1A30">
        <w:rPr>
          <w:rFonts w:ascii="Arial" w:hAnsi="Arial"/>
          <w:sz w:val="20"/>
          <w:szCs w:val="20"/>
          <w:lang w:val="en-US"/>
        </w:rPr>
        <w:t xml:space="preserve"> niche of a consumer based solely on resource availability and allometric constraints of the consumer. We will use this framework as a</w:t>
      </w:r>
      <w:r w:rsidR="000A1A30" w:rsidRPr="00E932BB">
        <w:rPr>
          <w:rFonts w:ascii="Arial" w:hAnsi="Arial"/>
          <w:sz w:val="20"/>
          <w:szCs w:val="20"/>
          <w:lang w:val="en-US"/>
        </w:rPr>
        <w:t xml:space="preserve"> null expectation </w:t>
      </w:r>
      <w:r w:rsidR="000A1A30">
        <w:rPr>
          <w:rFonts w:ascii="Arial" w:hAnsi="Arial"/>
          <w:sz w:val="20"/>
          <w:szCs w:val="20"/>
          <w:lang w:val="en-US"/>
        </w:rPr>
        <w:t>against which empirical data (realized dietary niches)</w:t>
      </w:r>
      <w:r w:rsidR="000A1A30" w:rsidDel="00160F6E">
        <w:rPr>
          <w:rFonts w:ascii="Arial" w:hAnsi="Arial"/>
          <w:sz w:val="20"/>
          <w:szCs w:val="20"/>
          <w:lang w:val="en-US"/>
        </w:rPr>
        <w:t xml:space="preserve"> </w:t>
      </w:r>
      <w:r w:rsidR="000A1A30">
        <w:rPr>
          <w:rFonts w:ascii="Arial" w:hAnsi="Arial"/>
          <w:sz w:val="20"/>
          <w:szCs w:val="20"/>
          <w:lang w:val="en-US"/>
        </w:rPr>
        <w:t>will be evaluated</w:t>
      </w:r>
      <w:r w:rsidR="000A1A30" w:rsidRPr="00E932BB">
        <w:rPr>
          <w:rFonts w:ascii="Arial" w:hAnsi="Arial"/>
          <w:sz w:val="20"/>
          <w:szCs w:val="20"/>
          <w:lang w:val="en-US"/>
        </w:rPr>
        <w:t xml:space="preserve">. </w:t>
      </w:r>
      <w:r w:rsidR="000A1A30">
        <w:rPr>
          <w:rFonts w:ascii="Arial" w:hAnsi="Arial"/>
          <w:sz w:val="20"/>
          <w:szCs w:val="20"/>
          <w:lang w:val="en-US"/>
        </w:rPr>
        <w:t>M</w:t>
      </w:r>
      <w:r w:rsidR="000A1A30" w:rsidRPr="00E932BB">
        <w:rPr>
          <w:rFonts w:ascii="Arial" w:hAnsi="Arial"/>
          <w:sz w:val="20"/>
          <w:szCs w:val="20"/>
          <w:lang w:val="en-US"/>
        </w:rPr>
        <w:t xml:space="preserve">echanistic foraging models of </w:t>
      </w:r>
      <w:r w:rsidR="000A1A30">
        <w:rPr>
          <w:rFonts w:ascii="Arial" w:hAnsi="Arial"/>
          <w:sz w:val="20"/>
          <w:szCs w:val="20"/>
          <w:lang w:val="en-US"/>
        </w:rPr>
        <w:t>greater</w:t>
      </w:r>
      <w:r w:rsidR="000A1A30" w:rsidRPr="00E932BB">
        <w:rPr>
          <w:rFonts w:ascii="Arial" w:hAnsi="Arial"/>
          <w:sz w:val="20"/>
          <w:szCs w:val="20"/>
          <w:lang w:val="en-US"/>
        </w:rPr>
        <w:t xml:space="preserve"> complexity</w:t>
      </w:r>
      <w:r w:rsidR="000A1A30">
        <w:rPr>
          <w:rFonts w:ascii="Arial" w:hAnsi="Arial"/>
          <w:sz w:val="20"/>
          <w:szCs w:val="20"/>
          <w:lang w:val="en-US"/>
        </w:rPr>
        <w:t xml:space="preserve"> and realism</w:t>
      </w:r>
      <w:r w:rsidR="000A1A30" w:rsidRPr="00E932BB">
        <w:rPr>
          <w:rFonts w:ascii="Arial" w:hAnsi="Arial"/>
          <w:sz w:val="20"/>
          <w:szCs w:val="20"/>
          <w:lang w:val="en-US"/>
        </w:rPr>
        <w:t xml:space="preserve"> </w:t>
      </w:r>
      <w:r w:rsidR="000A1A30">
        <w:rPr>
          <w:rFonts w:ascii="Arial" w:hAnsi="Arial"/>
          <w:sz w:val="20"/>
          <w:szCs w:val="20"/>
          <w:lang w:val="en-US"/>
        </w:rPr>
        <w:t>will later</w:t>
      </w:r>
      <w:r w:rsidR="000A1A30" w:rsidRPr="00E932BB">
        <w:rPr>
          <w:rFonts w:ascii="Arial" w:hAnsi="Arial"/>
          <w:sz w:val="20"/>
          <w:szCs w:val="20"/>
          <w:lang w:val="en-US"/>
        </w:rPr>
        <w:t xml:space="preserve"> be used to </w:t>
      </w:r>
      <w:r w:rsidR="000A1A30">
        <w:rPr>
          <w:rFonts w:ascii="Arial" w:hAnsi="Arial"/>
          <w:sz w:val="20"/>
          <w:szCs w:val="20"/>
          <w:lang w:val="en-US"/>
        </w:rPr>
        <w:t>establish</w:t>
      </w:r>
      <w:r w:rsidR="000A1A30" w:rsidRPr="00E932BB">
        <w:rPr>
          <w:rFonts w:ascii="Arial" w:hAnsi="Arial"/>
          <w:sz w:val="20"/>
          <w:szCs w:val="20"/>
          <w:lang w:val="en-US"/>
        </w:rPr>
        <w:t xml:space="preserve"> this null expectation, </w:t>
      </w:r>
      <w:r w:rsidR="000A1A30">
        <w:rPr>
          <w:rFonts w:ascii="Arial" w:hAnsi="Arial"/>
          <w:sz w:val="20"/>
          <w:szCs w:val="20"/>
          <w:lang w:val="en-US"/>
        </w:rPr>
        <w:t>however</w:t>
      </w:r>
      <w:r w:rsidR="000A1A30" w:rsidRPr="00E932BB">
        <w:rPr>
          <w:rFonts w:ascii="Arial" w:hAnsi="Arial"/>
          <w:sz w:val="20"/>
          <w:szCs w:val="20"/>
          <w:lang w:val="en-US"/>
        </w:rPr>
        <w:t xml:space="preserve"> </w:t>
      </w:r>
      <w:r w:rsidR="000A1A30">
        <w:rPr>
          <w:rFonts w:ascii="Arial" w:hAnsi="Arial"/>
          <w:sz w:val="20"/>
          <w:szCs w:val="20"/>
          <w:lang w:val="en-US"/>
        </w:rPr>
        <w:t>this</w:t>
      </w:r>
      <w:r w:rsidR="000A1A30" w:rsidRPr="00E932BB">
        <w:rPr>
          <w:rFonts w:ascii="Arial" w:hAnsi="Arial"/>
          <w:sz w:val="20"/>
          <w:szCs w:val="20"/>
          <w:lang w:val="en-US"/>
        </w:rPr>
        <w:t xml:space="preserve"> simple framework </w:t>
      </w:r>
      <w:r w:rsidR="000A1A30">
        <w:rPr>
          <w:rFonts w:ascii="Arial" w:hAnsi="Arial"/>
          <w:sz w:val="20"/>
          <w:szCs w:val="20"/>
          <w:lang w:val="en-US"/>
        </w:rPr>
        <w:t>serves to</w:t>
      </w:r>
      <w:r w:rsidR="000A1A30" w:rsidRPr="00E932BB">
        <w:rPr>
          <w:rFonts w:ascii="Arial" w:hAnsi="Arial"/>
          <w:sz w:val="20"/>
          <w:szCs w:val="20"/>
          <w:lang w:val="en-US"/>
        </w:rPr>
        <w:t xml:space="preserve"> illustrat</w:t>
      </w:r>
      <w:r w:rsidR="000A1A30">
        <w:rPr>
          <w:rFonts w:ascii="Arial" w:hAnsi="Arial"/>
          <w:sz w:val="20"/>
          <w:szCs w:val="20"/>
          <w:lang w:val="en-US"/>
        </w:rPr>
        <w:t>e</w:t>
      </w:r>
      <w:r w:rsidR="000A1A30" w:rsidRPr="00E932BB">
        <w:rPr>
          <w:rFonts w:ascii="Arial" w:hAnsi="Arial"/>
          <w:sz w:val="20"/>
          <w:szCs w:val="20"/>
          <w:lang w:val="en-US"/>
        </w:rPr>
        <w:t xml:space="preserve"> </w:t>
      </w:r>
      <w:r w:rsidR="000A1A30">
        <w:rPr>
          <w:rFonts w:ascii="Arial" w:hAnsi="Arial"/>
          <w:sz w:val="20"/>
          <w:szCs w:val="20"/>
          <w:lang w:val="en-US"/>
        </w:rPr>
        <w:t>our</w:t>
      </w:r>
      <w:r w:rsidR="000A1A30" w:rsidRPr="00E932BB">
        <w:rPr>
          <w:rFonts w:ascii="Arial" w:hAnsi="Arial"/>
          <w:sz w:val="20"/>
          <w:szCs w:val="20"/>
          <w:lang w:val="en-US"/>
        </w:rPr>
        <w:t xml:space="preserve"> approach.</w:t>
      </w:r>
    </w:p>
    <w:p w14:paraId="7A2B3922" w14:textId="77777777" w:rsidR="000A1A30" w:rsidRPr="00730B0D" w:rsidRDefault="000A1A30" w:rsidP="00EE4919">
      <w:pPr>
        <w:pStyle w:val="Body"/>
        <w:rPr>
          <w:rFonts w:ascii="Arial" w:eastAsia="Arial" w:hAnsi="Arial" w:cs="Arial"/>
          <w:sz w:val="20"/>
          <w:szCs w:val="20"/>
          <w:shd w:val="clear" w:color="auto" w:fill="FFFF00"/>
        </w:rPr>
      </w:pPr>
    </w:p>
    <w:p w14:paraId="5AAA33FB" w14:textId="6E36B4E3" w:rsidR="001A467D" w:rsidRDefault="001A467D" w:rsidP="001A467D">
      <w:pPr>
        <w:pStyle w:val="Body"/>
        <w:widowControl w:val="0"/>
        <w:tabs>
          <w:tab w:val="left" w:pos="432"/>
        </w:tabs>
        <w:suppressAutoHyphens/>
        <w:rPr>
          <w:rFonts w:ascii="Arial" w:hAnsi="Arial"/>
          <w:sz w:val="20"/>
          <w:szCs w:val="20"/>
          <w:lang w:val="en-US"/>
        </w:rPr>
      </w:pPr>
      <w:r>
        <w:rPr>
          <w:rFonts w:ascii="Arial" w:hAnsi="Arial"/>
          <w:sz w:val="20"/>
          <w:szCs w:val="20"/>
          <w:lang w:val="en-US"/>
        </w:rPr>
        <w:tab/>
      </w:r>
      <w:r w:rsidR="00D979BD" w:rsidRPr="008C3312">
        <w:rPr>
          <w:rFonts w:ascii="Arial" w:hAnsi="Arial" w:cs="Arial"/>
          <w:sz w:val="20"/>
          <w:szCs w:val="20"/>
          <w:lang w:val="en-US"/>
        </w:rPr>
        <w:t>We simulate a consumer foraging on a set of plant functional groups</w:t>
      </w:r>
      <w:r w:rsidR="00294EA1">
        <w:rPr>
          <w:rFonts w:ascii="Arial" w:hAnsi="Arial" w:cs="Arial"/>
          <w:sz w:val="20"/>
          <w:szCs w:val="20"/>
          <w:lang w:val="en-US"/>
        </w:rPr>
        <w:t xml:space="preserve"> (n=6; Fig. 8A) </w:t>
      </w:r>
      <w:r w:rsidR="00D979BD" w:rsidRPr="008C3312">
        <w:rPr>
          <w:rFonts w:ascii="Arial" w:hAnsi="Arial" w:cs="Arial"/>
          <w:sz w:val="20"/>
          <w:szCs w:val="20"/>
          <w:lang w:val="en-US"/>
        </w:rPr>
        <w:t>in a seasonal environment where resource distributions vary between fall (non-monsoonal) and spring (monsoon</w:t>
      </w:r>
      <w:r w:rsidR="00D979BD" w:rsidRPr="00E17CAC">
        <w:rPr>
          <w:rFonts w:ascii="Arial" w:hAnsi="Arial" w:cs="Arial"/>
          <w:sz w:val="20"/>
          <w:szCs w:val="20"/>
          <w:lang w:val="en-US"/>
        </w:rPr>
        <w:t xml:space="preserve">). </w:t>
      </w:r>
      <w:r w:rsidR="00D979BD" w:rsidRPr="00E17CAC">
        <w:rPr>
          <w:rFonts w:ascii="Arial" w:hAnsi="Arial" w:cs="Arial"/>
          <w:sz w:val="20"/>
          <w:szCs w:val="20"/>
          <w:lang w:val="en-US"/>
        </w:rPr>
        <w:lastRenderedPageBreak/>
        <w:t xml:space="preserve">Resource distributions are defined by the mean and variance of functional group ANPP per season using 20 years of </w:t>
      </w:r>
      <w:r w:rsidR="00114E46">
        <w:rPr>
          <w:rFonts w:ascii="Arial" w:hAnsi="Arial" w:cs="Arial"/>
          <w:sz w:val="20"/>
          <w:szCs w:val="20"/>
          <w:lang w:val="en-US"/>
        </w:rPr>
        <w:t>SEV-</w:t>
      </w:r>
      <w:r w:rsidR="00D979BD" w:rsidRPr="00E17CAC">
        <w:rPr>
          <w:rFonts w:ascii="Arial" w:hAnsi="Arial" w:cs="Arial"/>
          <w:sz w:val="20"/>
          <w:szCs w:val="20"/>
          <w:lang w:val="en-US"/>
        </w:rPr>
        <w:t xml:space="preserve">LTER data. A consumer of mass </w:t>
      </w:r>
      <m:oMath>
        <m:r>
          <w:rPr>
            <w:rFonts w:ascii="Cambria Math" w:hAnsi="Cambria Math" w:cs="Arial"/>
            <w:sz w:val="20"/>
            <w:szCs w:val="20"/>
            <w:lang w:val="en-US"/>
          </w:rPr>
          <m:t>M</m:t>
        </m:r>
      </m:oMath>
      <w:r w:rsidR="00D979BD" w:rsidRPr="00E17CAC">
        <w:rPr>
          <w:rFonts w:ascii="Arial" w:hAnsi="Arial" w:cs="Arial"/>
          <w:sz w:val="20"/>
          <w:szCs w:val="20"/>
          <w:lang w:val="en-US"/>
        </w:rPr>
        <w:t xml:space="preserve"> has a foraging strategy defined by its targeting a functional group with weight </w:t>
      </w:r>
      <m:oMath>
        <m:r>
          <w:rPr>
            <w:rFonts w:ascii="Cambria Math" w:hAnsi="Cambria Math" w:cs="Arial"/>
            <w:sz w:val="20"/>
            <w:szCs w:val="20"/>
            <w:lang w:val="en-US"/>
          </w:rPr>
          <m:t>τ</m:t>
        </m:r>
      </m:oMath>
      <w:r w:rsidR="00D979BD" w:rsidRPr="00E17CAC">
        <w:rPr>
          <w:rFonts w:ascii="Arial" w:hAnsi="Arial" w:cs="Arial"/>
          <w:sz w:val="20"/>
          <w:szCs w:val="20"/>
          <w:lang w:val="en-US"/>
        </w:rPr>
        <w:t xml:space="preserve">. </w:t>
      </w:r>
      <w:r w:rsidR="00FC11D7" w:rsidRPr="00E17CAC">
        <w:rPr>
          <w:rFonts w:ascii="Arial" w:hAnsi="Arial" w:cs="Arial"/>
          <w:sz w:val="20"/>
          <w:szCs w:val="20"/>
          <w:lang w:val="en-US"/>
        </w:rPr>
        <w:t xml:space="preserve">For each consumer-resource interaction, the consumer will find and acquire its targeted functional group with probability </w:t>
      </w:r>
      <m:oMath>
        <m:r>
          <w:rPr>
            <w:rFonts w:ascii="Cambria Math" w:hAnsi="Cambria Math" w:cs="Arial"/>
            <w:sz w:val="20"/>
            <w:szCs w:val="20"/>
            <w:lang w:val="en-US"/>
          </w:rPr>
          <m:t xml:space="preserve">τ </m:t>
        </m:r>
      </m:oMath>
      <w:r w:rsidR="00FC11D7" w:rsidRPr="00E17CAC">
        <w:rPr>
          <w:rFonts w:ascii="Arial" w:hAnsi="Arial" w:cs="Arial"/>
          <w:sz w:val="20"/>
          <w:szCs w:val="20"/>
          <w:lang w:val="en-US"/>
        </w:rPr>
        <w:t>(regardless</w:t>
      </w:r>
      <w:r w:rsidR="00FC11D7" w:rsidRPr="001A467D">
        <w:rPr>
          <w:rFonts w:ascii="Arial" w:hAnsi="Arial"/>
          <w:sz w:val="20"/>
          <w:szCs w:val="20"/>
          <w:lang w:val="en-US"/>
        </w:rPr>
        <w:t xml:space="preserve"> of distance) or the nearest resource group with probability </w:t>
      </w:r>
      <m:oMath>
        <m:r>
          <w:rPr>
            <w:rFonts w:ascii="Cambria Math" w:hAnsi="Cambria Math"/>
            <w:sz w:val="20"/>
            <w:szCs w:val="20"/>
            <w:lang w:val="en-US"/>
          </w:rPr>
          <m:t>1-τ</m:t>
        </m:r>
      </m:oMath>
      <w:r w:rsidR="00FC11D7" w:rsidRPr="001A467D">
        <w:rPr>
          <w:rFonts w:ascii="Arial" w:hAnsi="Arial"/>
          <w:sz w:val="20"/>
          <w:szCs w:val="20"/>
          <w:lang w:val="en-US"/>
        </w:rPr>
        <w:t xml:space="preserve">. In this example, there are 6 resource groups and we explore targeting strategies ranging from </w:t>
      </w:r>
      <m:oMath>
        <m:r>
          <w:rPr>
            <w:rFonts w:ascii="Cambria Math" w:hAnsi="Cambria Math"/>
            <w:sz w:val="20"/>
            <w:szCs w:val="20"/>
            <w:lang w:val="en-US"/>
          </w:rPr>
          <m:t>τ=0,</m:t>
        </m:r>
      </m:oMath>
      <w:r w:rsidR="00FC11D7" w:rsidRPr="001A467D">
        <w:rPr>
          <w:rFonts w:ascii="Arial" w:hAnsi="Arial"/>
          <w:sz w:val="20"/>
          <w:szCs w:val="20"/>
          <w:lang w:val="en-US"/>
        </w:rPr>
        <w:t xml:space="preserve"> </w:t>
      </w:r>
      <w:r w:rsidR="00FC11D7">
        <w:rPr>
          <w:rFonts w:ascii="Arial" w:hAnsi="Arial"/>
          <w:sz w:val="20"/>
          <w:szCs w:val="20"/>
          <w:lang w:val="en-US"/>
        </w:rPr>
        <w:t xml:space="preserve">always </w:t>
      </w:r>
      <w:r w:rsidR="00FC11D7" w:rsidRPr="001A467D">
        <w:rPr>
          <w:rFonts w:ascii="Arial" w:hAnsi="Arial"/>
          <w:sz w:val="20"/>
          <w:szCs w:val="20"/>
          <w:lang w:val="en-US"/>
        </w:rPr>
        <w:t>target</w:t>
      </w:r>
      <w:r w:rsidR="00FC11D7">
        <w:rPr>
          <w:rFonts w:ascii="Arial" w:hAnsi="Arial"/>
          <w:sz w:val="20"/>
          <w:szCs w:val="20"/>
          <w:lang w:val="en-US"/>
        </w:rPr>
        <w:t>ing</w:t>
      </w:r>
      <w:r w:rsidR="00FC11D7" w:rsidRPr="001A467D">
        <w:rPr>
          <w:rFonts w:ascii="Arial" w:hAnsi="Arial"/>
          <w:sz w:val="20"/>
          <w:szCs w:val="20"/>
          <w:lang w:val="en-US"/>
        </w:rPr>
        <w:t xml:space="preserve"> the nearest resource (i.e., generalist strategy) to </w:t>
      </w:r>
      <m:oMath>
        <m:r>
          <w:rPr>
            <w:rFonts w:ascii="Cambria Math" w:hAnsi="Cambria Math"/>
            <w:sz w:val="20"/>
            <w:szCs w:val="20"/>
            <w:lang w:val="en-US"/>
          </w:rPr>
          <m:t>τ=1,</m:t>
        </m:r>
      </m:oMath>
      <w:r w:rsidR="00FC11D7" w:rsidRPr="001A467D">
        <w:rPr>
          <w:rFonts w:ascii="Arial" w:hAnsi="Arial"/>
          <w:sz w:val="20"/>
          <w:szCs w:val="20"/>
          <w:lang w:val="en-US"/>
        </w:rPr>
        <w:t xml:space="preserve"> </w:t>
      </w:r>
      <w:r w:rsidR="00FC11D7">
        <w:rPr>
          <w:rFonts w:ascii="Arial" w:hAnsi="Arial"/>
          <w:sz w:val="20"/>
          <w:szCs w:val="20"/>
          <w:lang w:val="en-US"/>
        </w:rPr>
        <w:t>targeting</w:t>
      </w:r>
      <w:r w:rsidR="00FC11D7" w:rsidRPr="001A467D">
        <w:rPr>
          <w:rFonts w:ascii="Arial" w:hAnsi="Arial"/>
          <w:sz w:val="20"/>
          <w:szCs w:val="20"/>
          <w:lang w:val="en-US"/>
        </w:rPr>
        <w:t xml:space="preserve"> one of the 6 resource groups regardless of distance (i.e., specialist strategy; Fig. 8). If we define specialization as </w:t>
      </w:r>
      <m:oMath>
        <m:r>
          <w:rPr>
            <w:rFonts w:ascii="Cambria Math" w:hAnsi="Cambria Math"/>
            <w:sz w:val="20"/>
            <w:szCs w:val="20"/>
            <w:lang w:val="en-US"/>
          </w:rPr>
          <m:t>c=1-τ,</m:t>
        </m:r>
      </m:oMath>
      <w:r w:rsidR="00FC11D7" w:rsidRPr="001A467D">
        <w:rPr>
          <w:rFonts w:ascii="Arial" w:hAnsi="Arial"/>
          <w:sz w:val="20"/>
          <w:szCs w:val="20"/>
          <w:lang w:val="en-US"/>
        </w:rPr>
        <w:t xml:space="preserve"> </w:t>
      </w:r>
      <w:r w:rsidR="00FC11D7">
        <w:rPr>
          <w:rFonts w:ascii="Arial" w:hAnsi="Arial"/>
          <w:sz w:val="20"/>
          <w:szCs w:val="20"/>
          <w:lang w:val="en-US"/>
        </w:rPr>
        <w:t>it</w:t>
      </w:r>
      <w:r w:rsidR="00FC11D7" w:rsidRPr="001A467D">
        <w:rPr>
          <w:rFonts w:ascii="Arial" w:hAnsi="Arial"/>
          <w:sz w:val="20"/>
          <w:szCs w:val="20"/>
          <w:lang w:val="en-US"/>
        </w:rPr>
        <w:t xml:space="preserve"> is analogous to the specialization ind</w:t>
      </w:r>
      <w:r w:rsidR="00FC11D7">
        <w:rPr>
          <w:rFonts w:ascii="Arial" w:hAnsi="Arial"/>
          <w:sz w:val="20"/>
          <w:szCs w:val="20"/>
          <w:lang w:val="en-US"/>
        </w:rPr>
        <w:t>ex</w:t>
      </w:r>
      <w:r w:rsidR="00FC11D7" w:rsidRPr="001A467D">
        <w:rPr>
          <w:rFonts w:ascii="Arial" w:hAnsi="Arial"/>
          <w:sz w:val="20"/>
          <w:szCs w:val="20"/>
          <w:lang w:val="en-US"/>
        </w:rPr>
        <w:t xml:space="preserve"> RINI presented in Q1. Distances from one resource to the next are drawn from a </w:t>
      </w:r>
      <w:r w:rsidR="00FC11D7">
        <w:rPr>
          <w:rFonts w:ascii="Arial" w:hAnsi="Arial"/>
          <w:sz w:val="20"/>
          <w:szCs w:val="20"/>
          <w:lang w:val="en-US"/>
        </w:rPr>
        <w:t>distribution</w:t>
      </w:r>
      <w:r w:rsidR="00FC11D7" w:rsidRPr="001A467D">
        <w:rPr>
          <w:rFonts w:ascii="Arial" w:hAnsi="Arial"/>
          <w:sz w:val="20"/>
          <w:szCs w:val="20"/>
          <w:lang w:val="en-US"/>
        </w:rPr>
        <w:t xml:space="preserve"> parameterized by seasonal resource availability. Once a consumer-resource interaction is drawn, the consumer travels the distance to the chosen resource with velocity </w:t>
      </w:r>
      <m:oMath>
        <m:r>
          <w:rPr>
            <w:rFonts w:ascii="Cambria Math" w:hAnsi="Cambria Math"/>
            <w:sz w:val="20"/>
            <w:szCs w:val="20"/>
            <w:lang w:val="en-US"/>
          </w:rPr>
          <m:t>v(M)</m:t>
        </m:r>
      </m:oMath>
      <w:r w:rsidR="00FC11D7" w:rsidRPr="001A467D">
        <w:rPr>
          <w:rFonts w:ascii="Arial" w:hAnsi="Arial"/>
          <w:sz w:val="20"/>
          <w:szCs w:val="20"/>
          <w:lang w:val="en-US"/>
        </w:rPr>
        <w:t xml:space="preserve"> and assimilates both bulk energy (kJ) and nitrogen content based on the resource</w:t>
      </w:r>
      <w:r w:rsidR="00FC11D7" w:rsidRPr="001A467D">
        <w:rPr>
          <w:rFonts w:ascii="Arial" w:hAnsi="Arial"/>
          <w:sz w:val="20"/>
          <w:szCs w:val="20"/>
          <w:rtl/>
          <w:lang w:val="en-US"/>
        </w:rPr>
        <w:t>’</w:t>
      </w:r>
      <w:r w:rsidR="00FC11D7" w:rsidRPr="001A467D">
        <w:rPr>
          <w:rFonts w:ascii="Arial" w:hAnsi="Arial"/>
          <w:sz w:val="20"/>
          <w:szCs w:val="20"/>
          <w:lang w:val="en-US"/>
        </w:rPr>
        <w:t xml:space="preserve">s energy density and nitrogen concentration, respectively. Consumer-resource interactions continue until a predetermined time threshold for the foraging bout, </w:t>
      </w:r>
      <m:oMath>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max</m:t>
            </m:r>
          </m:sub>
        </m:sSub>
        <m:r>
          <m:rPr>
            <m:sty m:val="p"/>
          </m:rPr>
          <w:rPr>
            <w:rFonts w:ascii="Cambria Math" w:hAnsi="Cambria Math"/>
            <w:sz w:val="20"/>
            <w:szCs w:val="20"/>
            <w:lang w:val="en-US"/>
          </w:rPr>
          <m:t>,</m:t>
        </m:r>
      </m:oMath>
      <w:r w:rsidR="00FC11D7" w:rsidRPr="001A467D">
        <w:rPr>
          <w:rFonts w:ascii="Arial" w:hAnsi="Arial"/>
          <w:sz w:val="20"/>
          <w:szCs w:val="20"/>
          <w:lang w:val="en-US"/>
        </w:rPr>
        <w:t xml:space="preserve"> is reached, whereupon the consumer ceases its foraging activity for the day. Here we track 300 days of consumer foraging, with 100 days committed to each season in a fall-spring-fall cycle.</w:t>
      </w:r>
    </w:p>
    <w:p w14:paraId="2AE84DE8" w14:textId="77777777" w:rsidR="00016D4E" w:rsidRDefault="00016D4E" w:rsidP="00730B0D">
      <w:pPr>
        <w:pStyle w:val="Body"/>
        <w:widowControl w:val="0"/>
        <w:tabs>
          <w:tab w:val="left" w:pos="432"/>
        </w:tabs>
        <w:suppressAutoHyphens/>
        <w:rPr>
          <w:rFonts w:ascii="Arial" w:hAnsi="Arial"/>
          <w:sz w:val="20"/>
          <w:szCs w:val="20"/>
          <w:lang w:val="en-US"/>
        </w:rPr>
      </w:pPr>
    </w:p>
    <w:p w14:paraId="21D71D80" w14:textId="4CF644F4" w:rsidR="00CA185F" w:rsidRDefault="00CA185F" w:rsidP="00CA185F">
      <w:pPr>
        <w:pStyle w:val="Body"/>
        <w:widowControl w:val="0"/>
        <w:tabs>
          <w:tab w:val="left" w:pos="432"/>
        </w:tabs>
        <w:suppressAutoHyphens/>
        <w:ind w:firstLine="450"/>
        <w:rPr>
          <w:rFonts w:ascii="Arial" w:hAnsi="Arial"/>
          <w:sz w:val="20"/>
          <w:szCs w:val="20"/>
          <w:lang w:val="en-US"/>
        </w:rPr>
      </w:pPr>
      <w:r w:rsidRPr="00A67EFC">
        <w:rPr>
          <w:rFonts w:ascii="Arial" w:hAnsi="Arial"/>
          <w:sz w:val="20"/>
          <w:szCs w:val="20"/>
          <w:lang w:val="en-US"/>
        </w:rPr>
        <w:t xml:space="preserve">The </w:t>
      </w:r>
      <w:r>
        <w:rPr>
          <w:rFonts w:ascii="Arial" w:hAnsi="Arial"/>
          <w:sz w:val="20"/>
          <w:szCs w:val="20"/>
          <w:lang w:val="en-US"/>
        </w:rPr>
        <w:t>fundamental niche manifold</w:t>
      </w:r>
      <w:r w:rsidRPr="00A67EFC">
        <w:rPr>
          <w:rFonts w:ascii="Arial" w:hAnsi="Arial"/>
          <w:sz w:val="20"/>
          <w:szCs w:val="20"/>
          <w:lang w:val="en-US"/>
        </w:rPr>
        <w:t xml:space="preserve"> that </w:t>
      </w:r>
      <w:r>
        <w:rPr>
          <w:rFonts w:ascii="Arial" w:hAnsi="Arial"/>
          <w:sz w:val="20"/>
          <w:szCs w:val="20"/>
          <w:lang w:val="en-US"/>
        </w:rPr>
        <w:t>emerges from</w:t>
      </w:r>
      <w:r w:rsidRPr="00A67EFC">
        <w:rPr>
          <w:rFonts w:ascii="Arial" w:hAnsi="Arial"/>
          <w:sz w:val="20"/>
          <w:szCs w:val="20"/>
          <w:lang w:val="en-US"/>
        </w:rPr>
        <w:t xml:space="preserve"> th</w:t>
      </w:r>
      <w:r>
        <w:rPr>
          <w:rFonts w:ascii="Arial" w:hAnsi="Arial"/>
          <w:sz w:val="20"/>
          <w:szCs w:val="20"/>
          <w:lang w:val="en-US"/>
        </w:rPr>
        <w:t>e ensemble of simulated foraging</w:t>
      </w:r>
      <w:r w:rsidRPr="00A67EFC">
        <w:rPr>
          <w:rFonts w:ascii="Arial" w:hAnsi="Arial"/>
          <w:sz w:val="20"/>
          <w:szCs w:val="20"/>
          <w:lang w:val="en-US"/>
        </w:rPr>
        <w:t xml:space="preserve"> strateg</w:t>
      </w:r>
      <w:r>
        <w:rPr>
          <w:rFonts w:ascii="Arial" w:hAnsi="Arial"/>
          <w:sz w:val="20"/>
          <w:szCs w:val="20"/>
          <w:lang w:val="en-US"/>
        </w:rPr>
        <w:t>ies</w:t>
      </w:r>
      <w:r w:rsidRPr="00A67EFC">
        <w:rPr>
          <w:rFonts w:ascii="Arial" w:hAnsi="Arial"/>
          <w:sz w:val="20"/>
          <w:szCs w:val="20"/>
          <w:lang w:val="en-US"/>
        </w:rPr>
        <w:t xml:space="preserve"> is</w:t>
      </w:r>
      <w:r>
        <w:rPr>
          <w:rFonts w:ascii="Arial" w:hAnsi="Arial"/>
          <w:sz w:val="20"/>
          <w:szCs w:val="20"/>
          <w:lang w:val="en-US"/>
        </w:rPr>
        <w:t xml:space="preserve"> based on</w:t>
      </w:r>
      <w:r w:rsidRPr="00A67EFC">
        <w:rPr>
          <w:rFonts w:ascii="Arial" w:hAnsi="Arial"/>
          <w:sz w:val="20"/>
          <w:szCs w:val="20"/>
          <w:lang w:val="en-US"/>
        </w:rPr>
        <w:t xml:space="preserve"> biweekly proportional contributions of each resource to the</w:t>
      </w:r>
      <w:r>
        <w:rPr>
          <w:rFonts w:ascii="Arial" w:hAnsi="Arial"/>
          <w:sz w:val="20"/>
          <w:szCs w:val="20"/>
          <w:lang w:val="en-US"/>
        </w:rPr>
        <w:t xml:space="preserve"> simulated</w:t>
      </w:r>
      <w:r w:rsidRPr="00A67EFC">
        <w:rPr>
          <w:rFonts w:ascii="Arial" w:hAnsi="Arial"/>
          <w:sz w:val="20"/>
          <w:szCs w:val="20"/>
          <w:lang w:val="en-US"/>
        </w:rPr>
        <w:t xml:space="preserve"> consumer’s diet over </w:t>
      </w:r>
      <w:r>
        <w:rPr>
          <w:rFonts w:ascii="Arial" w:hAnsi="Arial"/>
          <w:sz w:val="20"/>
          <w:szCs w:val="20"/>
          <w:lang w:val="en-US"/>
        </w:rPr>
        <w:t>time</w:t>
      </w:r>
      <w:r w:rsidRPr="00A67EFC">
        <w:rPr>
          <w:rFonts w:ascii="Arial" w:hAnsi="Arial"/>
          <w:sz w:val="20"/>
          <w:szCs w:val="20"/>
          <w:lang w:val="en-US"/>
        </w:rPr>
        <w:t>.</w:t>
      </w:r>
      <w:r>
        <w:rPr>
          <w:rFonts w:ascii="Arial" w:hAnsi="Arial"/>
          <w:sz w:val="20"/>
          <w:szCs w:val="20"/>
          <w:lang w:val="en-US"/>
        </w:rPr>
        <w:t xml:space="preserve"> We use diffusion mapping to establish a 2-D embedding of the niche manifold based on the averaged dietary trajectories of 500 replicate consumers across a strategy space defined by a range of targeting weights for each of the 6 resource groups. </w:t>
      </w:r>
      <w:r w:rsidR="00EA3B5D">
        <w:rPr>
          <w:rFonts w:ascii="Arial" w:hAnsi="Arial"/>
          <w:sz w:val="20"/>
          <w:szCs w:val="20"/>
          <w:lang w:val="en-US"/>
        </w:rPr>
        <w:t>As such, t</w:t>
      </w:r>
      <w:r>
        <w:rPr>
          <w:rFonts w:ascii="Arial" w:hAnsi="Arial"/>
          <w:sz w:val="20"/>
          <w:szCs w:val="20"/>
          <w:lang w:val="en-US"/>
        </w:rPr>
        <w:t>he</w:t>
      </w:r>
      <w:r w:rsidRPr="00E932BB">
        <w:rPr>
          <w:rFonts w:ascii="Arial" w:hAnsi="Arial"/>
          <w:sz w:val="20"/>
          <w:szCs w:val="20"/>
          <w:lang w:val="en-US"/>
        </w:rPr>
        <w:t xml:space="preserve"> </w:t>
      </w:r>
      <w:r>
        <w:rPr>
          <w:rFonts w:ascii="Arial" w:hAnsi="Arial"/>
          <w:sz w:val="20"/>
          <w:szCs w:val="20"/>
          <w:lang w:val="en-US"/>
        </w:rPr>
        <w:t>dietary</w:t>
      </w:r>
      <w:r w:rsidRPr="00E932BB">
        <w:rPr>
          <w:rFonts w:ascii="Arial" w:hAnsi="Arial"/>
          <w:sz w:val="20"/>
          <w:szCs w:val="20"/>
          <w:lang w:val="en-US"/>
        </w:rPr>
        <w:t xml:space="preserve"> niche manifold depict</w:t>
      </w:r>
      <w:r>
        <w:rPr>
          <w:rFonts w:ascii="Arial" w:hAnsi="Arial"/>
          <w:sz w:val="20"/>
          <w:szCs w:val="20"/>
          <w:lang w:val="en-US"/>
        </w:rPr>
        <w:t>s</w:t>
      </w:r>
      <w:r w:rsidRPr="00E932BB">
        <w:rPr>
          <w:rFonts w:ascii="Arial" w:hAnsi="Arial"/>
          <w:sz w:val="20"/>
          <w:szCs w:val="20"/>
          <w:lang w:val="en-US"/>
        </w:rPr>
        <w:t xml:space="preserve"> the </w:t>
      </w:r>
      <w:r>
        <w:rPr>
          <w:rFonts w:ascii="Arial" w:hAnsi="Arial"/>
          <w:sz w:val="20"/>
          <w:szCs w:val="20"/>
          <w:lang w:val="en-US"/>
        </w:rPr>
        <w:t>ensemble</w:t>
      </w:r>
      <w:r w:rsidRPr="00E932BB">
        <w:rPr>
          <w:rFonts w:ascii="Arial" w:hAnsi="Arial"/>
          <w:sz w:val="20"/>
          <w:szCs w:val="20"/>
          <w:lang w:val="en-US"/>
        </w:rPr>
        <w:t xml:space="preserve"> of simulated consumer targeting strategies as points, where point color denotes the </w:t>
      </w:r>
      <w:r>
        <w:rPr>
          <w:rFonts w:ascii="Arial" w:hAnsi="Arial"/>
          <w:sz w:val="20"/>
          <w:szCs w:val="20"/>
          <w:lang w:val="en-US"/>
        </w:rPr>
        <w:t xml:space="preserve">functional </w:t>
      </w:r>
      <w:r w:rsidRPr="00E932BB">
        <w:rPr>
          <w:rFonts w:ascii="Arial" w:hAnsi="Arial"/>
          <w:sz w:val="20"/>
          <w:szCs w:val="20"/>
          <w:lang w:val="en-US"/>
        </w:rPr>
        <w:t xml:space="preserve">resource group targeted and </w:t>
      </w:r>
      <w:r>
        <w:rPr>
          <w:rFonts w:ascii="Arial" w:hAnsi="Arial"/>
          <w:sz w:val="20"/>
          <w:szCs w:val="20"/>
          <w:lang w:val="en-US"/>
        </w:rPr>
        <w:t xml:space="preserve">increased </w:t>
      </w:r>
      <w:r w:rsidRPr="00E932BB">
        <w:rPr>
          <w:rFonts w:ascii="Arial" w:hAnsi="Arial"/>
          <w:sz w:val="20"/>
          <w:szCs w:val="20"/>
          <w:lang w:val="en-US"/>
        </w:rPr>
        <w:t>opacity denotes</w:t>
      </w:r>
      <w:r>
        <w:rPr>
          <w:rFonts w:ascii="Arial" w:hAnsi="Arial"/>
          <w:sz w:val="20"/>
          <w:szCs w:val="20"/>
          <w:lang w:val="en-US"/>
        </w:rPr>
        <w:t xml:space="preserve"> increasing</w:t>
      </w:r>
      <w:r w:rsidRPr="00E932BB">
        <w:rPr>
          <w:rFonts w:ascii="Arial" w:hAnsi="Arial"/>
          <w:sz w:val="20"/>
          <w:szCs w:val="20"/>
          <w:lang w:val="en-US"/>
        </w:rPr>
        <w:t xml:space="preserve"> targeting weight</w:t>
      </w:r>
      <w:r>
        <w:rPr>
          <w:rFonts w:ascii="Arial" w:hAnsi="Arial"/>
          <w:sz w:val="20"/>
          <w:szCs w:val="20"/>
          <w:lang w:val="en-US"/>
        </w:rPr>
        <w:t xml:space="preserve"> (</w:t>
      </w:r>
      <w:r w:rsidRPr="00E932BB">
        <w:rPr>
          <w:rFonts w:ascii="Arial" w:hAnsi="Arial"/>
          <w:sz w:val="20"/>
          <w:szCs w:val="20"/>
          <w:lang w:val="en-US"/>
        </w:rPr>
        <w:t xml:space="preserve">Fig </w:t>
      </w:r>
      <w:r>
        <w:rPr>
          <w:rFonts w:ascii="Arial" w:hAnsi="Arial"/>
          <w:sz w:val="20"/>
          <w:szCs w:val="20"/>
          <w:lang w:val="en-US"/>
        </w:rPr>
        <w:t>8</w:t>
      </w:r>
      <w:r w:rsidRPr="00E932BB">
        <w:rPr>
          <w:rFonts w:ascii="Arial" w:hAnsi="Arial"/>
          <w:sz w:val="20"/>
          <w:szCs w:val="20"/>
          <w:lang w:val="en-US"/>
        </w:rPr>
        <w:t xml:space="preserve">A). We find that consumer </w:t>
      </w:r>
      <w:r>
        <w:rPr>
          <w:rFonts w:ascii="Arial" w:hAnsi="Arial"/>
          <w:sz w:val="20"/>
          <w:szCs w:val="20"/>
          <w:lang w:val="en-US"/>
        </w:rPr>
        <w:t>foraging</w:t>
      </w:r>
      <w:r w:rsidRPr="00E932BB">
        <w:rPr>
          <w:rFonts w:ascii="Arial" w:hAnsi="Arial"/>
          <w:sz w:val="20"/>
          <w:szCs w:val="20"/>
          <w:lang w:val="en-US"/>
        </w:rPr>
        <w:t xml:space="preserve"> strategies emerg</w:t>
      </w:r>
      <w:r>
        <w:rPr>
          <w:rFonts w:ascii="Arial" w:hAnsi="Arial"/>
          <w:sz w:val="20"/>
          <w:szCs w:val="20"/>
          <w:lang w:val="en-US"/>
        </w:rPr>
        <w:t>e as ‘spines’</w:t>
      </w:r>
      <w:r w:rsidRPr="00E932BB">
        <w:rPr>
          <w:rFonts w:ascii="Arial" w:hAnsi="Arial"/>
          <w:sz w:val="20"/>
          <w:szCs w:val="20"/>
          <w:lang w:val="en-US"/>
        </w:rPr>
        <w:t xml:space="preserve"> from a ce</w:t>
      </w:r>
      <w:r>
        <w:rPr>
          <w:rFonts w:ascii="Arial" w:hAnsi="Arial"/>
          <w:sz w:val="20"/>
          <w:szCs w:val="20"/>
          <w:lang w:val="en-US"/>
        </w:rPr>
        <w:t>ntral, generalist strategy (</w:t>
      </w:r>
      <m:oMath>
        <m:r>
          <w:rPr>
            <w:rFonts w:ascii="Cambria Math" w:hAnsi="Cambria Math"/>
            <w:sz w:val="20"/>
            <w:szCs w:val="20"/>
            <w:lang w:val="en-US"/>
          </w:rPr>
          <m:t>c=1</m:t>
        </m:r>
      </m:oMath>
      <w:r>
        <w:rPr>
          <w:rFonts w:ascii="Arial" w:hAnsi="Arial"/>
          <w:sz w:val="20"/>
          <w:szCs w:val="20"/>
          <w:lang w:val="en-US"/>
        </w:rPr>
        <w:t>; black circle)</w:t>
      </w:r>
      <w:r w:rsidRPr="00E932BB">
        <w:rPr>
          <w:rFonts w:ascii="Arial" w:hAnsi="Arial"/>
          <w:sz w:val="20"/>
          <w:szCs w:val="20"/>
          <w:lang w:val="en-US"/>
        </w:rPr>
        <w:t xml:space="preserve">. </w:t>
      </w:r>
      <w:r>
        <w:rPr>
          <w:rFonts w:ascii="Arial" w:hAnsi="Arial"/>
          <w:sz w:val="20"/>
          <w:szCs w:val="20"/>
          <w:lang w:val="en-US"/>
        </w:rPr>
        <w:t>Specialists—individuals</w:t>
      </w:r>
      <w:r w:rsidRPr="00E932BB">
        <w:rPr>
          <w:rFonts w:ascii="Arial" w:hAnsi="Arial"/>
          <w:sz w:val="20"/>
          <w:szCs w:val="20"/>
          <w:lang w:val="en-US"/>
        </w:rPr>
        <w:t xml:space="preserve"> </w:t>
      </w:r>
      <w:r>
        <w:rPr>
          <w:rFonts w:ascii="Arial" w:hAnsi="Arial"/>
          <w:sz w:val="20"/>
          <w:szCs w:val="20"/>
          <w:lang w:val="en-US"/>
        </w:rPr>
        <w:t xml:space="preserve">targeting specific resources (colors)—are located at the end of each spine </w:t>
      </w:r>
      <w:r w:rsidRPr="00E932BB">
        <w:rPr>
          <w:rFonts w:ascii="Arial" w:hAnsi="Arial"/>
          <w:sz w:val="20"/>
          <w:szCs w:val="20"/>
          <w:lang w:val="en-US"/>
        </w:rPr>
        <w:t>f</w:t>
      </w:r>
      <w:r>
        <w:rPr>
          <w:rFonts w:ascii="Arial" w:hAnsi="Arial"/>
          <w:sz w:val="20"/>
          <w:szCs w:val="20"/>
          <w:lang w:val="en-US"/>
        </w:rPr>
        <w:t>a</w:t>
      </w:r>
      <w:r w:rsidRPr="00E932BB">
        <w:rPr>
          <w:rFonts w:ascii="Arial" w:hAnsi="Arial"/>
          <w:sz w:val="20"/>
          <w:szCs w:val="20"/>
          <w:lang w:val="en-US"/>
        </w:rPr>
        <w:t xml:space="preserve">rthest from the </w:t>
      </w:r>
      <w:r>
        <w:rPr>
          <w:rFonts w:ascii="Arial" w:hAnsi="Arial"/>
          <w:sz w:val="20"/>
          <w:szCs w:val="20"/>
          <w:lang w:val="en-US"/>
        </w:rPr>
        <w:t xml:space="preserve">manifold </w:t>
      </w:r>
      <w:r w:rsidRPr="00E932BB">
        <w:rPr>
          <w:rFonts w:ascii="Arial" w:hAnsi="Arial"/>
          <w:sz w:val="20"/>
          <w:szCs w:val="20"/>
          <w:lang w:val="en-US"/>
        </w:rPr>
        <w:t>center</w:t>
      </w:r>
      <w:r>
        <w:rPr>
          <w:rFonts w:ascii="Arial" w:hAnsi="Arial"/>
          <w:sz w:val="20"/>
          <w:szCs w:val="20"/>
          <w:lang w:val="en-US"/>
        </w:rPr>
        <w:t xml:space="preserve"> (</w:t>
      </w:r>
      <m:oMath>
        <m:r>
          <w:rPr>
            <w:rFonts w:ascii="Cambria Math" w:hAnsi="Cambria Math"/>
            <w:sz w:val="20"/>
            <w:szCs w:val="20"/>
            <w:lang w:val="en-US"/>
          </w:rPr>
          <m:t>c=0</m:t>
        </m:r>
      </m:oMath>
      <w:r>
        <w:rPr>
          <w:rFonts w:ascii="Arial" w:hAnsi="Arial"/>
          <w:sz w:val="20"/>
          <w:szCs w:val="20"/>
          <w:lang w:val="en-US"/>
        </w:rPr>
        <w:t>)</w:t>
      </w:r>
      <w:r w:rsidRPr="00E932BB">
        <w:rPr>
          <w:rFonts w:ascii="Arial" w:hAnsi="Arial"/>
          <w:sz w:val="20"/>
          <w:szCs w:val="20"/>
          <w:lang w:val="en-US"/>
        </w:rPr>
        <w:t>.</w:t>
      </w:r>
      <w:r>
        <w:rPr>
          <w:rFonts w:ascii="Arial" w:hAnsi="Arial"/>
          <w:sz w:val="20"/>
          <w:szCs w:val="20"/>
          <w:lang w:val="en-US"/>
        </w:rPr>
        <w:t xml:space="preserve"> The minimum convex polygon around these strategies defines all potential foraging strategies, providing a novel estimate of the fundamental </w:t>
      </w:r>
      <w:del w:id="4" w:author="Justin Yeakel" w:date="2021-10-06T09:34:00Z">
        <w:r w:rsidDel="00701F47">
          <w:rPr>
            <w:rFonts w:ascii="Arial" w:hAnsi="Arial"/>
            <w:sz w:val="20"/>
            <w:szCs w:val="20"/>
            <w:lang w:val="en-US"/>
          </w:rPr>
          <w:delText>dietary</w:delText>
        </w:r>
      </w:del>
      <w:ins w:id="5" w:author="Justin Yeakel" w:date="2021-10-06T09:34:00Z">
        <w:r w:rsidR="00701F47">
          <w:rPr>
            <w:rFonts w:ascii="Arial" w:hAnsi="Arial"/>
            <w:sz w:val="20"/>
            <w:szCs w:val="20"/>
            <w:lang w:val="en-US"/>
          </w:rPr>
          <w:t>foraging</w:t>
        </w:r>
      </w:ins>
      <w:r>
        <w:rPr>
          <w:rFonts w:ascii="Arial" w:hAnsi="Arial"/>
          <w:sz w:val="20"/>
          <w:szCs w:val="20"/>
          <w:lang w:val="en-US"/>
        </w:rPr>
        <w:t xml:space="preserve"> niche (Fig. 8B).  </w:t>
      </w:r>
    </w:p>
    <w:p w14:paraId="6CC46EE3" w14:textId="77777777" w:rsidR="001A467D" w:rsidRDefault="001A467D" w:rsidP="001A467D">
      <w:pPr>
        <w:pStyle w:val="Body"/>
        <w:widowControl w:val="0"/>
        <w:tabs>
          <w:tab w:val="left" w:pos="432"/>
        </w:tabs>
        <w:suppressAutoHyphens/>
        <w:rPr>
          <w:rFonts w:ascii="Arial" w:hAnsi="Arial"/>
          <w:sz w:val="20"/>
          <w:szCs w:val="20"/>
          <w:lang w:val="en-US"/>
        </w:rPr>
      </w:pPr>
    </w:p>
    <w:p w14:paraId="5B85EB98" w14:textId="77777777" w:rsidR="00CA185F" w:rsidRDefault="00CA185F" w:rsidP="00CA185F">
      <w:pPr>
        <w:pStyle w:val="Body"/>
        <w:ind w:firstLine="432"/>
        <w:rPr>
          <w:rFonts w:ascii="Arial" w:hAnsi="Arial"/>
          <w:sz w:val="20"/>
          <w:szCs w:val="20"/>
          <w:lang w:val="en-US"/>
        </w:rPr>
      </w:pPr>
      <w:r>
        <w:rPr>
          <w:rFonts w:ascii="Arial" w:hAnsi="Arial"/>
          <w:sz w:val="20"/>
          <w:szCs w:val="20"/>
          <w:lang w:val="en-US"/>
        </w:rPr>
        <w:t xml:space="preserve">This simple foraging model presents, to our knowledge, the first quantitative estimate of a fundamental dietary niche incorporating environmental and allometric constraints that can be directly compared to the empirical data as presented in Q1–2. We will integrate dietary information obtained from stable isotope values and mixing models (Q1) with information from fecal metabarcoding to reconstruct the proportional reliance on dietary functional groups. These empirical observations comprise the realized niche, which can be directly evaluated in the context of the quantified fundamental niche manifold, thus providing insight into the generative mechanisms directing observed consumer strategies. Furthermore, the underlying model from which we derive the fundamental niche manifold is able to incorporate additional realism such as resource quality (Q2) and consumer behavior (see below), thereby allowing us to relate temporal changes in diet to the predicted fitness consequences of consumer strategies. </w:t>
      </w:r>
    </w:p>
    <w:p w14:paraId="3BAC06F4" w14:textId="77777777" w:rsidR="00CA185F" w:rsidRDefault="00CA185F" w:rsidP="00CA185F">
      <w:pPr>
        <w:pStyle w:val="BodyAAA"/>
        <w:tabs>
          <w:tab w:val="left" w:pos="2070"/>
        </w:tabs>
        <w:rPr>
          <w:rFonts w:ascii="Arial" w:hAnsi="Arial"/>
          <w:b/>
          <w:bCs/>
          <w:i/>
          <w:iCs/>
          <w:sz w:val="20"/>
          <w:szCs w:val="20"/>
          <w:lang w:val="en-US"/>
        </w:rPr>
      </w:pPr>
    </w:p>
    <w:p w14:paraId="51939C3A" w14:textId="251DFDB8" w:rsidR="00CA185F" w:rsidRDefault="00CA185F" w:rsidP="00CA185F">
      <w:pPr>
        <w:pStyle w:val="BodyAAA"/>
        <w:tabs>
          <w:tab w:val="left" w:pos="432"/>
        </w:tabs>
        <w:rPr>
          <w:rFonts w:ascii="Arial" w:hAnsi="Arial"/>
          <w:sz w:val="20"/>
          <w:szCs w:val="20"/>
          <w:lang w:val="en-US"/>
        </w:rPr>
      </w:pPr>
      <w:r>
        <w:rPr>
          <w:rFonts w:ascii="Arial" w:hAnsi="Arial"/>
          <w:sz w:val="20"/>
          <w:szCs w:val="20"/>
          <w:lang w:val="en-US"/>
        </w:rPr>
        <w:tab/>
      </w:r>
      <w:r w:rsidR="00EA3B5D">
        <w:rPr>
          <w:rFonts w:ascii="Arial" w:hAnsi="Arial"/>
          <w:sz w:val="20"/>
          <w:szCs w:val="20"/>
          <w:lang w:val="en-US"/>
        </w:rPr>
        <w:t>To estimate fitness in this simple foraging model, we use the</w:t>
      </w:r>
      <w:r w:rsidR="00EA3B5D" w:rsidRPr="00E932BB">
        <w:rPr>
          <w:rFonts w:ascii="Arial" w:hAnsi="Arial"/>
          <w:sz w:val="20"/>
          <w:szCs w:val="20"/>
          <w:lang w:val="en-US"/>
        </w:rPr>
        <w:t xml:space="preserve"> coefficient of variation (CV) of nitrogenous returns</w:t>
      </w:r>
      <w:r w:rsidR="00EA3B5D">
        <w:rPr>
          <w:rFonts w:ascii="Arial" w:hAnsi="Arial"/>
          <w:sz w:val="20"/>
          <w:szCs w:val="20"/>
          <w:lang w:val="en-US"/>
        </w:rPr>
        <w:t xml:space="preserve"> from simulated consumers, given the consumed nitrogen obtained from foraged plant resources.</w:t>
      </w:r>
      <w:r w:rsidR="00EA3B5D" w:rsidRPr="00E932BB">
        <w:rPr>
          <w:rFonts w:ascii="Arial" w:hAnsi="Arial"/>
          <w:sz w:val="20"/>
          <w:szCs w:val="20"/>
          <w:lang w:val="en-US"/>
        </w:rPr>
        <w:t xml:space="preserve"> </w:t>
      </w:r>
      <w:r w:rsidR="00EA3B5D">
        <w:rPr>
          <w:rFonts w:ascii="Arial" w:hAnsi="Arial"/>
          <w:sz w:val="20"/>
          <w:szCs w:val="20"/>
          <w:lang w:val="en-US"/>
        </w:rPr>
        <w:t>A l</w:t>
      </w:r>
      <w:r w:rsidR="00EA3B5D" w:rsidRPr="00E932BB">
        <w:rPr>
          <w:rFonts w:ascii="Arial" w:hAnsi="Arial"/>
          <w:sz w:val="20"/>
          <w:szCs w:val="20"/>
          <w:lang w:val="en-US"/>
        </w:rPr>
        <w:t xml:space="preserve">ower </w:t>
      </w:r>
      <w:r w:rsidR="00EA3B5D">
        <w:rPr>
          <w:rFonts w:ascii="Arial" w:hAnsi="Arial"/>
          <w:sz w:val="20"/>
          <w:szCs w:val="20"/>
          <w:lang w:val="en-US"/>
        </w:rPr>
        <w:t xml:space="preserve">CV </w:t>
      </w:r>
      <w:r w:rsidR="00EA3B5D" w:rsidRPr="00E932BB">
        <w:rPr>
          <w:rFonts w:ascii="Arial" w:hAnsi="Arial"/>
          <w:sz w:val="20"/>
          <w:szCs w:val="20"/>
          <w:lang w:val="en-US"/>
        </w:rPr>
        <w:t>reflect</w:t>
      </w:r>
      <w:r w:rsidR="00EA3B5D">
        <w:rPr>
          <w:rFonts w:ascii="Arial" w:hAnsi="Arial"/>
          <w:sz w:val="20"/>
          <w:szCs w:val="20"/>
          <w:lang w:val="en-US"/>
        </w:rPr>
        <w:t>s</w:t>
      </w:r>
      <w:r w:rsidR="00EA3B5D" w:rsidRPr="00E932BB">
        <w:rPr>
          <w:rFonts w:ascii="Arial" w:hAnsi="Arial"/>
          <w:sz w:val="20"/>
          <w:szCs w:val="20"/>
          <w:lang w:val="en-US"/>
        </w:rPr>
        <w:t xml:space="preserve"> smaller fluctuations relative to the mean (higher fitness</w:t>
      </w:r>
      <w:r w:rsidR="00EA3B5D">
        <w:rPr>
          <w:rFonts w:ascii="Arial" w:hAnsi="Arial"/>
          <w:sz w:val="20"/>
          <w:szCs w:val="20"/>
          <w:lang w:val="en-US"/>
        </w:rPr>
        <w:t>, red-yellow</w:t>
      </w:r>
      <w:r w:rsidR="00EA3B5D" w:rsidRPr="00E932BB">
        <w:rPr>
          <w:rFonts w:ascii="Arial" w:hAnsi="Arial"/>
          <w:sz w:val="20"/>
          <w:szCs w:val="20"/>
          <w:lang w:val="en-US"/>
        </w:rPr>
        <w:t xml:space="preserve">), and </w:t>
      </w:r>
      <w:r w:rsidR="00EA3B5D">
        <w:rPr>
          <w:rFonts w:ascii="Arial" w:hAnsi="Arial"/>
          <w:sz w:val="20"/>
          <w:szCs w:val="20"/>
          <w:lang w:val="en-US"/>
        </w:rPr>
        <w:t xml:space="preserve">a </w:t>
      </w:r>
      <w:r w:rsidR="00EA3B5D" w:rsidRPr="00E932BB">
        <w:rPr>
          <w:rFonts w:ascii="Arial" w:hAnsi="Arial"/>
          <w:sz w:val="20"/>
          <w:szCs w:val="20"/>
          <w:lang w:val="en-US"/>
        </w:rPr>
        <w:t xml:space="preserve">higher </w:t>
      </w:r>
      <w:r w:rsidR="00EA3B5D">
        <w:rPr>
          <w:rFonts w:ascii="Arial" w:hAnsi="Arial"/>
          <w:sz w:val="20"/>
          <w:szCs w:val="20"/>
          <w:lang w:val="en-US"/>
        </w:rPr>
        <w:t>CV</w:t>
      </w:r>
      <w:r w:rsidR="00EA3B5D" w:rsidRPr="00E932BB">
        <w:rPr>
          <w:rFonts w:ascii="Arial" w:hAnsi="Arial"/>
          <w:sz w:val="20"/>
          <w:szCs w:val="20"/>
          <w:lang w:val="en-US"/>
        </w:rPr>
        <w:t xml:space="preserve"> </w:t>
      </w:r>
      <w:r w:rsidR="00EA3B5D">
        <w:rPr>
          <w:rFonts w:ascii="Arial" w:hAnsi="Arial"/>
          <w:sz w:val="20"/>
          <w:szCs w:val="20"/>
          <w:lang w:val="en-US"/>
        </w:rPr>
        <w:t>reflects</w:t>
      </w:r>
      <w:r w:rsidR="00EA3B5D" w:rsidRPr="00E932BB">
        <w:rPr>
          <w:rFonts w:ascii="Arial" w:hAnsi="Arial"/>
          <w:sz w:val="20"/>
          <w:szCs w:val="20"/>
          <w:lang w:val="en-US"/>
        </w:rPr>
        <w:t xml:space="preserve"> larger fluctuations relative to the mean (lower fitness</w:t>
      </w:r>
      <w:r w:rsidR="00EA3B5D">
        <w:rPr>
          <w:rFonts w:ascii="Arial" w:hAnsi="Arial"/>
          <w:sz w:val="20"/>
          <w:szCs w:val="20"/>
          <w:lang w:val="en-US"/>
        </w:rPr>
        <w:t>, blue-green</w:t>
      </w:r>
      <w:r w:rsidR="00EA3B5D" w:rsidRPr="00E932BB">
        <w:rPr>
          <w:rFonts w:ascii="Arial" w:hAnsi="Arial"/>
          <w:sz w:val="20"/>
          <w:szCs w:val="20"/>
          <w:lang w:val="en-US"/>
        </w:rPr>
        <w:t xml:space="preserve">). Along the spines radiating from the central </w:t>
      </w:r>
      <w:r w:rsidR="00EA3B5D">
        <w:rPr>
          <w:rFonts w:ascii="Arial" w:hAnsi="Arial"/>
          <w:sz w:val="20"/>
          <w:szCs w:val="20"/>
          <w:lang w:val="en-US"/>
        </w:rPr>
        <w:t>generalist</w:t>
      </w:r>
      <w:r w:rsidR="00EA3B5D" w:rsidRPr="00E932BB">
        <w:rPr>
          <w:rFonts w:ascii="Arial" w:hAnsi="Arial"/>
          <w:sz w:val="20"/>
          <w:szCs w:val="20"/>
          <w:lang w:val="en-US"/>
        </w:rPr>
        <w:t xml:space="preserve">, fitness values are generally consistent (Fig. </w:t>
      </w:r>
      <w:r w:rsidR="00EA3B5D">
        <w:rPr>
          <w:rFonts w:ascii="Arial" w:hAnsi="Arial"/>
          <w:sz w:val="20"/>
          <w:szCs w:val="20"/>
          <w:lang w:val="en-US"/>
        </w:rPr>
        <w:t>8</w:t>
      </w:r>
      <w:r w:rsidR="00EA3B5D" w:rsidRPr="00E932BB">
        <w:rPr>
          <w:rFonts w:ascii="Arial" w:hAnsi="Arial"/>
          <w:sz w:val="20"/>
          <w:szCs w:val="20"/>
          <w:lang w:val="en-US"/>
        </w:rPr>
        <w:t>B). Across spines, this fitness landscape is roughly partitioned by two opposing resource groups that result in lower fitness (higher CV; C</w:t>
      </w:r>
      <w:r w:rsidR="00EA3B5D" w:rsidRPr="00E36ED1">
        <w:rPr>
          <w:rFonts w:ascii="Arial" w:hAnsi="Arial"/>
          <w:sz w:val="20"/>
          <w:szCs w:val="20"/>
          <w:vertAlign w:val="subscript"/>
          <w:lang w:val="en-US"/>
        </w:rPr>
        <w:t>4</w:t>
      </w:r>
      <w:r w:rsidR="00EA3B5D" w:rsidRPr="00E932BB">
        <w:rPr>
          <w:rFonts w:ascii="Arial" w:hAnsi="Arial"/>
          <w:sz w:val="20"/>
          <w:szCs w:val="20"/>
          <w:lang w:val="en-US"/>
        </w:rPr>
        <w:t xml:space="preserve"> perennial and annual grasses), moving away from which fitness increases towards two opposing resource groups that result in higher fitness (lower CV; C</w:t>
      </w:r>
      <w:r w:rsidR="00EA3B5D" w:rsidRPr="00876FC2">
        <w:rPr>
          <w:rFonts w:ascii="Arial" w:hAnsi="Arial"/>
          <w:sz w:val="20"/>
          <w:szCs w:val="20"/>
          <w:vertAlign w:val="subscript"/>
          <w:lang w:val="en-US"/>
        </w:rPr>
        <w:t>3</w:t>
      </w:r>
      <w:r w:rsidR="00EA3B5D" w:rsidRPr="00E932BB">
        <w:rPr>
          <w:rFonts w:ascii="Arial" w:hAnsi="Arial"/>
          <w:sz w:val="20"/>
          <w:szCs w:val="20"/>
          <w:lang w:val="en-US"/>
        </w:rPr>
        <w:t xml:space="preserve"> perennial forbs and shrubs).</w:t>
      </w:r>
    </w:p>
    <w:p w14:paraId="3CA6D25F" w14:textId="77777777" w:rsidR="00730B0D" w:rsidRDefault="00730B0D" w:rsidP="00730B0D">
      <w:pPr>
        <w:pStyle w:val="Body"/>
        <w:rPr>
          <w:rFonts w:ascii="Arial" w:hAnsi="Arial"/>
          <w:sz w:val="20"/>
          <w:szCs w:val="20"/>
          <w:lang w:val="en-US"/>
        </w:rPr>
      </w:pPr>
    </w:p>
    <w:p w14:paraId="34840959" w14:textId="0F911452" w:rsidR="000724E7" w:rsidRDefault="000724E7" w:rsidP="000724E7">
      <w:pPr>
        <w:pStyle w:val="BodyAAA"/>
        <w:tabs>
          <w:tab w:val="left" w:pos="2070"/>
        </w:tabs>
        <w:rPr>
          <w:rFonts w:ascii="Arial" w:hAnsi="Arial"/>
          <w:sz w:val="20"/>
          <w:szCs w:val="20"/>
          <w:lang w:val="en-US"/>
        </w:rPr>
      </w:pPr>
      <w:r>
        <w:rPr>
          <w:rFonts w:ascii="Arial" w:hAnsi="Arial"/>
          <w:b/>
          <w:bCs/>
          <w:i/>
          <w:iCs/>
          <w:sz w:val="20"/>
          <w:szCs w:val="20"/>
          <w:lang w:val="en-US"/>
        </w:rPr>
        <w:t xml:space="preserve">Predictions. </w:t>
      </w:r>
      <w:r w:rsidR="00EA3B5D">
        <w:rPr>
          <w:rFonts w:ascii="Arial" w:hAnsi="Arial"/>
          <w:sz w:val="20"/>
          <w:szCs w:val="20"/>
          <w:lang w:val="en-US"/>
        </w:rPr>
        <w:t>Our demonstrative foraging model reveals that energy gains and fitness are maximized by generalist strategies and consumption of C</w:t>
      </w:r>
      <w:r w:rsidR="00EA3B5D" w:rsidRPr="00B308C0">
        <w:rPr>
          <w:rFonts w:ascii="Arial" w:hAnsi="Arial" w:cs="Arial Unicode MS"/>
          <w:sz w:val="20"/>
          <w:szCs w:val="20"/>
          <w:vertAlign w:val="subscript"/>
          <w14:textOutline w14:w="0" w14:cap="flat" w14:cmpd="sng" w14:algn="ctr">
            <w14:noFill/>
            <w14:prstDash w14:val="solid"/>
            <w14:bevel/>
          </w14:textOutline>
        </w:rPr>
        <w:t>3</w:t>
      </w:r>
      <w:r w:rsidR="00EA3B5D">
        <w:rPr>
          <w:rFonts w:ascii="Arial" w:hAnsi="Arial"/>
          <w:sz w:val="20"/>
          <w:szCs w:val="20"/>
          <w:lang w:val="en-US"/>
        </w:rPr>
        <w:t xml:space="preserve"> plants, consistent with our preliminary result that body condition (% fat) increases with assimilation of C</w:t>
      </w:r>
      <w:r w:rsidR="00EA3B5D" w:rsidRPr="00B308C0">
        <w:rPr>
          <w:rFonts w:ascii="Arial" w:hAnsi="Arial" w:cs="Arial Unicode MS"/>
          <w:sz w:val="20"/>
          <w:szCs w:val="20"/>
          <w:vertAlign w:val="subscript"/>
          <w14:textOutline w14:w="0" w14:cap="flat" w14:cmpd="sng" w14:algn="ctr">
            <w14:noFill/>
            <w14:prstDash w14:val="solid"/>
            <w14:bevel/>
          </w14:textOutline>
        </w:rPr>
        <w:t>3</w:t>
      </w:r>
      <w:r w:rsidR="00EA3B5D">
        <w:rPr>
          <w:rFonts w:ascii="Arial" w:hAnsi="Arial"/>
          <w:sz w:val="20"/>
          <w:szCs w:val="20"/>
          <w:lang w:val="en-US"/>
        </w:rPr>
        <w:t xml:space="preserve"> resources and that generalists have higher survival (Figs 5-6). We predict t</w:t>
      </w:r>
      <w:r w:rsidR="00EA3B5D" w:rsidRPr="00E932BB">
        <w:rPr>
          <w:rFonts w:ascii="Arial" w:hAnsi="Arial"/>
          <w:sz w:val="20"/>
          <w:szCs w:val="20"/>
          <w:lang w:val="en-US"/>
        </w:rPr>
        <w:t>he</w:t>
      </w:r>
      <w:r w:rsidR="00EA3B5D">
        <w:rPr>
          <w:rFonts w:ascii="Arial" w:hAnsi="Arial"/>
          <w:sz w:val="20"/>
          <w:szCs w:val="20"/>
          <w:lang w:val="en-US"/>
        </w:rPr>
        <w:t xml:space="preserve"> empirical</w:t>
      </w:r>
      <w:r w:rsidR="00EA3B5D" w:rsidRPr="00E932BB">
        <w:rPr>
          <w:rFonts w:ascii="Arial" w:hAnsi="Arial"/>
          <w:sz w:val="20"/>
          <w:szCs w:val="20"/>
          <w:lang w:val="en-US"/>
        </w:rPr>
        <w:t xml:space="preserve"> diet of a</w:t>
      </w:r>
      <w:r w:rsidR="00EA3B5D">
        <w:rPr>
          <w:rFonts w:ascii="Arial" w:hAnsi="Arial"/>
          <w:sz w:val="20"/>
          <w:szCs w:val="20"/>
          <w:lang w:val="en-US"/>
        </w:rPr>
        <w:t>n</w:t>
      </w:r>
      <w:r w:rsidR="00EA3B5D" w:rsidRPr="00E932BB">
        <w:rPr>
          <w:rFonts w:ascii="Arial" w:hAnsi="Arial"/>
          <w:sz w:val="20"/>
          <w:szCs w:val="20"/>
          <w:lang w:val="en-US"/>
        </w:rPr>
        <w:t xml:space="preserve"> </w:t>
      </w:r>
      <w:r w:rsidR="00EA3B5D">
        <w:rPr>
          <w:rFonts w:ascii="Arial" w:hAnsi="Arial"/>
          <w:sz w:val="20"/>
          <w:szCs w:val="20"/>
          <w:lang w:val="en-US"/>
        </w:rPr>
        <w:t xml:space="preserve">individual </w:t>
      </w:r>
      <w:r w:rsidR="00EA3B5D" w:rsidRPr="00E932BB">
        <w:rPr>
          <w:rFonts w:ascii="Arial" w:hAnsi="Arial"/>
          <w:sz w:val="20"/>
          <w:szCs w:val="20"/>
          <w:lang w:val="en-US"/>
        </w:rPr>
        <w:t>consumer</w:t>
      </w:r>
      <w:r w:rsidR="00EA3B5D">
        <w:rPr>
          <w:rFonts w:ascii="Arial" w:hAnsi="Arial"/>
          <w:sz w:val="20"/>
          <w:szCs w:val="20"/>
          <w:lang w:val="en-US"/>
        </w:rPr>
        <w:t xml:space="preserve"> foraging on </w:t>
      </w:r>
      <w:r w:rsidR="00EA3B5D" w:rsidRPr="00E932BB">
        <w:rPr>
          <w:rFonts w:ascii="Arial" w:hAnsi="Arial"/>
          <w:sz w:val="20"/>
          <w:szCs w:val="20"/>
          <w:lang w:val="en-US"/>
        </w:rPr>
        <w:t>C</w:t>
      </w:r>
      <w:r w:rsidR="00EA3B5D" w:rsidRPr="00876FC2">
        <w:rPr>
          <w:rFonts w:ascii="Arial" w:hAnsi="Arial"/>
          <w:sz w:val="20"/>
          <w:szCs w:val="20"/>
          <w:vertAlign w:val="subscript"/>
          <w:lang w:val="en-US"/>
        </w:rPr>
        <w:t>3</w:t>
      </w:r>
      <w:r w:rsidR="00EA3B5D" w:rsidRPr="00E932BB">
        <w:rPr>
          <w:rFonts w:ascii="Arial" w:hAnsi="Arial"/>
          <w:sz w:val="20"/>
          <w:szCs w:val="20"/>
          <w:lang w:val="en-US"/>
        </w:rPr>
        <w:t xml:space="preserve"> perennial forbs and shrubs</w:t>
      </w:r>
      <w:r w:rsidR="00EA3B5D">
        <w:rPr>
          <w:rFonts w:ascii="Arial" w:hAnsi="Arial"/>
          <w:sz w:val="20"/>
          <w:szCs w:val="20"/>
          <w:lang w:val="en-US"/>
        </w:rPr>
        <w:t xml:space="preserve"> will map onto the niche manifold</w:t>
      </w:r>
      <w:r w:rsidR="00EA3B5D" w:rsidRPr="00E932BB">
        <w:rPr>
          <w:rFonts w:ascii="Arial" w:hAnsi="Arial"/>
          <w:sz w:val="20"/>
          <w:szCs w:val="20"/>
          <w:lang w:val="en-US"/>
        </w:rPr>
        <w:t xml:space="preserve"> </w:t>
      </w:r>
      <w:r w:rsidR="00EA3B5D">
        <w:rPr>
          <w:rFonts w:ascii="Arial" w:hAnsi="Arial"/>
          <w:sz w:val="20"/>
          <w:szCs w:val="20"/>
          <w:lang w:val="en-US"/>
        </w:rPr>
        <w:t>near the hypothetical black</w:t>
      </w:r>
      <w:r w:rsidR="00EA3B5D" w:rsidRPr="00E932BB">
        <w:rPr>
          <w:rFonts w:ascii="Arial" w:hAnsi="Arial"/>
          <w:sz w:val="20"/>
          <w:szCs w:val="20"/>
          <w:lang w:val="en-US"/>
        </w:rPr>
        <w:t xml:space="preserve"> rodent silhouette. </w:t>
      </w:r>
      <w:r w:rsidR="00EA3B5D">
        <w:rPr>
          <w:rFonts w:ascii="Arial" w:hAnsi="Arial"/>
          <w:sz w:val="20"/>
          <w:szCs w:val="20"/>
          <w:lang w:val="en-US"/>
        </w:rPr>
        <w:t xml:space="preserve">Conversely, we predict that an empirical consumer foraging on </w:t>
      </w:r>
      <w:r w:rsidR="00EA3B5D" w:rsidRPr="00E932BB">
        <w:rPr>
          <w:rFonts w:ascii="Arial" w:hAnsi="Arial"/>
          <w:sz w:val="20"/>
          <w:szCs w:val="20"/>
          <w:lang w:val="en-US"/>
        </w:rPr>
        <w:t>C</w:t>
      </w:r>
      <w:r w:rsidR="00EA3B5D" w:rsidRPr="00E36ED1">
        <w:rPr>
          <w:rFonts w:ascii="Arial" w:hAnsi="Arial"/>
          <w:sz w:val="20"/>
          <w:szCs w:val="20"/>
          <w:vertAlign w:val="subscript"/>
          <w:lang w:val="en-US"/>
        </w:rPr>
        <w:t>4</w:t>
      </w:r>
      <w:r w:rsidR="00EA3B5D" w:rsidRPr="00E932BB">
        <w:rPr>
          <w:rFonts w:ascii="Arial" w:hAnsi="Arial"/>
          <w:sz w:val="20"/>
          <w:szCs w:val="20"/>
          <w:lang w:val="en-US"/>
        </w:rPr>
        <w:t xml:space="preserve"> grasses</w:t>
      </w:r>
      <w:r w:rsidR="00EA3B5D">
        <w:rPr>
          <w:rFonts w:ascii="Arial" w:hAnsi="Arial"/>
          <w:sz w:val="20"/>
          <w:szCs w:val="20"/>
          <w:lang w:val="en-US"/>
        </w:rPr>
        <w:t xml:space="preserve"> will map near the hypothetical white silhouette. We also predict that there will be a significant correlation between the measures of fitness estimated in Q2 (body condition, survival) and CV, providing opportunities to predict diet-mediated fitness variation. We suggest that this</w:t>
      </w:r>
      <w:r w:rsidR="00EA3B5D" w:rsidRPr="00E932BB">
        <w:rPr>
          <w:rFonts w:ascii="Arial" w:hAnsi="Arial"/>
          <w:sz w:val="20"/>
          <w:szCs w:val="20"/>
          <w:lang w:val="en-US"/>
        </w:rPr>
        <w:t xml:space="preserve"> </w:t>
      </w:r>
      <w:r w:rsidR="00EA3B5D">
        <w:rPr>
          <w:rFonts w:ascii="Arial" w:hAnsi="Arial"/>
          <w:sz w:val="20"/>
          <w:szCs w:val="20"/>
          <w:lang w:val="en-US"/>
        </w:rPr>
        <w:t xml:space="preserve">dietary </w:t>
      </w:r>
      <w:r w:rsidR="00EA3B5D" w:rsidRPr="00E932BB">
        <w:rPr>
          <w:rFonts w:ascii="Arial" w:hAnsi="Arial"/>
          <w:sz w:val="20"/>
          <w:szCs w:val="20"/>
          <w:lang w:val="en-US"/>
        </w:rPr>
        <w:t>niche manifold</w:t>
      </w:r>
      <w:r w:rsidR="00EA3B5D">
        <w:rPr>
          <w:rFonts w:ascii="Arial" w:hAnsi="Arial"/>
          <w:sz w:val="20"/>
          <w:szCs w:val="20"/>
          <w:lang w:val="en-US"/>
        </w:rPr>
        <w:t xml:space="preserve"> perspective</w:t>
      </w:r>
      <w:r w:rsidR="00EA3B5D" w:rsidRPr="00E932BB">
        <w:rPr>
          <w:rFonts w:ascii="Arial" w:hAnsi="Arial"/>
          <w:sz w:val="20"/>
          <w:szCs w:val="20"/>
          <w:lang w:val="en-US"/>
        </w:rPr>
        <w:t xml:space="preserve"> </w:t>
      </w:r>
      <w:r w:rsidR="00EA3B5D">
        <w:rPr>
          <w:rFonts w:ascii="Arial" w:hAnsi="Arial"/>
          <w:sz w:val="20"/>
          <w:szCs w:val="20"/>
          <w:lang w:val="en-US"/>
        </w:rPr>
        <w:t>is well-suited provide insight into the drivers of foraging and fitness of consumers</w:t>
      </w:r>
      <w:r w:rsidR="00EA3B5D" w:rsidRPr="00E932BB">
        <w:rPr>
          <w:rFonts w:ascii="Arial" w:hAnsi="Arial"/>
          <w:sz w:val="20"/>
          <w:szCs w:val="20"/>
          <w:lang w:val="en-US"/>
        </w:rPr>
        <w:t>.</w:t>
      </w:r>
      <w:r w:rsidR="00EA3B5D">
        <w:rPr>
          <w:rFonts w:ascii="Arial" w:hAnsi="Arial"/>
          <w:sz w:val="20"/>
          <w:szCs w:val="20"/>
          <w:lang w:val="en-US"/>
        </w:rPr>
        <w:t xml:space="preserve"> For example</w:t>
      </w:r>
      <w:r w:rsidR="00EA3B5D" w:rsidRPr="00E932BB">
        <w:rPr>
          <w:rFonts w:ascii="Arial" w:hAnsi="Arial"/>
          <w:sz w:val="20"/>
          <w:szCs w:val="20"/>
          <w:lang w:val="en-US"/>
        </w:rPr>
        <w:t xml:space="preserve">, our foraging model predicts </w:t>
      </w:r>
      <w:r w:rsidR="00EA3B5D">
        <w:rPr>
          <w:rFonts w:ascii="Arial" w:hAnsi="Arial"/>
          <w:sz w:val="20"/>
          <w:szCs w:val="20"/>
          <w:lang w:val="en-US"/>
        </w:rPr>
        <w:t>that fitness increases with consumption of C</w:t>
      </w:r>
      <w:r w:rsidR="00EA3B5D" w:rsidRPr="00B308C0">
        <w:rPr>
          <w:rFonts w:ascii="Arial" w:hAnsi="Arial"/>
          <w:sz w:val="20"/>
          <w:szCs w:val="20"/>
          <w:vertAlign w:val="subscript"/>
        </w:rPr>
        <w:t>3</w:t>
      </w:r>
      <w:r w:rsidR="00EA3B5D">
        <w:rPr>
          <w:rFonts w:ascii="Arial" w:hAnsi="Arial"/>
          <w:sz w:val="20"/>
          <w:szCs w:val="20"/>
          <w:lang w:val="en-US"/>
        </w:rPr>
        <w:t xml:space="preserve"> perennial shrubs (Fig. 8B), but this relationship is driven by creosote, a resource with high secondary metabolite concentrations that requires significant metabolic processing by the consumer. </w:t>
      </w:r>
      <w:r w:rsidR="00EA3B5D" w:rsidRPr="008C25ED">
        <w:rPr>
          <w:rFonts w:ascii="Arial" w:hAnsi="Arial"/>
          <w:sz w:val="20"/>
          <w:szCs w:val="20"/>
          <w:lang w:val="en-US"/>
        </w:rPr>
        <w:t xml:space="preserve">Integrating </w:t>
      </w:r>
      <w:r w:rsidR="00EA3B5D">
        <w:rPr>
          <w:rFonts w:ascii="Arial" w:hAnsi="Arial"/>
          <w:sz w:val="20"/>
          <w:szCs w:val="20"/>
          <w:lang w:val="en-US"/>
        </w:rPr>
        <w:t xml:space="preserve">additional metrics of resource quality, consumer energetics, as well as </w:t>
      </w:r>
      <w:r w:rsidR="00EA3B5D" w:rsidRPr="008C25ED">
        <w:rPr>
          <w:rFonts w:ascii="Arial" w:hAnsi="Arial"/>
          <w:sz w:val="20"/>
          <w:szCs w:val="20"/>
          <w:lang w:val="en-US"/>
        </w:rPr>
        <w:t xml:space="preserve">individual-level </w:t>
      </w:r>
      <w:r w:rsidR="00EA3B5D">
        <w:rPr>
          <w:rFonts w:ascii="Arial" w:hAnsi="Arial"/>
          <w:sz w:val="20"/>
          <w:szCs w:val="20"/>
          <w:lang w:val="en-US"/>
        </w:rPr>
        <w:t xml:space="preserve">data on </w:t>
      </w:r>
      <w:r w:rsidR="00EA3B5D">
        <w:rPr>
          <w:rFonts w:ascii="Arial" w:hAnsi="Arial"/>
          <w:sz w:val="20"/>
          <w:szCs w:val="20"/>
          <w:lang w:val="en-US"/>
        </w:rPr>
        <w:lastRenderedPageBreak/>
        <w:t xml:space="preserve">species, ontogeny and gut microbiomes </w:t>
      </w:r>
      <w:r w:rsidR="00EA3B5D" w:rsidRPr="008C25ED">
        <w:rPr>
          <w:rFonts w:ascii="Arial" w:hAnsi="Arial"/>
          <w:sz w:val="20"/>
          <w:szCs w:val="20"/>
          <w:lang w:val="en-US"/>
        </w:rPr>
        <w:t xml:space="preserve">will </w:t>
      </w:r>
      <w:r w:rsidR="00EA3B5D">
        <w:rPr>
          <w:rFonts w:ascii="Arial" w:hAnsi="Arial"/>
          <w:sz w:val="20"/>
          <w:szCs w:val="20"/>
          <w:lang w:val="en-US"/>
        </w:rPr>
        <w:t>enable</w:t>
      </w:r>
      <w:r w:rsidR="00EA3B5D" w:rsidRPr="008C25ED">
        <w:rPr>
          <w:rFonts w:ascii="Arial" w:hAnsi="Arial"/>
          <w:sz w:val="20"/>
          <w:szCs w:val="20"/>
          <w:lang w:val="en-US"/>
        </w:rPr>
        <w:t xml:space="preserve"> direct</w:t>
      </w:r>
      <w:r w:rsidR="00EA3B5D">
        <w:rPr>
          <w:rFonts w:ascii="Arial" w:hAnsi="Arial"/>
          <w:sz w:val="20"/>
          <w:szCs w:val="20"/>
          <w:lang w:val="en-US"/>
        </w:rPr>
        <w:t xml:space="preserve"> comparison of empirical and simulated foraging strategies to understand the importance of consumer and resource traits for population dynamics.</w:t>
      </w:r>
    </w:p>
    <w:p w14:paraId="34E9DF3B" w14:textId="77777777" w:rsidR="00730B0D" w:rsidRDefault="00730B0D" w:rsidP="00730B0D">
      <w:pPr>
        <w:pStyle w:val="BodyAAA"/>
        <w:tabs>
          <w:tab w:val="left" w:pos="2070"/>
        </w:tabs>
        <w:rPr>
          <w:rFonts w:ascii="Arial" w:hAnsi="Arial"/>
          <w:b/>
          <w:bCs/>
          <w:i/>
          <w:iCs/>
          <w:sz w:val="20"/>
          <w:szCs w:val="20"/>
          <w:highlight w:val="yellow"/>
          <w:lang w:val="en-US"/>
        </w:rPr>
      </w:pPr>
    </w:p>
    <w:p w14:paraId="1494C200" w14:textId="0370A37A" w:rsidR="00D55208" w:rsidRDefault="00D55208" w:rsidP="00D55208">
      <w:pPr>
        <w:pStyle w:val="Body"/>
        <w:rPr>
          <w:rFonts w:ascii="Arial" w:hAnsi="Arial"/>
          <w:b/>
          <w:bCs/>
          <w:i/>
          <w:iCs/>
          <w:sz w:val="20"/>
          <w:szCs w:val="20"/>
          <w:lang w:val="en-US"/>
        </w:rPr>
      </w:pPr>
      <w:r w:rsidRPr="004A3194">
        <w:rPr>
          <w:rFonts w:ascii="Arial" w:hAnsi="Arial"/>
          <w:b/>
          <w:bCs/>
          <w:i/>
          <w:iCs/>
          <w:sz w:val="20"/>
          <w:szCs w:val="20"/>
          <w:lang w:val="en-US"/>
        </w:rPr>
        <w:t xml:space="preserve">Incorporating Ecological and Physiological Constraints into Foraging Models. </w:t>
      </w:r>
      <w:r w:rsidR="008E3D1E" w:rsidRPr="004A3194">
        <w:rPr>
          <w:rFonts w:ascii="Arial" w:hAnsi="Arial"/>
          <w:sz w:val="20"/>
          <w:szCs w:val="20"/>
          <w:lang w:val="en-US"/>
        </w:rPr>
        <w:t xml:space="preserve">We have shown how the foraging strategies of empirical consumers can be evaluated relative to simulations based on a minimalist set of constraints. Ultimately, we will establish a fundamental foraging niche space based on a model that incorporates both physiological and ecological constraints of both the consumer and its resources. To do this, we will expand upon a previous model constructed to examine the consequences of rodent body size and caching behavior, where foraging strategies are the product of a state-dependent fitness-maximization Stochastic Dynamic Program (SDP; Yeakel et al. 2020). We will extend this approach to assess the effects of consumer </w:t>
      </w:r>
      <w:r w:rsidR="008E3D1E" w:rsidRPr="004A3194">
        <w:rPr>
          <w:rFonts w:ascii="Arial" w:hAnsi="Arial"/>
          <w:i/>
          <w:iCs/>
          <w:sz w:val="20"/>
          <w:szCs w:val="20"/>
          <w:lang w:val="en-US"/>
        </w:rPr>
        <w:t>i</w:t>
      </w:r>
      <w:r w:rsidR="008E3D1E" w:rsidRPr="004A3194">
        <w:rPr>
          <w:rFonts w:ascii="Arial" w:hAnsi="Arial"/>
          <w:sz w:val="20"/>
          <w:szCs w:val="20"/>
          <w:lang w:val="en-US"/>
        </w:rPr>
        <w:t xml:space="preserve">) energetic state and </w:t>
      </w:r>
      <w:r w:rsidR="008E3D1E" w:rsidRPr="004A3194">
        <w:rPr>
          <w:rFonts w:ascii="Arial" w:hAnsi="Arial"/>
          <w:i/>
          <w:iCs/>
          <w:sz w:val="20"/>
          <w:szCs w:val="20"/>
          <w:lang w:val="en-US"/>
        </w:rPr>
        <w:t>ii</w:t>
      </w:r>
      <w:r w:rsidR="008E3D1E" w:rsidRPr="004A3194">
        <w:rPr>
          <w:rFonts w:ascii="Arial" w:hAnsi="Arial"/>
          <w:sz w:val="20"/>
          <w:szCs w:val="20"/>
          <w:lang w:val="en-US"/>
        </w:rPr>
        <w:t>) microbiome state. While the former is explored in Yeakel et al. (2020), the impact of a consumer’s microbiome on foraging behavior is not well understood. Microbiome states facilitate enzymatic conditions within the consumer’s gut and determine the digestive efficiencies of foods, potentially impacting behavior (</w:t>
      </w:r>
      <w:del w:id="6" w:author="Justin Yeakel" w:date="2021-10-06T10:19:00Z">
        <w:r w:rsidR="008E3D1E" w:rsidRPr="004A3194" w:rsidDel="00A8469B">
          <w:rPr>
            <w:rFonts w:ascii="Arial" w:hAnsi="Arial"/>
            <w:sz w:val="20"/>
            <w:szCs w:val="20"/>
            <w:lang w:val="en-US"/>
          </w:rPr>
          <w:delText>Akam</w:delText>
        </w:r>
      </w:del>
      <w:ins w:id="7" w:author="Justin Yeakel" w:date="2021-10-06T10:19:00Z">
        <w:r w:rsidR="00A8469B">
          <w:rPr>
            <w:rFonts w:ascii="Arial" w:hAnsi="Arial"/>
            <w:sz w:val="20"/>
            <w:szCs w:val="20"/>
            <w:lang w:val="en-US"/>
          </w:rPr>
          <w:t>Akamai</w:t>
        </w:r>
      </w:ins>
      <w:del w:id="8" w:author="Justin Yeakel" w:date="2021-10-06T10:19:00Z">
        <w:r w:rsidR="008E3D1E" w:rsidRPr="004A3194" w:rsidDel="00C82E0B">
          <w:rPr>
            <w:rFonts w:ascii="Arial" w:hAnsi="Arial"/>
            <w:sz w:val="20"/>
            <w:szCs w:val="20"/>
            <w:lang w:val="en-US"/>
          </w:rPr>
          <w:delText>e</w:delText>
        </w:r>
      </w:del>
      <w:r w:rsidR="008E3D1E" w:rsidRPr="004A3194">
        <w:rPr>
          <w:rFonts w:ascii="Arial" w:hAnsi="Arial"/>
          <w:sz w:val="20"/>
          <w:szCs w:val="20"/>
          <w:lang w:val="en-US"/>
        </w:rPr>
        <w:t xml:space="preserve"> et al. 2019). Linking a low-D descriptor of microbiome state (e.g., alpha diversity) to consumer physiological state in an SDP (Clark &amp; Mangel </w:t>
      </w:r>
      <w:del w:id="9" w:author="Justin Yeakel" w:date="2021-10-06T10:25:00Z">
        <w:r w:rsidR="008E3D1E" w:rsidRPr="004A3194" w:rsidDel="009A227B">
          <w:rPr>
            <w:rFonts w:ascii="Arial" w:hAnsi="Arial"/>
            <w:sz w:val="20"/>
            <w:szCs w:val="20"/>
            <w:lang w:val="en-US"/>
          </w:rPr>
          <w:delText>1996</w:delText>
        </w:r>
      </w:del>
      <w:ins w:id="10" w:author="Justin Yeakel" w:date="2021-10-06T10:25:00Z">
        <w:r w:rsidR="009A227B">
          <w:rPr>
            <w:rFonts w:ascii="Arial" w:hAnsi="Arial"/>
            <w:sz w:val="20"/>
            <w:szCs w:val="20"/>
            <w:lang w:val="en-US"/>
          </w:rPr>
          <w:t>2000</w:t>
        </w:r>
      </w:ins>
      <w:r w:rsidR="008E3D1E" w:rsidRPr="004A3194">
        <w:rPr>
          <w:rFonts w:ascii="Arial" w:hAnsi="Arial"/>
          <w:sz w:val="20"/>
          <w:szCs w:val="20"/>
          <w:lang w:val="en-US"/>
        </w:rPr>
        <w:t>) will enable us to include the effects of ecological and physiological constraints to derive the fundamental foraging niche. As SDPs quantify fitness explicitly, fitness expectations that correlate with survivorship will emerge naturally, and integrated into the diffusion map as in Fig</w:t>
      </w:r>
      <w:r w:rsidR="004A3194">
        <w:rPr>
          <w:rFonts w:ascii="Arial" w:hAnsi="Arial"/>
          <w:sz w:val="20"/>
          <w:szCs w:val="20"/>
          <w:lang w:val="en-US"/>
        </w:rPr>
        <w:t>ure</w:t>
      </w:r>
      <w:r w:rsidR="008E3D1E" w:rsidRPr="004A3194">
        <w:rPr>
          <w:rFonts w:ascii="Arial" w:hAnsi="Arial"/>
          <w:sz w:val="20"/>
          <w:szCs w:val="20"/>
          <w:lang w:val="en-US"/>
        </w:rPr>
        <w:t xml:space="preserve"> 8B. Empirical data on foraging, microbiome, and survival will allow us to iteratively verify and update the model.</w:t>
      </w:r>
    </w:p>
    <w:p w14:paraId="7581B5B9" w14:textId="77777777" w:rsidR="00730B0D" w:rsidRDefault="00730B0D">
      <w:pPr>
        <w:pStyle w:val="Body"/>
        <w:rPr>
          <w:rFonts w:ascii="Arial" w:hAnsi="Arial"/>
          <w:b/>
          <w:bCs/>
          <w:i/>
          <w:iCs/>
          <w:sz w:val="20"/>
          <w:szCs w:val="20"/>
          <w:lang w:val="en-US"/>
        </w:rPr>
      </w:pPr>
    </w:p>
    <w:p w14:paraId="5B345EFA" w14:textId="09992154" w:rsidR="00E47925" w:rsidRPr="00541C0C" w:rsidRDefault="00621B11">
      <w:pPr>
        <w:pStyle w:val="Body"/>
        <w:rPr>
          <w:rFonts w:ascii="Arial" w:eastAsia="Arial" w:hAnsi="Arial" w:cs="Arial"/>
          <w:b/>
          <w:bCs/>
          <w:sz w:val="20"/>
          <w:szCs w:val="20"/>
        </w:rPr>
      </w:pPr>
      <w:r w:rsidRPr="00541C0C">
        <w:rPr>
          <w:rFonts w:ascii="Arial" w:hAnsi="Arial"/>
          <w:b/>
          <w:bCs/>
          <w:sz w:val="20"/>
          <w:szCs w:val="20"/>
          <w:lang w:val="en-US"/>
        </w:rPr>
        <w:t>Methods</w:t>
      </w:r>
    </w:p>
    <w:p w14:paraId="5CB418D9" w14:textId="36AE766B" w:rsidR="00E47925" w:rsidRDefault="0004451D">
      <w:pPr>
        <w:pStyle w:val="BodyA"/>
        <w:tabs>
          <w:tab w:val="left" w:pos="2070"/>
        </w:tabs>
        <w:rPr>
          <w:rFonts w:ascii="Arial" w:eastAsia="Arial" w:hAnsi="Arial" w:cs="Arial"/>
          <w:sz w:val="20"/>
          <w:szCs w:val="20"/>
          <w:lang w:val="en-US"/>
        </w:rPr>
      </w:pPr>
      <w:r>
        <w:rPr>
          <w:rFonts w:ascii="Arial" w:hAnsi="Arial"/>
          <w:i/>
          <w:iCs/>
          <w:sz w:val="20"/>
          <w:szCs w:val="20"/>
          <w:lang w:val="en-US"/>
        </w:rPr>
        <w:t>Field Site and Small Mammal Trapping Protocol.</w:t>
      </w:r>
      <w:r>
        <w:rPr>
          <w:rFonts w:ascii="Arial" w:hAnsi="Arial"/>
          <w:sz w:val="20"/>
          <w:szCs w:val="20"/>
          <w:lang w:val="en-US"/>
        </w:rPr>
        <w:t xml:space="preserve"> Our fieldwork will occur in the northern </w:t>
      </w:r>
      <w:proofErr w:type="spellStart"/>
      <w:r>
        <w:rPr>
          <w:rFonts w:ascii="Arial" w:hAnsi="Arial"/>
          <w:sz w:val="20"/>
          <w:szCs w:val="20"/>
          <w:lang w:val="en-US"/>
        </w:rPr>
        <w:t>Chihuahuan</w:t>
      </w:r>
      <w:proofErr w:type="spellEnd"/>
      <w:r>
        <w:rPr>
          <w:rFonts w:ascii="Arial" w:hAnsi="Arial"/>
          <w:sz w:val="20"/>
          <w:szCs w:val="20"/>
          <w:lang w:val="en-US"/>
        </w:rPr>
        <w:t xml:space="preserve"> Desert at the Sevilleta NWR located ~100km south of Albuquerque, NM. Our small mammal trapping webs are located in a mixed shrubland-grassland ecosystem and we will use data routinely collected by the S</w:t>
      </w:r>
      <w:r w:rsidR="00114E46">
        <w:rPr>
          <w:rFonts w:ascii="Arial" w:hAnsi="Arial"/>
          <w:sz w:val="20"/>
          <w:szCs w:val="20"/>
          <w:lang w:val="en-US"/>
        </w:rPr>
        <w:t>EV-</w:t>
      </w:r>
      <w:r>
        <w:rPr>
          <w:rFonts w:ascii="Arial" w:hAnsi="Arial"/>
          <w:sz w:val="20"/>
          <w:szCs w:val="20"/>
          <w:lang w:val="en-US"/>
        </w:rPr>
        <w:t xml:space="preserve">LTER program in Apr-May and Sep-Oct to estimate seasonal (spring vs monsoon) ANPP at the species level. We will live-trap small mammals eight times per year with monthly trapping bouts occurring from Mar to Oct. Two webs of 145 traps each (Parmenter et al. 2003) will be set for three consecutive nights and individual animals will be marked with a pit-tag, identified to species, weighed, and blood will be collected via </w:t>
      </w:r>
      <w:proofErr w:type="spellStart"/>
      <w:r>
        <w:rPr>
          <w:rFonts w:ascii="Arial" w:hAnsi="Arial"/>
          <w:sz w:val="20"/>
          <w:szCs w:val="20"/>
          <w:lang w:val="en-US"/>
        </w:rPr>
        <w:t>periorbital</w:t>
      </w:r>
      <w:proofErr w:type="spellEnd"/>
      <w:r>
        <w:rPr>
          <w:rFonts w:ascii="Arial" w:hAnsi="Arial"/>
          <w:sz w:val="20"/>
          <w:szCs w:val="20"/>
          <w:lang w:val="en-US"/>
        </w:rPr>
        <w:t xml:space="preserve"> (</w:t>
      </w:r>
      <w:proofErr w:type="spellStart"/>
      <w:r>
        <w:rPr>
          <w:rFonts w:ascii="Arial" w:hAnsi="Arial"/>
          <w:sz w:val="20"/>
          <w:szCs w:val="20"/>
          <w:lang w:val="en-US"/>
        </w:rPr>
        <w:t>Cricetidae</w:t>
      </w:r>
      <w:proofErr w:type="spellEnd"/>
      <w:r>
        <w:rPr>
          <w:rFonts w:ascii="Arial" w:hAnsi="Arial"/>
          <w:sz w:val="20"/>
          <w:szCs w:val="20"/>
          <w:lang w:val="en-US"/>
        </w:rPr>
        <w:t xml:space="preserve">) or </w:t>
      </w:r>
      <w:proofErr w:type="spellStart"/>
      <w:r>
        <w:rPr>
          <w:rFonts w:ascii="Arial" w:hAnsi="Arial"/>
          <w:sz w:val="20"/>
          <w:szCs w:val="20"/>
          <w:lang w:val="en-US"/>
        </w:rPr>
        <w:t>retroorbital</w:t>
      </w:r>
      <w:proofErr w:type="spellEnd"/>
      <w:r>
        <w:rPr>
          <w:rFonts w:ascii="Arial" w:hAnsi="Arial"/>
          <w:sz w:val="20"/>
          <w:szCs w:val="20"/>
          <w:lang w:val="en-US"/>
        </w:rPr>
        <w:t xml:space="preserve"> (</w:t>
      </w:r>
      <w:proofErr w:type="spellStart"/>
      <w:r>
        <w:rPr>
          <w:rFonts w:ascii="Arial" w:hAnsi="Arial"/>
          <w:sz w:val="20"/>
          <w:szCs w:val="20"/>
          <w:lang w:val="en-US"/>
        </w:rPr>
        <w:t>Heteromyidae</w:t>
      </w:r>
      <w:proofErr w:type="spellEnd"/>
      <w:r>
        <w:rPr>
          <w:rFonts w:ascii="Arial" w:hAnsi="Arial"/>
          <w:sz w:val="20"/>
          <w:szCs w:val="20"/>
          <w:lang w:val="en-US"/>
        </w:rPr>
        <w:t xml:space="preserve">) bleeding. Scats will be opportunistically collected while handling animals and stored in liquid nitrogen. Using mark-recapture methods, we will estimate abundance, survival, recruitment, and population growth (λ) of each species with robust design models in </w:t>
      </w:r>
      <w:proofErr w:type="spellStart"/>
      <w:r>
        <w:rPr>
          <w:rFonts w:ascii="Arial" w:hAnsi="Arial"/>
          <w:sz w:val="20"/>
          <w:szCs w:val="20"/>
          <w:lang w:val="en-US"/>
        </w:rPr>
        <w:t>RMark</w:t>
      </w:r>
      <w:proofErr w:type="spellEnd"/>
      <w:r>
        <w:rPr>
          <w:rFonts w:ascii="Arial" w:hAnsi="Arial"/>
          <w:sz w:val="20"/>
          <w:szCs w:val="20"/>
          <w:lang w:val="en-US"/>
        </w:rPr>
        <w:t xml:space="preserve"> (</w:t>
      </w:r>
      <w:proofErr w:type="spellStart"/>
      <w:r>
        <w:rPr>
          <w:rFonts w:ascii="Arial" w:hAnsi="Arial"/>
          <w:sz w:val="20"/>
          <w:szCs w:val="20"/>
          <w:lang w:val="en-US"/>
        </w:rPr>
        <w:t>Lebreton</w:t>
      </w:r>
      <w:proofErr w:type="spellEnd"/>
      <w:r>
        <w:rPr>
          <w:rFonts w:ascii="Arial" w:hAnsi="Arial"/>
          <w:sz w:val="20"/>
          <w:szCs w:val="20"/>
          <w:lang w:val="en-US"/>
        </w:rPr>
        <w:t xml:space="preserve"> et al. 1992, Kendall et al. 1997, </w:t>
      </w:r>
      <w:proofErr w:type="spellStart"/>
      <w:r>
        <w:rPr>
          <w:rFonts w:ascii="Arial" w:hAnsi="Arial"/>
          <w:sz w:val="20"/>
          <w:szCs w:val="20"/>
          <w:lang w:val="en-US"/>
        </w:rPr>
        <w:t>Laake</w:t>
      </w:r>
      <w:proofErr w:type="spellEnd"/>
      <w:r>
        <w:rPr>
          <w:rFonts w:ascii="Arial" w:hAnsi="Arial"/>
          <w:sz w:val="20"/>
          <w:szCs w:val="20"/>
          <w:lang w:val="en-US"/>
        </w:rPr>
        <w:t xml:space="preserve"> 2013).</w:t>
      </w:r>
    </w:p>
    <w:p w14:paraId="4113F77B" w14:textId="77777777" w:rsidR="009415C5" w:rsidRDefault="009415C5" w:rsidP="00453481">
      <w:pPr>
        <w:pStyle w:val="Body"/>
        <w:tabs>
          <w:tab w:val="left" w:pos="432"/>
        </w:tabs>
        <w:rPr>
          <w:rFonts w:ascii="Arial" w:hAnsi="Arial"/>
          <w:i/>
          <w:iCs/>
          <w:sz w:val="20"/>
          <w:szCs w:val="20"/>
          <w:lang w:val="en-US"/>
        </w:rPr>
      </w:pPr>
    </w:p>
    <w:p w14:paraId="24352176" w14:textId="7CBB3C22" w:rsidR="00453481" w:rsidRDefault="00453481" w:rsidP="00453481">
      <w:pPr>
        <w:pStyle w:val="Body"/>
        <w:tabs>
          <w:tab w:val="left" w:pos="432"/>
        </w:tabs>
        <w:rPr>
          <w:rFonts w:ascii="Arial" w:eastAsia="Arial" w:hAnsi="Arial" w:cs="Arial"/>
          <w:sz w:val="20"/>
          <w:szCs w:val="20"/>
        </w:rPr>
      </w:pPr>
      <w:r>
        <w:rPr>
          <w:rFonts w:ascii="Arial" w:hAnsi="Arial"/>
          <w:i/>
          <w:iCs/>
          <w:sz w:val="20"/>
          <w:szCs w:val="20"/>
          <w:lang w:val="en-US"/>
        </w:rPr>
        <w:t>Plant and Arthropod DNA Reference Libraries</w:t>
      </w:r>
      <w:r>
        <w:rPr>
          <w:rFonts w:ascii="Arial" w:hAnsi="Arial"/>
          <w:sz w:val="20"/>
          <w:szCs w:val="20"/>
          <w:lang w:val="en-US"/>
        </w:rPr>
        <w:t xml:space="preserve">. Using established methods </w:t>
      </w:r>
      <w:r>
        <w:rPr>
          <w:rFonts w:ascii="Arial" w:eastAsia="Arial" w:hAnsi="Arial" w:cs="Arial"/>
          <w:sz w:val="20"/>
          <w:szCs w:val="20"/>
        </w:rPr>
        <w:fldChar w:fldCharType="begin"/>
      </w:r>
      <w:r>
        <w:rPr>
          <w:rFonts w:ascii="Arial" w:eastAsia="Arial" w:hAnsi="Arial" w:cs="Arial"/>
          <w:sz w:val="20"/>
          <w:szCs w:val="20"/>
        </w:rPr>
        <w:instrText xml:space="preserve"> ADDIN EN.CITE &lt;EndNote&gt;&lt;Cite  &gt;&lt;Author&gt;Gill&lt;/Author&gt;&lt;Year&gt;2019&lt;/Year&gt;&lt;RecNum&gt;14417&lt;/RecNum&gt;&lt;Prefix&gt;e.g.`, &lt;/Prefix&gt;&lt;Suffix&gt;&lt;/Suffix&gt;&lt;Pages&gt;&lt;/Pages&gt;&lt;DisplayText&gt;(e.g., Gill et al. 2019)&lt;/DisplayText&gt;&lt;record&gt;&lt;rec-number&gt;14417&lt;/rec-number&gt;&lt;foreign-keys&gt;&lt;key app="EN" db-id="tzvzwxvaofvxajewxabxa50vxxx95frdtvp5" timestamp="1578175683" guid="20c7451a-58b4-47bf-8b16-33329a942837"&gt;14417&lt;/key&gt;&lt;/foreign-keys&gt;&lt;ref-type name="Journal Article"&gt;17&lt;/ref-type&gt;&lt;contributors&gt;&lt;authors&gt;&lt;author&gt;Gill, Brian A.&lt;/author&gt;&lt;author&gt;Musili, Paul M.&lt;/author&gt;&lt;author&gt;Kurukura, Samson&lt;/author&gt;&lt;author&gt;Hassan, Abidikadir A.&lt;/author&gt;&lt;author&gt;Goheen, Jacob R.&lt;/author&gt;&lt;author&gt;Kress, W. John&lt;/author&gt;&lt;author&gt;Kuzmina, Maria&lt;/author&gt;&lt;author&gt;Pringle, Robert M.&lt;/author&gt;&lt;author&gt;Kartzinel, Tyler R.&lt;/author&gt;&lt;/authors&gt;&lt;/contributors&gt;&lt;titles&gt;&lt;title&gt;Plant DNA-barcode library and community phylogeny for a semi-arid East African savanna&lt;/title&gt;&lt;secondary-title&gt;Molecular Ecology Resources&lt;/secondary-title&gt;&lt;/titles&gt;&lt;periodical&gt;&lt;full-title&gt;Molecular Ecology Resources&lt;/full-title&gt;&lt;/periodical&gt;&lt;pages&gt;838-846&lt;/pages&gt;&lt;volume&gt;19&lt;/volume&gt;&lt;number&gt;4&lt;/number&gt;&lt;keywords&gt;&lt;keyword&gt;barcode gap&lt;/keyword&gt;&lt;keyword&gt;biodiversity&lt;/keyword&gt;&lt;keyword&gt;comparative phylogenetics&lt;/keyword&gt;&lt;keyword&gt;East Africa&lt;/keyword&gt;&lt;keyword&gt;Forest Global Earth Observatory&lt;/keyword&gt;&lt;keyword&gt;Mpala Research Centre&lt;/keyword&gt;&lt;/keywords&gt;&lt;dates&gt;&lt;year&gt;2019&lt;/year&gt;&lt;pub-dates&gt;&lt;date&gt;2019/07/01&lt;/date&gt;&lt;/pub-dates&gt;&lt;/dates&gt;&lt;publisher&gt;John Wiley &amp;amp; Sons, Ltd (10.1111)&lt;/publisher&gt;&lt;isbn&gt;1755-098X&lt;/isbn&gt;&lt;urls&gt;&lt;related-urls&gt;&lt;url&gt;https://doi.org/10.1111/1755-0998.13001&lt;/url&gt;&lt;/related-urls&gt;&lt;/urls&gt;&lt;electronic-resource-num&gt;10.1111/1755-0998.13001&lt;/electronic-resource-num&gt;&lt;access-date&gt;2020/01/04&lt;/access-date&gt;&lt;/record&gt;&lt;/Cite&gt;&lt;/EndNote&gt;</w:instrText>
      </w:r>
      <w:r>
        <w:rPr>
          <w:rFonts w:ascii="Arial" w:eastAsia="Arial" w:hAnsi="Arial" w:cs="Arial"/>
          <w:sz w:val="20"/>
          <w:szCs w:val="20"/>
        </w:rPr>
        <w:fldChar w:fldCharType="separate"/>
      </w:r>
      <w:r>
        <w:rPr>
          <w:rFonts w:ascii="Arial" w:hAnsi="Arial"/>
          <w:sz w:val="20"/>
          <w:szCs w:val="20"/>
        </w:rPr>
        <w:t>(e.g., Gill et al. 2019)</w:t>
      </w:r>
      <w:r>
        <w:rPr>
          <w:rFonts w:ascii="Arial" w:eastAsia="Arial" w:hAnsi="Arial" w:cs="Arial"/>
          <w:sz w:val="20"/>
          <w:szCs w:val="20"/>
        </w:rPr>
        <w:fldChar w:fldCharType="end"/>
      </w:r>
      <w:r>
        <w:rPr>
          <w:rFonts w:ascii="Arial" w:hAnsi="Arial"/>
          <w:sz w:val="20"/>
          <w:szCs w:val="20"/>
          <w:lang w:val="en-US"/>
        </w:rPr>
        <w:t xml:space="preserve">, we will collect duplicate vouchers of all plant species occurring in and around our study site. We will collect up to four replicates per species; within the first year we will collect and process the 25 predominant perennials (shrubs, grasses, and forbs) and 15 predominant annuals (forbs and grasses) that collectively represent &gt;99% of the annual aboveground net primary production at our site over the past 20 years. Fertile herbarium vouchers will be archived at the UNM Museum of Southwestern Biology (MSB) and Brown University Herbarium (BRU). Specimens will be identified by </w:t>
      </w:r>
      <w:r w:rsidR="00114E46">
        <w:rPr>
          <w:rFonts w:ascii="Arial" w:hAnsi="Arial"/>
          <w:sz w:val="20"/>
          <w:szCs w:val="20"/>
          <w:lang w:val="en-US"/>
        </w:rPr>
        <w:t>SEV-</w:t>
      </w:r>
      <w:r>
        <w:rPr>
          <w:rFonts w:ascii="Arial" w:hAnsi="Arial"/>
          <w:sz w:val="20"/>
          <w:szCs w:val="20"/>
          <w:lang w:val="en-US"/>
        </w:rPr>
        <w:t xml:space="preserve">LTER botanists and DNA-barcoded to refine taxonomic identifications and facilitate dietary analysis; we will sequence both the </w:t>
      </w:r>
      <w:proofErr w:type="spellStart"/>
      <w:r>
        <w:rPr>
          <w:rFonts w:ascii="Arial" w:hAnsi="Arial"/>
          <w:i/>
          <w:iCs/>
          <w:sz w:val="20"/>
          <w:szCs w:val="20"/>
        </w:rPr>
        <w:t>trn</w:t>
      </w:r>
      <w:proofErr w:type="spellEnd"/>
      <w:r>
        <w:rPr>
          <w:rFonts w:ascii="Arial" w:hAnsi="Arial"/>
          <w:sz w:val="20"/>
          <w:szCs w:val="20"/>
          <w:lang w:val="en-US"/>
        </w:rPr>
        <w:t xml:space="preserve">L sequence and the standard 3-region plant DNA barcode: chloroplast </w:t>
      </w:r>
      <w:proofErr w:type="spellStart"/>
      <w:r>
        <w:rPr>
          <w:rFonts w:ascii="Arial" w:hAnsi="Arial"/>
          <w:i/>
          <w:iCs/>
          <w:sz w:val="20"/>
          <w:szCs w:val="20"/>
        </w:rPr>
        <w:t>rbc</w:t>
      </w:r>
      <w:r>
        <w:rPr>
          <w:rFonts w:ascii="Arial" w:hAnsi="Arial"/>
          <w:sz w:val="20"/>
          <w:szCs w:val="20"/>
        </w:rPr>
        <w:t>L</w:t>
      </w:r>
      <w:proofErr w:type="spellEnd"/>
      <w:r>
        <w:rPr>
          <w:rFonts w:ascii="Arial" w:hAnsi="Arial"/>
          <w:sz w:val="20"/>
          <w:szCs w:val="20"/>
        </w:rPr>
        <w:t xml:space="preserve">, </w:t>
      </w:r>
      <w:proofErr w:type="spellStart"/>
      <w:r>
        <w:rPr>
          <w:rFonts w:ascii="Arial" w:hAnsi="Arial"/>
          <w:i/>
          <w:iCs/>
          <w:sz w:val="20"/>
          <w:szCs w:val="20"/>
        </w:rPr>
        <w:t>mat</w:t>
      </w:r>
      <w:proofErr w:type="spellEnd"/>
      <w:r>
        <w:rPr>
          <w:rFonts w:ascii="Arial" w:hAnsi="Arial"/>
          <w:sz w:val="20"/>
          <w:szCs w:val="20"/>
          <w:lang w:val="en-US"/>
        </w:rPr>
        <w:t xml:space="preserve">K, and </w:t>
      </w:r>
      <w:proofErr w:type="spellStart"/>
      <w:r>
        <w:rPr>
          <w:rFonts w:ascii="Arial" w:hAnsi="Arial"/>
          <w:i/>
          <w:iCs/>
          <w:sz w:val="20"/>
          <w:szCs w:val="20"/>
        </w:rPr>
        <w:t>psb</w:t>
      </w:r>
      <w:r>
        <w:rPr>
          <w:rFonts w:ascii="Arial" w:hAnsi="Arial"/>
          <w:sz w:val="20"/>
          <w:szCs w:val="20"/>
        </w:rPr>
        <w:t>A-</w:t>
      </w:r>
      <w:r>
        <w:rPr>
          <w:rFonts w:ascii="Arial" w:hAnsi="Arial"/>
          <w:i/>
          <w:iCs/>
          <w:sz w:val="20"/>
          <w:szCs w:val="20"/>
        </w:rPr>
        <w:t>trn</w:t>
      </w:r>
      <w:r>
        <w:rPr>
          <w:rFonts w:ascii="Arial" w:hAnsi="Arial"/>
          <w:sz w:val="20"/>
          <w:szCs w:val="20"/>
        </w:rPr>
        <w:t>H</w:t>
      </w:r>
      <w:proofErr w:type="spellEnd"/>
      <w:r>
        <w:rPr>
          <w:rFonts w:ascii="Arial" w:hAnsi="Arial"/>
          <w:sz w:val="20"/>
          <w:szCs w:val="20"/>
        </w:rPr>
        <w:t xml:space="preserve"> </w:t>
      </w:r>
      <w:r>
        <w:rPr>
          <w:rFonts w:ascii="Arial" w:eastAsia="Arial" w:hAnsi="Arial" w:cs="Arial"/>
          <w:sz w:val="20"/>
          <w:szCs w:val="20"/>
        </w:rPr>
        <w:fldChar w:fldCharType="begin"/>
      </w:r>
      <w:r>
        <w:rPr>
          <w:rFonts w:ascii="Arial" w:eastAsia="Arial" w:hAnsi="Arial" w:cs="Arial"/>
          <w:sz w:val="20"/>
          <w:szCs w:val="20"/>
        </w:rPr>
        <w:instrText xml:space="preserve"> ADDIN EN.CITE &lt;EndNote&gt;&lt;Cite  &gt;&lt;Author&gt;Kress&lt;/Author&gt;&lt;Year&gt;2012&lt;/Year&gt;&lt;RecNum&gt;14418&lt;/RecNum&gt;&lt;Prefix&gt;&lt;/Prefix&gt;&lt;Suffix&gt;&lt;/Suffix&gt;&lt;Pages&gt;&lt;/Pages&gt;&lt;DisplayText&gt;(Kress &amp; Erickson 2012, Gill et al. 2019)&lt;/DisplayText&gt;&lt;record&gt;&lt;rec-number&gt;14418&lt;/rec-number&gt;&lt;foreign-keys&gt;&lt;key app="EN" db-id="tzvzwxvaofvxajewxabxa50vxxx95frdtvp5" timestamp="1578175850" guid="d3d9d237-afe2-4b96-9d7b-a026913eaf2b"&gt;14418&lt;/key&gt;&lt;/foreign-keys&gt;&lt;ref-type name="Journal Article"&gt;17&lt;/ref-type&gt;&lt;contributors&gt;&lt;authors&gt;&lt;author&gt;Kress, W. J.&lt;/author&gt;&lt;author&gt;Erickson, D. L.&lt;/author&gt;&lt;/authors&gt;&lt;/contributors&gt;&lt;titles&gt;&lt;title&gt;DNA barcodes: methods and protocols&lt;/title&gt;&lt;secondary-title&gt;Methods in molecular biology (Clifton, N.J.)&lt;/secondary-title&gt;&lt;/titles&gt;&lt;periodical&gt;&lt;full-title&gt;Methods in molecular biology (Clifton, N.J.)&lt;/full-title&gt;&lt;/periodical&gt;&lt;pages&gt;3-8&lt;/pages&gt;&lt;volume&gt;858&lt;/volume&gt;&lt;section&gt;3&lt;/section&gt;&lt;dates&gt;&lt;year&gt;2012&lt;/year&gt;&lt;/dates&gt;&lt;isbn&gt;1064-3745&lt;/isbn&gt;&lt;urls/&gt;&lt;electronic-resource-num&gt;10.1007/978-1-61779-591-6_1&lt;/electronic-resource-num&gt;&lt;remote-database-name&gt;WorldCat.org&lt;/remote-database-name&gt;&lt;/record&gt;&lt;/Cite&gt;&lt;Cite  &gt;&lt;Author&gt;Gill&lt;/Author&gt;&lt;Year&gt;2019&lt;/Year&gt;&lt;RecNum&gt;14417&lt;/RecNum&gt;&lt;Prefix&gt;&lt;/Prefix&gt;&lt;Suffix&gt;&lt;/Suffix&gt;&lt;Pages&gt;&lt;/Pages&gt;&lt;record&gt;&lt;rec-number&gt;14417&lt;/rec-number&gt;&lt;foreign-keys&gt;&lt;key app="EN" db-id="tzvzwxvaofvxajewxabxa50vxxx95frdtvp5" timestamp="1578175683" guid="20c7451a-58b4-47bf-8b16-33329a942837"&gt;14417&lt;/key&gt;&lt;/foreign-keys&gt;&lt;ref-type name="Journal Article"&gt;17&lt;/ref-type&gt;&lt;contributors&gt;&lt;authors&gt;&lt;author&gt;Gill, Brian A.&lt;/author&gt;&lt;author&gt;Musili, Paul M.&lt;/author&gt;&lt;author&gt;Kurukura, Samson&lt;/author&gt;&lt;author&gt;Hassan, Abidikadir A.&lt;/author&gt;&lt;author&gt;Goheen, Jacob R.&lt;/author&gt;&lt;author&gt;Kress, W. John&lt;/author&gt;&lt;author&gt;Kuzmina, Maria&lt;/author&gt;&lt;author&gt;Pringle, Robert M.&lt;/author&gt;&lt;author&gt;Kartzinel, Tyler R.&lt;/author&gt;&lt;/authors&gt;&lt;/contributors&gt;&lt;titles&gt;&lt;title&gt;Plant DNA-barcode library and community phylogeny for a semi-arid East African savanna&lt;/title&gt;&lt;secondary-title&gt;Molecular Ecology Resources&lt;/secondary-title&gt;&lt;/titles&gt;&lt;periodical&gt;&lt;full-title&gt;Molecular Ecology Resources&lt;/full-title&gt;&lt;/periodical&gt;&lt;pages&gt;838-846&lt;/pages&gt;&lt;volume&gt;19&lt;/volume&gt;&lt;number&gt;4&lt;/number&gt;&lt;keywords&gt;&lt;keyword&gt;barcode gap&lt;/keyword&gt;&lt;keyword&gt;biodiversity&lt;/keyword&gt;&lt;keyword&gt;comparative phylogenetics&lt;/keyword&gt;&lt;keyword&gt;East Africa&lt;/keyword&gt;&lt;keyword&gt;Forest Global Earth Observatory&lt;/keyword&gt;&lt;keyword&gt;Mpala Research Centre&lt;/keyword&gt;&lt;/keywords&gt;&lt;dates&gt;&lt;year&gt;2019&lt;/year&gt;&lt;pub-dates&gt;&lt;date&gt;2019/07/01&lt;/date&gt;&lt;/pub-dates&gt;&lt;/dates&gt;&lt;publisher&gt;John Wiley &amp;amp; Sons, Ltd (10.1111)&lt;/publisher&gt;&lt;isbn&gt;1755-098X&lt;/isbn&gt;&lt;urls&gt;&lt;related-urls&gt;&lt;url&gt;https://doi.org/10.1111/1755-0998.13001&lt;/url&gt;&lt;/related-urls&gt;&lt;/urls&gt;&lt;electronic-resource-num&gt;10.1111/1755-0998.13001&lt;/electronic-resource-num&gt;&lt;access-date&gt;2020/01/04&lt;/access-date&gt;&lt;/record&gt;&lt;/Cite&gt;&lt;/EndNote&gt;</w:instrText>
      </w:r>
      <w:r>
        <w:rPr>
          <w:rFonts w:ascii="Arial" w:eastAsia="Arial" w:hAnsi="Arial" w:cs="Arial"/>
          <w:sz w:val="20"/>
          <w:szCs w:val="20"/>
        </w:rPr>
        <w:fldChar w:fldCharType="separate"/>
      </w:r>
      <w:r>
        <w:rPr>
          <w:rFonts w:ascii="Arial" w:hAnsi="Arial"/>
          <w:sz w:val="20"/>
          <w:szCs w:val="20"/>
        </w:rPr>
        <w:t>(</w:t>
      </w:r>
      <w:proofErr w:type="spellStart"/>
      <w:r>
        <w:rPr>
          <w:rFonts w:ascii="Arial" w:hAnsi="Arial"/>
          <w:sz w:val="20"/>
          <w:szCs w:val="20"/>
        </w:rPr>
        <w:t>Kress</w:t>
      </w:r>
      <w:proofErr w:type="spellEnd"/>
      <w:r>
        <w:rPr>
          <w:rFonts w:ascii="Arial" w:hAnsi="Arial"/>
          <w:sz w:val="20"/>
          <w:szCs w:val="20"/>
        </w:rPr>
        <w:t xml:space="preserve"> </w:t>
      </w:r>
      <w:r w:rsidR="001848B0">
        <w:rPr>
          <w:rFonts w:ascii="Arial" w:hAnsi="Arial"/>
          <w:sz w:val="20"/>
          <w:szCs w:val="20"/>
        </w:rPr>
        <w:t>and</w:t>
      </w:r>
      <w:r>
        <w:rPr>
          <w:rFonts w:ascii="Arial" w:hAnsi="Arial"/>
          <w:sz w:val="20"/>
          <w:szCs w:val="20"/>
        </w:rPr>
        <w:t xml:space="preserve"> </w:t>
      </w:r>
      <w:proofErr w:type="spellStart"/>
      <w:r>
        <w:rPr>
          <w:rFonts w:ascii="Arial" w:hAnsi="Arial"/>
          <w:sz w:val="20"/>
          <w:szCs w:val="20"/>
        </w:rPr>
        <w:t>Erickson</w:t>
      </w:r>
      <w:proofErr w:type="spellEnd"/>
      <w:r>
        <w:rPr>
          <w:rFonts w:ascii="Arial" w:hAnsi="Arial"/>
          <w:sz w:val="20"/>
          <w:szCs w:val="20"/>
        </w:rPr>
        <w:t xml:space="preserve"> 2012, Gill et al. 2019)</w:t>
      </w:r>
      <w:r>
        <w:rPr>
          <w:rFonts w:ascii="Arial" w:eastAsia="Arial" w:hAnsi="Arial" w:cs="Arial"/>
          <w:sz w:val="20"/>
          <w:szCs w:val="20"/>
        </w:rPr>
        <w:fldChar w:fldCharType="end"/>
      </w:r>
      <w:r>
        <w:rPr>
          <w:rFonts w:ascii="Arial" w:hAnsi="Arial"/>
          <w:sz w:val="20"/>
          <w:szCs w:val="20"/>
          <w:lang w:val="en-US"/>
        </w:rPr>
        <w:t xml:space="preserve">. A similar approach will be used to develop a reference </w:t>
      </w:r>
      <w:r w:rsidRPr="00A858B5">
        <w:rPr>
          <w:rFonts w:ascii="Arial" w:hAnsi="Arial"/>
          <w:sz w:val="20"/>
          <w:szCs w:val="20"/>
          <w:lang w:val="en-US"/>
        </w:rPr>
        <w:t>library for arthropod species collected using pitfall traps (Kartzinel and Pringle 2015). We will sequence COI and 16S barcodes to aid taxonomic identifications and provide reference sequences for dietary analysis.</w:t>
      </w:r>
    </w:p>
    <w:p w14:paraId="25518422" w14:textId="77777777" w:rsidR="00453481" w:rsidRPr="00453481" w:rsidRDefault="00453481" w:rsidP="00453481">
      <w:pPr>
        <w:pStyle w:val="BodyA"/>
        <w:tabs>
          <w:tab w:val="left" w:pos="2070"/>
        </w:tabs>
        <w:rPr>
          <w:rFonts w:ascii="Arial" w:eastAsia="Arial" w:hAnsi="Arial" w:cs="Arial"/>
          <w:b/>
          <w:bCs/>
          <w:i/>
          <w:iCs/>
          <w:sz w:val="20"/>
          <w:szCs w:val="20"/>
          <w:lang w:val="en-US"/>
        </w:rPr>
      </w:pPr>
    </w:p>
    <w:p w14:paraId="74CFCF89" w14:textId="77777777" w:rsidR="008A2A71" w:rsidRPr="00541C0C" w:rsidRDefault="008A2A71" w:rsidP="008A2A71">
      <w:pPr>
        <w:pStyle w:val="BodyA"/>
        <w:tabs>
          <w:tab w:val="left" w:pos="2070"/>
        </w:tabs>
        <w:rPr>
          <w:rFonts w:ascii="Arial" w:hAnsi="Arial" w:cs="Arial"/>
          <w:i/>
          <w:iCs/>
          <w:sz w:val="20"/>
          <w:szCs w:val="20"/>
          <w:lang w:val="en-US"/>
        </w:rPr>
      </w:pPr>
      <w:r w:rsidRPr="00453481">
        <w:rPr>
          <w:rFonts w:ascii="Arial" w:hAnsi="Arial" w:cs="Arial"/>
          <w:i/>
          <w:iCs/>
          <w:sz w:val="20"/>
          <w:szCs w:val="20"/>
          <w:lang w:val="en-US"/>
        </w:rPr>
        <w:t>Fecal DNA Metabarcoding and Gut Microbiome</w:t>
      </w:r>
      <w:r w:rsidRPr="00453481">
        <w:rPr>
          <w:rFonts w:ascii="Arial" w:hAnsi="Arial" w:cs="Arial"/>
          <w:sz w:val="20"/>
          <w:szCs w:val="20"/>
          <w:lang w:val="en-US"/>
        </w:rPr>
        <w:t xml:space="preserve">. We plan to use methods that we have successfully employed to study diets and microbiomes in multiple ecosystems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&gt;&lt;Author&gt;Kartzinel&lt;/Author&gt;&lt;Year&gt;2015&lt;/Year&gt;&lt;RecNum&gt;14405&lt;/RecNum&gt;&lt;Prefix&gt;e.g.`, &lt;/Prefix&gt;&lt;Suffix&gt;&lt;/Suffix&gt;&lt;Pages&gt;&lt;/Pages&gt;&lt;DisplayText&gt;(e.g., Kartzinel et al. 2015, 2019, Pansu et al. 2019)&lt;/DisplayText&gt;&lt;record&gt;&lt;rec-number&gt;14405&lt;/rec-number&gt;&lt;foreign-keys&gt;&lt;key app="EN" db-id="tzvzwxvaofvxajewxabxa50vxxx95frdtvp5" timestamp="1578175267" guid="833d5f25-2d61-4f81-85a0-61d07c1ef6dc"&gt;14405&lt;/key&gt;&lt;/foreign-keys&gt;&lt;ref-type name="Journal Article"&gt;17&lt;/ref-type&gt;&lt;contributors&gt;&lt;authors&gt;&lt;author&gt;Kartzinel, Tyler R.&lt;/author&gt;&lt;author&gt;Chen, Patricia A.&lt;/author&gt;&lt;author&gt;Coverdale, Tyler C.&lt;/author&gt;&lt;author&gt;Erickson, David L.&lt;/author&gt;&lt;author&gt;Kress, W. John&lt;/author&gt;&lt;author&gt;Kuzmina, Maria L.&lt;/author&gt;&lt;author&gt;Rubenstein, Daniel I.&lt;/author&gt;&lt;author&gt;Wang, Wei&lt;/author&gt;&lt;author&gt;Pringle, Robert M.&lt;/author&gt;&lt;/authors&gt;&lt;/contributors&gt;&lt;titles&gt;&lt;title&gt;DNA metabarcoding illuminates dietary niche partitioning by African large herbivores&lt;/title&gt;&lt;secondary-title&gt;Proceedings of the National Academy of Sciences&lt;/secondary-title&gt;&lt;/titles&gt;&lt;periodical&gt;&lt;full-title&gt;Proceedings of the National Academy of Sciences&lt;/full-title&gt;&lt;/periodical&gt;&lt;pages&gt;8019&lt;/pages&gt;&lt;volume&gt;112&lt;/volume&gt;&lt;number&gt;26&lt;/number&gt;&lt;dates&gt;&lt;year&gt;2015&lt;/year&gt;&lt;/dates&gt;&lt;urls&gt;&lt;related-urls&gt;&lt;url&gt;http://www.pnas.org/content/112/26/8019.abstract&lt;/url&gt;&lt;/related-urls&gt;&lt;/urls&gt;&lt;electronic-resource-num&gt;10.1073/pnas.1503283112&lt;/electronic-resource-num&gt;&lt;/record&gt;&lt;/Cite&gt;&lt;Cite ExcludeAuth="1" &gt;&lt;Author&gt;Kartzinel&lt;/Author&gt;&lt;Year&gt;2019&lt;/Year&gt;&lt;RecNum&gt;14406&lt;/RecNum&gt;&lt;Prefix&gt;&lt;/Prefix&gt;&lt;Suffix&gt;&lt;/Suffix&gt;&lt;Pages&gt;&lt;/Pages&gt;&lt;record&gt;&lt;rec-number&gt;14406&lt;/rec-number&gt;&lt;foreign-keys&gt;&lt;key app="EN" db-id="tzvzwxvaofvxajewxabxa50vxxx95frdtvp5" timestamp="1578175303" guid="e0b6db88-d336-4793-be6a-f9169f968d9b"&gt;14406&lt;/key&gt;&lt;/foreign-keys&gt;&lt;ref-type name="Journal Article"&gt;17&lt;/ref-type&gt;&lt;contributors&gt;&lt;authors&gt;&lt;author&gt;Kartzinel, Tyler R.&lt;/author&gt;&lt;author&gt;Hsing, Julianna C.&lt;/author&gt;&lt;author&gt;Musili, Paul M.&lt;/author&gt;&lt;author&gt;Brown, Bianca R. P.&lt;/author&gt;&lt;author&gt;Pringle, Robert M.&lt;/author&gt;&lt;/authors&gt;&lt;/contributors&gt;&lt;titles&gt;&lt;title&gt;Covariation of diet and gut microbiome in African megafauna&lt;/title&gt;&lt;secondary-title&gt;Proceedings of the National Academy of Sciences&lt;/secondary-title&gt;&lt;/titles&gt;&lt;periodical&gt;&lt;full-title&gt;Proceedings of the National Academy of Sciences&lt;/full-title&gt;&lt;/periodical&gt;&lt;pages&gt;23588&lt;/pages&gt;&lt;volume&gt;116&lt;/volume&gt;&lt;number&gt;47&lt;/number&gt;&lt;dates&gt;&lt;year&gt;2019&lt;/year&gt;&lt;/dates&gt;&lt;urls&gt;&lt;related-urls&gt;&lt;url&gt;http://www.pnas.org/content/116/47/23588.abstract&lt;/url&gt;&lt;/related-urls&gt;&lt;/urls&gt;&lt;electronic-resource-num&gt;10.1073/pnas.1905666116&lt;/electronic-resource-num&gt;&lt;/record&gt;&lt;/Cite&gt;&lt;Cite  &gt;&lt;Author&gt;Pansu&lt;/Author&gt;&lt;Year&gt;2019&lt;/Year&gt;&lt;RecNum&gt;14407&lt;/RecNum&gt;&lt;Prefix&gt;&lt;/Prefix&gt;&lt;Suffix&gt;&lt;/Suffix&gt;&lt;Pages&gt;&lt;/Pages&gt;&lt;record&gt;&lt;rec-number&gt;14407&lt;/rec-number&gt;&lt;foreign-keys&gt;&lt;key app="EN" db-id="tzvzwxvaofvxajewxabxa50vxxx95frdtvp5" timestamp="1578175342" guid="c377338a-a8f9-4876-9658-5f8292e4bab5"&gt;14407&lt;/key&gt;&lt;/foreign-keys&gt;&lt;ref-type name="Journal Article"&gt;17&lt;/ref-type&gt;&lt;contributors&gt;&lt;authors&gt;&lt;author&gt;Pansu, Johan&lt;/author&gt;&lt;author&gt;Guyton, Jennifer A.&lt;/author&gt;&lt;author&gt;Potter, Arjun B.&lt;/author&gt;&lt;author&gt;Atkins, Justine L.&lt;/author&gt;&lt;author&gt;Daskin, Joshua H.&lt;/author&gt;&lt;author&gt;Wursten, Bart&lt;/author&gt;&lt;author&gt;Kartzinel, Tyler R.&lt;/author&gt;&lt;author&gt;Pringle, Robert M.&lt;/author&gt;&lt;/authors&gt;&lt;/contributors&gt;&lt;titles&gt;&lt;title&gt;Trophic ecology of large herbivores in a reassembling African ecosystem&lt;/title&gt;&lt;secondary-title&gt;Journal of Ecology&lt;/secondary-title&gt;&lt;/titles&gt;&lt;periodical&gt;&lt;full-title&gt;Journal of Ecology&lt;/full-title&gt;&lt;/periodical&gt;&lt;pages&gt;1355-1376&lt;/pages&gt;&lt;volume&gt;107&lt;/volume&gt;&lt;number&gt;3&lt;/number&gt;&lt;dates&gt;&lt;year&gt;2019&lt;/year&gt;&lt;pub-dates&gt;&lt;date&gt;2019/05/01&lt;/date&gt;&lt;/pub-dates&gt;&lt;/dates&gt;&lt;publisher&gt;John Wiley &amp;amp; Sons, Ltd&lt;/publisher&gt;&lt;isbn&gt;0022-0477&lt;/isbn&gt;&lt;urls&gt;&lt;related-urls&gt;&lt;url&gt;https://doi.org/10.1111/1365-2745.13113&lt;/url&gt;&lt;/related-urls&gt;&lt;/urls&gt;&lt;electronic-resource-num&gt;10.1111/1365-2745.13113&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(e.g., Kartzinel et al. 2015, 2019, Pansu et al. 2019)</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The DNA of food plants, food arthropods, and gut bacteria will be preserved in the field using </w:t>
      </w:r>
      <w:proofErr w:type="spellStart"/>
      <w:r w:rsidRPr="00453481">
        <w:rPr>
          <w:rFonts w:ascii="Arial" w:hAnsi="Arial" w:cs="Arial"/>
          <w:sz w:val="20"/>
          <w:szCs w:val="20"/>
          <w:lang w:val="en-US"/>
        </w:rPr>
        <w:t>Zymo</w:t>
      </w:r>
      <w:proofErr w:type="spellEnd"/>
      <w:r w:rsidRPr="00453481">
        <w:rPr>
          <w:rFonts w:ascii="Arial" w:hAnsi="Arial" w:cs="Arial"/>
          <w:sz w:val="20"/>
          <w:szCs w:val="20"/>
          <w:lang w:val="en-US"/>
        </w:rPr>
        <w:t xml:space="preserve"> Soil/Fecal kits and then transported to a specially designed laboratory for extraction. For plant determination, the </w:t>
      </w:r>
      <w:r w:rsidRPr="00453481">
        <w:rPr>
          <w:rFonts w:ascii="Arial" w:hAnsi="Arial" w:cs="Arial"/>
          <w:i/>
          <w:iCs/>
          <w:sz w:val="20"/>
          <w:szCs w:val="20"/>
          <w:lang w:val="en-US"/>
        </w:rPr>
        <w:t>trn</w:t>
      </w:r>
      <w:r w:rsidRPr="00453481">
        <w:rPr>
          <w:rFonts w:ascii="Arial" w:hAnsi="Arial" w:cs="Arial"/>
          <w:sz w:val="20"/>
          <w:szCs w:val="20"/>
          <w:lang w:val="en-US"/>
        </w:rPr>
        <w:t xml:space="preserve">L-P6 chloroplast DNA marker will be amplified by PCR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&gt;&lt;Author&gt;Taberlet&lt;/Author&gt;&lt;Year&gt;2007&lt;/Year&gt;&lt;Prefix&gt;&lt;/Prefix&gt;&lt;Suffix&gt;&lt;/Suffix&gt;&lt;Pages&gt;&lt;/Pages&gt;&lt;DisplayText&gt;(Taberlet et al. 2007)&lt;/DisplayText&gt;&lt;record&gt;&lt;rec-number&gt;14409&lt;/rec-number&gt;&lt;foreign-keys&gt;&lt;key app="EN" db-id="tzvzwxvaofvxajewxabxa50vxxx95frdtvp5" timestamp="1578175428" guid="ef48c4ef-2f1b-457d-8008-a63fff40a640"&gt;14409&lt;/key&gt;&lt;/foreign-keys&gt;&lt;ref-type name="Journal Article"&gt;17&lt;/ref-type&gt;&lt;contributors&gt;&lt;authors&gt;&lt;author&gt;Taberlet, Pierre&lt;/author&gt;&lt;author&gt;Coissac, Eric&lt;/author&gt;&lt;author&gt;Pompanon, François&lt;/author&gt;&lt;author&gt;Gielly, Ludovic&lt;/author&gt;&lt;author&gt;Miquel, Christian&lt;/author&gt;&lt;author&gt;Valentini, Alice&lt;/author&gt;&lt;author&gt;Vermat, Thierry&lt;/author&gt;&lt;author&gt;Corthier, Gérard&lt;/author&gt;&lt;author&gt;Brochmann, Christian&lt;/author&gt;&lt;author&gt;Willerslev, Eske&lt;/author&gt;&lt;/authors&gt;&lt;/contributors&gt;&lt;titles&gt;&lt;title&gt;Power and limitations of the chloroplast trnL (UAA) intron for plant DNA barcoding&lt;/title&gt;&lt;secondary-title&gt;Nucleic acids research&lt;/secondary-title&gt;&lt;alt-title&gt;Nucleic Acids Res&lt;/alt-title&gt;&lt;/titles&gt;&lt;periodical&gt;&lt;full-title&gt;Nucleic acids research&lt;/full-title&gt;&lt;abbr-1&gt;Nucleic Acids Res&lt;/abbr-1&gt;&lt;/periodical&gt;&lt;alt-periodical&gt;&lt;full-title&gt;Nucleic acids research&lt;/full-title&gt;&lt;abbr-1&gt;Nucleic Acids Res&lt;/abbr-1&gt;&lt;/alt-periodical&gt;&lt;pages&gt;e14-e14&lt;/pages&gt;&lt;volume&gt;35&lt;/volume&gt;&lt;number&gt;3&lt;/number&gt;&lt;edition&gt;2006/12/14&lt;/edition&gt;&lt;keywords&gt;&lt;keyword&gt;Base Sequence&lt;/keyword&gt;&lt;keyword&gt;Conserved Sequence&lt;/keyword&gt;&lt;keyword&gt;DNA Primers&lt;/keyword&gt;&lt;keyword&gt;DNA, Chloroplast/*chemistry&lt;/keyword&gt;&lt;keyword&gt;Databases, Nucleic Acid&lt;/keyword&gt;&lt;keyword&gt;*Introns&lt;/keyword&gt;&lt;keyword&gt;Molecular Sequence Data&lt;/keyword&gt;&lt;keyword&gt;Plants/*classification/genetics&lt;/keyword&gt;&lt;keyword&gt;Polymerase Chain Reaction&lt;/keyword&gt;&lt;keyword&gt;Sequence Analysis, DNA/*methods&lt;/keyword&gt;&lt;/keywords&gt;&lt;dates&gt;&lt;year&gt;2007&lt;/year&gt;&lt;/dates&gt;&lt;publisher&gt;Oxford University Press&lt;/publisher&gt;&lt;isbn&gt;1362-4962&amp;#13;0305-1048&lt;/isbn&gt;&lt;accession-num&gt;17169982&lt;/accession-num&gt;&lt;urls&gt;&lt;related-urls&gt;&lt;url&gt;https://www.ncbi.nlm.nih.gov/pubmed/17169982&lt;/url&gt;&lt;url&gt;https://www.ncbi.nlm.nih.gov/pmc/articles/PMC1807943/&lt;/url&gt;&lt;/related-urls&gt;&lt;/urls&gt;&lt;electronic-resource-num&gt;10.1093/nar/gkl938&lt;/electronic-resource-num&gt;&lt;remote-database-name&gt;PubMed&lt;/remote-database-name&gt;&lt;language&gt;eng&lt;/languag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(Taberlet et al. 2007)</w:t>
      </w:r>
      <w:r w:rsidRPr="00453481">
        <w:rPr>
          <w:rFonts w:ascii="Arial" w:eastAsia="Arial" w:hAnsi="Arial" w:cs="Arial"/>
          <w:sz w:val="20"/>
          <w:szCs w:val="20"/>
          <w:lang w:val="en-US"/>
        </w:rPr>
        <w:fldChar w:fldCharType="end"/>
      </w:r>
      <w:r w:rsidRPr="00453481">
        <w:rPr>
          <w:rFonts w:ascii="Arial" w:hAnsi="Arial" w:cs="Arial"/>
          <w:sz w:val="20"/>
          <w:szCs w:val="20"/>
          <w:lang w:val="en-US"/>
        </w:rPr>
        <w:t>. For arthropods, we will amplify a section of mitochondrial 16S rRNA that we specifically designed to enable sequencing of invertebrate DNA from vertebrate diet</w:t>
      </w:r>
      <w:r>
        <w:rPr>
          <w:rFonts w:ascii="Arial" w:hAnsi="Arial" w:cs="Arial"/>
          <w:sz w:val="20"/>
          <w:szCs w:val="20"/>
          <w:lang w:val="en-US"/>
        </w:rPr>
        <w:t>s</w:t>
      </w:r>
      <w:r w:rsidRPr="00453481">
        <w:rPr>
          <w:rFonts w:ascii="Arial" w:hAnsi="Arial" w:cs="Arial"/>
          <w:sz w:val="20"/>
          <w:szCs w:val="20"/>
          <w:lang w:val="en-US"/>
        </w:rPr>
        <w:t xml:space="preserve"> (Kartzinel and Pringle 2015; Silva et al 2019). For bacteria, we will amplify the V4 region of 16S rRNA using well-established methods (Walters et al. 2016). Additional loci will be considered if taxonomic resolution is insufficient based on these markers alone (</w:t>
      </w:r>
      <w:proofErr w:type="spellStart"/>
      <w:r w:rsidRPr="00453481">
        <w:rPr>
          <w:rFonts w:ascii="Arial" w:hAnsi="Arial" w:cs="Arial"/>
          <w:sz w:val="20"/>
          <w:szCs w:val="20"/>
          <w:lang w:val="en-US"/>
        </w:rPr>
        <w:t>Marquina</w:t>
      </w:r>
      <w:proofErr w:type="spellEnd"/>
      <w:r w:rsidRPr="00453481">
        <w:rPr>
          <w:rFonts w:ascii="Arial" w:hAnsi="Arial" w:cs="Arial"/>
          <w:sz w:val="20"/>
          <w:szCs w:val="20"/>
          <w:lang w:val="en-US"/>
        </w:rPr>
        <w:t xml:space="preserve"> et al. 2019). Sequences will be obtained using an Illumina </w:t>
      </w:r>
      <w:proofErr w:type="spellStart"/>
      <w:r w:rsidRPr="00453481">
        <w:rPr>
          <w:rFonts w:ascii="Arial" w:hAnsi="Arial" w:cs="Arial"/>
          <w:sz w:val="20"/>
          <w:szCs w:val="20"/>
          <w:lang w:val="en-US"/>
        </w:rPr>
        <w:t>MiSeq</w:t>
      </w:r>
      <w:proofErr w:type="spellEnd"/>
      <w:r w:rsidRPr="00453481">
        <w:rPr>
          <w:rFonts w:ascii="Arial" w:hAnsi="Arial" w:cs="Arial"/>
          <w:sz w:val="20"/>
          <w:szCs w:val="20"/>
          <w:lang w:val="en-US"/>
        </w:rPr>
        <w:t xml:space="preserve">, running each marker </w:t>
      </w:r>
      <w:r w:rsidRPr="00453481">
        <w:rPr>
          <w:rFonts w:ascii="Arial" w:hAnsi="Arial" w:cs="Arial"/>
          <w:sz w:val="20"/>
          <w:szCs w:val="20"/>
          <w:lang w:val="en-US"/>
        </w:rPr>
        <w:lastRenderedPageBreak/>
        <w:t xml:space="preserve">separately in batches of ~300 samples. Data will be processed using appropriate bioinformatic pipelines: dietary data will be analyzed using OBITools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&gt;&lt;Author&gt;Boyer&lt;/Author&gt;&lt;Year&gt;2016&lt;/Year&gt;&lt;Prefix&gt;&lt;/Prefix&gt;&lt;Suffix&gt;&lt;/Suffix&gt;&lt;Pages&gt;&lt;/Pages&gt;&lt;DisplayText&gt;(Boyer et al. 2016)&lt;/DisplayText&gt;&lt;record&gt;&lt;rec-number&gt;14410&lt;/rec-number&gt;&lt;foreign-keys&gt;&lt;key app="EN" db-id="tzvzwxvaofvxajewxabxa50vxxx95frdtvp5" timestamp="1578175471" guid="aa0c085d-b35a-41f7-9859-b0f266b22ff7"&gt;14410&lt;/key&gt;&lt;/foreign-keys&gt;&lt;ref-type name="Journal Article"&gt;17&lt;/ref-type&gt;&lt;contributors&gt;&lt;authors&gt;&lt;author&gt;Boyer, Frédéric&lt;/author&gt;&lt;author&gt;Mercier, Céline&lt;/author&gt;&lt;author&gt;Bonin, Aurélie&lt;/author&gt;&lt;author&gt;Le Bras, Yvan&lt;/author&gt;&lt;author&gt;Taberlet, Pierre&lt;/author&gt;&lt;author&gt;Coissac, Eric&lt;/author&gt;&lt;/authors&gt;&lt;/contributors&gt;&lt;titles&gt;&lt;title&gt;OBITOOLS: a unix-inspired software package for DNA metabarcoding&lt;/title&gt;&lt;secondary-title&gt;Molecular Ecology Resources&lt;/secondary-title&gt;&lt;/titles&gt;&lt;periodical&gt;&lt;full-title&gt;Molecular Ecology Resources&lt;/full-title&gt;&lt;/periodical&gt;&lt;pages&gt;176-182&lt;/pages&gt;&lt;volume&gt;16&lt;/volume&gt;&lt;number&gt;1&lt;/number&gt;&lt;keywords&gt;&lt;keyword&gt;biodiversity&lt;/keyword&gt;&lt;keyword&gt;next-generation sequencing&lt;/keyword&gt;&lt;keyword&gt;PCR errors&lt;/keyword&gt;&lt;keyword&gt;sequence analysis&lt;/keyword&gt;&lt;keyword&gt;taxonomic annotation&lt;/keyword&gt;&lt;/keywords&gt;&lt;dates&gt;&lt;year&gt;2016&lt;/year&gt;&lt;pub-dates&gt;&lt;date&gt;2016/01/01&lt;/date&gt;&lt;/pub-dates&gt;&lt;/dates&gt;&lt;publisher&gt;John Wiley &amp;amp; Sons, Ltd (10.1111)&lt;/publisher&gt;&lt;isbn&gt;1755-098X&lt;/isbn&gt;&lt;urls&gt;&lt;related-urls&gt;&lt;url&gt;https://doi.org/10.1111/1755-0998.12428&lt;/url&gt;&lt;/related-urls&gt;&lt;/urls&gt;&lt;electronic-resource-num&gt;10.1111/1755-0998.12428&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(Boyer et al. 2016)</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and identified based on extensive local plant and arthropod DNA reference libraries; microbiome data will be analyzed using DADA2 (</w:t>
      </w:r>
      <w:r w:rsidRPr="00453481">
        <w:rPr>
          <w:rFonts w:ascii="Arial" w:hAnsi="Arial" w:cs="Arial"/>
          <w:noProof/>
          <w:sz w:val="20"/>
          <w:szCs w:val="20"/>
          <w:lang w:val="en-US"/>
        </w:rPr>
        <w:t>Callahan et al. 2016</w:t>
      </w:r>
      <w:r w:rsidRPr="00453481">
        <w:rPr>
          <w:rFonts w:ascii="Arial" w:hAnsi="Arial" w:cs="Arial"/>
          <w:sz w:val="20"/>
          <w:szCs w:val="20"/>
          <w:lang w:val="en-US"/>
        </w:rPr>
        <w:t>) and QIIME2 with the SILVA database (</w:t>
      </w:r>
      <w:r w:rsidRPr="00453481">
        <w:rPr>
          <w:rFonts w:ascii="Arial" w:hAnsi="Arial" w:cs="Arial"/>
          <w:noProof/>
          <w:sz w:val="20"/>
          <w:szCs w:val="20"/>
          <w:lang w:val="en-US"/>
        </w:rPr>
        <w:t>Thompson et al. 2017, Bokulich et al. 2018</w:t>
      </w:r>
      <w:r w:rsidRPr="00453481">
        <w:rPr>
          <w:rFonts w:ascii="Arial" w:hAnsi="Arial" w:cs="Arial"/>
          <w:sz w:val="20"/>
          <w:szCs w:val="20"/>
          <w:lang w:val="en-US"/>
        </w:rPr>
        <w:t xml:space="preserve">). </w:t>
      </w:r>
      <w:r>
        <w:rPr>
          <w:rFonts w:ascii="Arial" w:hAnsi="Arial" w:cs="Arial"/>
          <w:sz w:val="20"/>
          <w:szCs w:val="20"/>
          <w:lang w:val="en-US"/>
        </w:rPr>
        <w:t>We</w:t>
      </w:r>
      <w:r w:rsidRPr="00453481">
        <w:rPr>
          <w:rFonts w:ascii="Arial" w:hAnsi="Arial" w:cs="Arial"/>
          <w:sz w:val="20"/>
          <w:szCs w:val="20"/>
          <w:lang w:val="en-US"/>
        </w:rPr>
        <w:t xml:space="preserve"> will include crucial quality controls: extraction blanks to monitor for cross-contamination, repeat-sequencing a subset of samples, </w:t>
      </w:r>
      <w:r>
        <w:rPr>
          <w:rFonts w:ascii="Arial" w:hAnsi="Arial" w:cs="Arial"/>
          <w:sz w:val="20"/>
          <w:szCs w:val="20"/>
          <w:lang w:val="en-US"/>
        </w:rPr>
        <w:t>and</w:t>
      </w:r>
      <w:r w:rsidRPr="00453481">
        <w:rPr>
          <w:rFonts w:ascii="Arial" w:hAnsi="Arial" w:cs="Arial"/>
          <w:sz w:val="20"/>
          <w:szCs w:val="20"/>
          <w:lang w:val="en-US"/>
        </w:rPr>
        <w:t xml:space="preserve"> positive and negative controls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&gt;&lt;Author&gt;Pompanon&lt;/Author&gt;&lt;Year&gt;2012&lt;/Year&gt;&lt;RecNum&gt;14404&lt;/RecNum&gt;&lt;Prefix&gt;&lt;/Prefix&gt;&lt;Suffix&gt;&lt;/Suffix&gt;&lt;Pages&gt;&lt;/Pages&gt;&lt;DisplayText&gt;(Pompanon et al. 2012, Kartzinel et al. 2015, Deagle et al. 2019)&lt;/DisplayText&gt;&lt;record&gt;&lt;rec-number&gt;14404&lt;/rec-number&gt;&lt;foreign-keys&gt;&lt;key app="EN" db-id="tzvzwxvaofvxajewxabxa50vxxx95frdtvp5" timestamp="1578175190" guid="0baff23b-f5da-4ebb-bdd6-379424b659db"&gt;14404&lt;/key&gt;&lt;/foreign-keys&gt;&lt;ref-type name="Journal Article"&gt;17&lt;/ref-type&gt;&lt;contributors&gt;&lt;authors&gt;&lt;author&gt;Pompanon, Francois&lt;/author&gt;&lt;author&gt;Deagle, Bruce E.&lt;/author&gt;&lt;author&gt;Symondson, William O. C.&lt;/author&gt;&lt;author&gt;Brown, David S.&lt;/author&gt;&lt;author&gt;Jarman, Simon N.&lt;/author&gt;&lt;author&gt;Taberlet, Pierre&lt;/author&gt;&lt;/authors&gt;&lt;/contributors&gt;&lt;titles&gt;&lt;title&gt;Who is eating what: diet assessment using next generation sequencing&lt;/title&gt;&lt;secondary-title&gt;Molecular Ecology&lt;/secondary-title&gt;&lt;/titles&gt;&lt;periodical&gt;&lt;full-title&gt;Molecular Ecology&lt;/full-title&gt;&lt;/periodical&gt;&lt;pages&gt;1931-1950&lt;/pages&gt;&lt;volume&gt;21&lt;/volume&gt;&lt;number&gt;8&lt;/number&gt;&lt;keywords&gt;&lt;keyword&gt;DNA barcoding&lt;/keyword&gt;&lt;keyword&gt;DNA metabarcoding&lt;/keyword&gt;&lt;keyword&gt;faeces&lt;/keyword&gt;&lt;keyword&gt;food webs&lt;/keyword&gt;&lt;keyword&gt;herbivory&lt;/keyword&gt;&lt;keyword&gt;predation&lt;/keyword&gt;&lt;/keywords&gt;&lt;dates&gt;&lt;year&gt;2012&lt;/year&gt;&lt;pub-dates&gt;&lt;date&gt;2012/04/01&lt;/date&gt;&lt;/pub-dates&gt;&lt;/dates&gt;&lt;publisher&gt;John Wiley &amp;amp; Sons, Ltd (10.1111)&lt;/publisher&gt;&lt;isbn&gt;0962-1083&lt;/isbn&gt;&lt;urls&gt;&lt;related-urls&gt;&lt;url&gt;https://doi.org/10.1111/j.1365-294X.2011.05403.x&lt;/url&gt;&lt;/related-urls&gt;&lt;/urls&gt;&lt;electronic-resource-num&gt;10.1111/j.1365-294X.2011.05403.x&lt;/electronic-resource-num&gt;&lt;access-date&gt;2020/01/04&lt;/access-date&gt;&lt;/record&gt;&lt;/Cite&gt;&lt;Cite  &gt;&lt;Author&gt;Kartzinel&lt;/Author&gt;&lt;Year&gt;2015&lt;/Year&gt;&lt;RecNum&gt;14405&lt;/RecNum&gt;&lt;Prefix&gt;&lt;/Prefix&gt;&lt;Suffix&gt;&lt;/Suffix&gt;&lt;Pages&gt;&lt;/Pages&gt;&lt;record&gt;&lt;rec-number&gt;14405&lt;/rec-number&gt;&lt;foreign-keys&gt;&lt;key app="EN" db-id="tzvzwxvaofvxajewxabxa50vxxx95frdtvp5" timestamp="1578175267" guid="833d5f25-2d61-4f81-85a0-61d07c1ef6dc"&gt;14405&lt;/key&gt;&lt;/foreign-keys&gt;&lt;ref-type name="Journal Article"&gt;17&lt;/ref-type&gt;&lt;contributors&gt;&lt;authors&gt;&lt;author&gt;Kartzinel, Tyler R.&lt;/author&gt;&lt;author&gt;Chen, Patricia A.&lt;/author&gt;&lt;author&gt;Coverdale, Tyler C.&lt;/author&gt;&lt;author&gt;Erickson, David L.&lt;/author&gt;&lt;author&gt;Kress, W. John&lt;/author&gt;&lt;author&gt;Kuzmina, Maria L.&lt;/author&gt;&lt;author&gt;Rubenstein, Daniel I.&lt;/author&gt;&lt;author&gt;Wang, Wei&lt;/author&gt;&lt;author&gt;Pringle, Robert M.&lt;/author&gt;&lt;/authors&gt;&lt;/contributors&gt;&lt;titles&gt;&lt;title&gt;DNA metabarcoding illuminates dietary niche partitioning by African large herbivores&lt;/title&gt;&lt;secondary-title&gt;Proceedings of the National Academy of Sciences&lt;/secondary-title&gt;&lt;/titles&gt;&lt;periodical&gt;&lt;full-title&gt;Proceedings of the National Academy of Sciences&lt;/full-title&gt;&lt;/periodical&gt;&lt;pages&gt;8019&lt;/pages&gt;&lt;volume&gt;112&lt;/volume&gt;&lt;number&gt;26&lt;/number&gt;&lt;dates&gt;&lt;year&gt;2015&lt;/year&gt;&lt;/dates&gt;&lt;urls&gt;&lt;related-urls&gt;&lt;url&gt;http://www.pnas.org/content/112/26/8019.abstract&lt;/url&gt;&lt;/related-urls&gt;&lt;/urls&gt;&lt;electronic-resource-num&gt;10.1073/pnas.1503283112&lt;/electronic-resource-num&gt;&lt;/record&gt;&lt;/Cite&gt;&lt;Cite  &gt;&lt;Author&gt;Deagle&lt;/Author&gt;&lt;Year&gt;2019&lt;/Year&gt;&lt;RecNum&gt;14411&lt;/RecNum&gt;&lt;Prefix&gt;&lt;/Prefix&gt;&lt;Suffix&gt;&lt;/Suffix&gt;&lt;Pages&gt;&lt;/Pages&gt;&lt;record&gt;&lt;rec-number&gt;14411&lt;/rec-number&gt;&lt;foreign-keys&gt;&lt;key app="EN" db-id="tzvzwxvaofvxajewxabxa50vxxx95frdtvp5" timestamp="1578175503" guid="82623846-d8b4-4a01-8bbc-2eadfc766dab"&gt;14411&lt;/key&gt;&lt;/foreign-keys&gt;&lt;ref-type name="Journal Article"&gt;17&lt;/ref-type&gt;&lt;contributors&gt;&lt;authors&gt;&lt;author&gt;Deagle, Bruce E.&lt;/author&gt;&lt;author&gt;Thomas, Austen C.&lt;/author&gt;&lt;author&gt;McInnes, Julie C.&lt;/author&gt;&lt;author&gt;Clarke, Laurence J.&lt;/author&gt;&lt;author&gt;Vesterinen, Eero J.&lt;/author&gt;&lt;author&gt;Clare, Elizabeth L.&lt;/author&gt;&lt;author&gt;Kartzinel, Tyler R.&lt;/author&gt;&lt;author&gt;Eveson, J. Paige&lt;/author&gt;&lt;/authors&gt;&lt;/contributors&gt;&lt;titles&gt;&lt;title&gt;Counting with DNA in metabarcoding studies: how should we convert sequence reads to dietary data?&lt;/title&gt;&lt;secondary-title&gt;Molecular Ecology&lt;/secondary-title&gt;&lt;/titles&gt;&lt;periodical&gt;&lt;full-title&gt;Molecular Ecology&lt;/full-title&gt;&lt;/periodical&gt;&lt;pages&gt;391-406&lt;/pages&gt;&lt;volume&gt;28&lt;/volume&gt;&lt;number&gt;2&lt;/number&gt;&lt;dates&gt;&lt;year&gt;2019&lt;/year&gt;&lt;pub-dates&gt;&lt;date&gt;2019/01/01&lt;/date&gt;&lt;/pub-dates&gt;&lt;/dates&gt;&lt;publisher&gt;John Wiley &amp;amp; Sons, Ltd (10.1111)&lt;/publisher&gt;&lt;isbn&gt;0962-1083&lt;/isbn&gt;&lt;urls&gt;&lt;related-urls&gt;&lt;url&gt;https://doi.org/10.1111/mec.14734&lt;/url&gt;&lt;/related-urls&gt;&lt;/urls&gt;&lt;electronic-resource-num&gt;10.1111/mec.14734&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(Pompanon et al. 2012, Kartzinel et al. 2015, Deagle et al. 2019)</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As food passage times in mice are brief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&gt;&lt;Author&gt;Padmanabhan&lt;/Author&gt;&lt;Year&gt;2013&lt;/Year&gt;&lt;RecNum&gt;14412&lt;/RecNum&gt;&lt;Prefix&gt;~6-8 h—&lt;/Prefix&gt;&lt;Suffix&gt;&lt;/Suffix&gt;&lt;Pages&gt;&lt;/Pages&gt;&lt;DisplayText&gt;(~6-8 h—Padmanabhan et al. 2013)&lt;/DisplayText&gt;&lt;record&gt;&lt;rec-number&gt;14412&lt;/rec-number&gt;&lt;foreign-keys&gt;&lt;key app="EN" db-id="tzvzwxvaofvxajewxabxa50vxxx95frdtvp5" timestamp="1578175537" guid="670d0306-37ae-4575-969a-4c5fc21391e3"&gt;14412&lt;/key&gt;&lt;/foreign-keys&gt;&lt;ref-type name="Journal Article"&gt;17&lt;/ref-type&gt;&lt;contributors&gt;&lt;authors&gt;&lt;author&gt;Padmanabhan, Parasuraman&lt;/author&gt;&lt;author&gt;Grosse, Johannes&lt;/author&gt;&lt;author&gt;Asad, Abu Bakar Md Ali&lt;/author&gt;&lt;author&gt;Radda, George K.&lt;/author&gt;&lt;author&gt;Golay, Xavier&lt;/author&gt;&lt;/authors&gt;&lt;/contributors&gt;&lt;titles&gt;&lt;title&gt;Gastrointestinal transit measurements in mice with 99mTc-DTPA-labeled activated charcoal using NanoSPECT-CT&lt;/title&gt;&lt;secondary-title&gt;EJNMMI research&lt;/secondary-title&gt;&lt;alt-title&gt;EJNMMI Res&lt;/alt-title&gt;&lt;/titles&gt;&lt;periodical&gt;&lt;full-title&gt;EJNMMI research&lt;/full-title&gt;&lt;abbr-1&gt;EJNMMI Res&lt;/abbr-1&gt;&lt;/periodical&gt;&lt;alt-periodical&gt;&lt;full-title&gt;EJNMMI research&lt;/full-title&gt;&lt;abbr-1&gt;EJNMMI Res&lt;/abbr-1&gt;&lt;/alt-periodical&gt;&lt;pages&gt;60-60&lt;/pages&gt;&lt;volume&gt;3&lt;/volume&gt;&lt;number&gt;1&lt;/number&gt;&lt;dates&gt;&lt;year&gt;2013&lt;/year&gt;&lt;/dates&gt;&lt;publisher&gt;Springer&lt;/publisher&gt;&lt;isbn&gt;2191-219X&lt;/isbn&gt;&lt;accession-num&gt;23915679&lt;/accession-num&gt;&lt;urls&gt;&lt;related-urls&gt;&lt;url&gt;https://www.ncbi.nlm.nih.gov/pubmed/23915679&lt;/url&gt;&lt;url&gt;https://www.ncbi.nlm.nih.gov/pmc/articles/PMC3737085/&lt;/url&gt;&lt;/related-urls&gt;&lt;/urls&gt;&lt;electronic-resource-num&gt;10.1186/2191-219X-3-60&lt;/electronic-resource-num&gt;&lt;remote-database-name&gt;PubMed&lt;/remote-database-name&gt;&lt;language&gt;eng&lt;/languag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(~6-8 h; Padmanabhan et al. 2013)</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dietary and microbiome DNA should reflect resource use over the previous day, and is sufficiently rapid to allow accurate assessments of diet during the course of daily recaptures. </w:t>
      </w:r>
      <w:r>
        <w:rPr>
          <w:rFonts w:ascii="Arial" w:hAnsi="Arial"/>
          <w:sz w:val="20"/>
          <w:szCs w:val="20"/>
          <w:lang w:val="en-US"/>
        </w:rPr>
        <w:t>Prior analyses using</w:t>
      </w:r>
      <w:r w:rsidRPr="00453481">
        <w:rPr>
          <w:rFonts w:ascii="Arial" w:hAnsi="Arial"/>
          <w:sz w:val="20"/>
          <w:szCs w:val="20"/>
          <w:lang w:val="en-US"/>
        </w:rPr>
        <w:t xml:space="preserve"> this approach have shown that bait from traps does not adversely influence results (Kohl et al. 2015, </w:t>
      </w:r>
      <w:proofErr w:type="spellStart"/>
      <w:r w:rsidRPr="00453481">
        <w:rPr>
          <w:rFonts w:ascii="Arial" w:hAnsi="Arial"/>
          <w:sz w:val="20"/>
          <w:szCs w:val="20"/>
          <w:lang w:val="en-US"/>
        </w:rPr>
        <w:t>Budischak</w:t>
      </w:r>
      <w:proofErr w:type="spellEnd"/>
      <w:r w:rsidRPr="00453481">
        <w:rPr>
          <w:rFonts w:ascii="Arial" w:hAnsi="Arial"/>
          <w:sz w:val="20"/>
          <w:szCs w:val="20"/>
          <w:lang w:val="en-US"/>
        </w:rPr>
        <w:t xml:space="preserve"> et al. 2018), although sampling schedules will be adjusted if bait is detected after the first sequencing bout.</w:t>
      </w:r>
    </w:p>
    <w:p w14:paraId="1DD6DED6" w14:textId="77777777" w:rsidR="0004451D" w:rsidRDefault="0004451D" w:rsidP="008F3655">
      <w:pPr>
        <w:pStyle w:val="BodyA"/>
        <w:tabs>
          <w:tab w:val="left" w:pos="2070"/>
        </w:tabs>
        <w:rPr>
          <w:rFonts w:ascii="Arial" w:hAnsi="Arial"/>
          <w:i/>
          <w:iCs/>
          <w:sz w:val="20"/>
          <w:szCs w:val="20"/>
          <w:lang w:val="en-US"/>
        </w:rPr>
      </w:pPr>
    </w:p>
    <w:p w14:paraId="78DF9E44" w14:textId="04DF8472" w:rsidR="003A6913" w:rsidRDefault="00621B11" w:rsidP="008F3655">
      <w:pPr>
        <w:pStyle w:val="BodyA"/>
        <w:tabs>
          <w:tab w:val="left" w:pos="2070"/>
        </w:tabs>
        <w:rPr>
          <w:rFonts w:ascii="Arial" w:hAnsi="Arial"/>
          <w:sz w:val="20"/>
          <w:szCs w:val="20"/>
          <w:lang w:val="en-US"/>
        </w:rPr>
      </w:pPr>
      <w:r>
        <w:rPr>
          <w:rFonts w:ascii="Arial" w:hAnsi="Arial"/>
          <w:i/>
          <w:iCs/>
          <w:sz w:val="20"/>
          <w:szCs w:val="20"/>
          <w:lang w:val="en-US"/>
        </w:rPr>
        <w:t>Stable Isotope Analysis</w:t>
      </w:r>
      <w:r w:rsidR="009B19B6">
        <w:rPr>
          <w:rFonts w:ascii="Arial" w:hAnsi="Arial"/>
          <w:i/>
          <w:iCs/>
          <w:sz w:val="20"/>
          <w:szCs w:val="20"/>
          <w:lang w:val="en-US"/>
        </w:rPr>
        <w:t xml:space="preserve"> of Consumers and Resources</w:t>
      </w:r>
      <w:r>
        <w:rPr>
          <w:rFonts w:ascii="Arial" w:hAnsi="Arial"/>
          <w:i/>
          <w:iCs/>
          <w:sz w:val="20"/>
          <w:szCs w:val="20"/>
          <w:lang w:val="en-US"/>
        </w:rPr>
        <w:t>.</w:t>
      </w:r>
      <w:r>
        <w:rPr>
          <w:rFonts w:ascii="Arial" w:hAnsi="Arial"/>
          <w:sz w:val="20"/>
          <w:szCs w:val="20"/>
          <w:lang w:val="en-US"/>
        </w:rPr>
        <w:t xml:space="preserve">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 xml:space="preserve">C and </w:t>
      </w:r>
      <w:r>
        <w:rPr>
          <w:rFonts w:ascii="Symbol" w:hAnsi="Symbol"/>
          <w:sz w:val="20"/>
          <w:szCs w:val="20"/>
          <w:lang w:val="en-US"/>
        </w:rPr>
        <w:t>d</w:t>
      </w:r>
      <w:r>
        <w:rPr>
          <w:rFonts w:ascii="Arial" w:hAnsi="Arial"/>
          <w:sz w:val="20"/>
          <w:szCs w:val="20"/>
          <w:vertAlign w:val="superscript"/>
          <w:lang w:val="en-US"/>
        </w:rPr>
        <w:t>15</w:t>
      </w:r>
      <w:r>
        <w:rPr>
          <w:rFonts w:ascii="Arial" w:hAnsi="Arial"/>
          <w:sz w:val="20"/>
          <w:szCs w:val="20"/>
          <w:lang w:val="en-US"/>
        </w:rPr>
        <w:t xml:space="preserve">N values </w:t>
      </w:r>
      <w:r w:rsidR="003A6913">
        <w:rPr>
          <w:rFonts w:ascii="Arial" w:hAnsi="Arial"/>
          <w:sz w:val="20"/>
          <w:szCs w:val="20"/>
          <w:lang w:val="en-US"/>
        </w:rPr>
        <w:t>of blood plasma, leaves</w:t>
      </w:r>
      <w:r w:rsidR="00493D30">
        <w:rPr>
          <w:rFonts w:ascii="Arial" w:hAnsi="Arial"/>
          <w:sz w:val="20"/>
          <w:szCs w:val="20"/>
          <w:lang w:val="en-US"/>
        </w:rPr>
        <w:t>/seeds,</w:t>
      </w:r>
      <w:r w:rsidR="003A6913">
        <w:rPr>
          <w:rFonts w:ascii="Arial" w:hAnsi="Arial"/>
          <w:sz w:val="20"/>
          <w:szCs w:val="20"/>
          <w:lang w:val="en-US"/>
        </w:rPr>
        <w:t xml:space="preserve"> and </w:t>
      </w:r>
      <w:r w:rsidR="00493D30">
        <w:rPr>
          <w:rFonts w:ascii="Arial" w:hAnsi="Arial"/>
          <w:sz w:val="20"/>
          <w:szCs w:val="20"/>
          <w:lang w:val="en-US"/>
        </w:rPr>
        <w:t>insects</w:t>
      </w:r>
      <w:r w:rsidR="003A6913">
        <w:rPr>
          <w:rFonts w:ascii="Arial" w:hAnsi="Arial"/>
          <w:sz w:val="20"/>
          <w:szCs w:val="20"/>
          <w:lang w:val="en-US"/>
        </w:rPr>
        <w:t xml:space="preserve"> </w:t>
      </w:r>
      <w:r>
        <w:rPr>
          <w:rFonts w:ascii="Arial" w:hAnsi="Arial"/>
          <w:sz w:val="20"/>
          <w:szCs w:val="20"/>
          <w:lang w:val="en-US"/>
        </w:rPr>
        <w:t xml:space="preserve">will be measured </w:t>
      </w:r>
      <w:r w:rsidR="00493D30">
        <w:rPr>
          <w:rFonts w:ascii="Arial" w:hAnsi="Arial"/>
          <w:sz w:val="20"/>
          <w:szCs w:val="20"/>
          <w:lang w:val="en-US"/>
        </w:rPr>
        <w:t>with</w:t>
      </w:r>
      <w:r>
        <w:rPr>
          <w:rFonts w:ascii="Arial" w:hAnsi="Arial"/>
          <w:sz w:val="20"/>
          <w:szCs w:val="20"/>
          <w:lang w:val="en-US"/>
        </w:rPr>
        <w:t xml:space="preserve"> </w:t>
      </w:r>
      <w:proofErr w:type="spellStart"/>
      <w:r>
        <w:rPr>
          <w:rFonts w:ascii="Arial" w:hAnsi="Arial"/>
          <w:sz w:val="20"/>
          <w:szCs w:val="20"/>
          <w:lang w:val="en-US"/>
        </w:rPr>
        <w:t>Costech</w:t>
      </w:r>
      <w:proofErr w:type="spellEnd"/>
      <w:r>
        <w:rPr>
          <w:rFonts w:ascii="Arial" w:hAnsi="Arial"/>
          <w:sz w:val="20"/>
          <w:szCs w:val="20"/>
          <w:lang w:val="en-US"/>
        </w:rPr>
        <w:t xml:space="preserve"> 4010 elemental analyzer interfaced with a Thermo Scientific Delta V isotope ratio mass spectrometer at the UNM Center for Stable Isotopes (Albuquerque, NM). </w:t>
      </w:r>
      <w:r w:rsidR="003A6913">
        <w:rPr>
          <w:rFonts w:ascii="Arial" w:hAnsi="Arial"/>
          <w:sz w:val="20"/>
          <w:szCs w:val="20"/>
          <w:lang w:val="en-US"/>
        </w:rPr>
        <w:t>This analysis will also produce weight percent carbon and nitrogen concentrations.</w:t>
      </w:r>
    </w:p>
    <w:p w14:paraId="576CB37A" w14:textId="77777777" w:rsidR="00E47925" w:rsidRDefault="00E47925" w:rsidP="008F3655">
      <w:pPr>
        <w:pStyle w:val="BodyA"/>
        <w:tabs>
          <w:tab w:val="left" w:pos="2070"/>
        </w:tabs>
        <w:rPr>
          <w:rFonts w:ascii="Arial" w:eastAsia="Arial" w:hAnsi="Arial" w:cs="Arial"/>
          <w:sz w:val="20"/>
          <w:szCs w:val="20"/>
          <w:lang w:val="en-US"/>
        </w:rPr>
      </w:pPr>
    </w:p>
    <w:p w14:paraId="002E2305" w14:textId="6969E187" w:rsidR="00E47925" w:rsidRPr="008F5642" w:rsidRDefault="00621B11" w:rsidP="008F3655">
      <w:pPr>
        <w:pStyle w:val="Body"/>
        <w:rPr>
          <w:rFonts w:ascii="Arial" w:eastAsia="Arial" w:hAnsi="Arial" w:cs="Arial"/>
          <w:sz w:val="20"/>
          <w:szCs w:val="20"/>
        </w:rPr>
      </w:pPr>
      <w:r w:rsidRPr="0041386C">
        <w:rPr>
          <w:rFonts w:ascii="Arial" w:hAnsi="Arial"/>
          <w:i/>
          <w:iCs/>
          <w:sz w:val="20"/>
          <w:szCs w:val="20"/>
          <w:lang w:val="en-US"/>
        </w:rPr>
        <w:t>Plant Forage Quality Analysis.</w:t>
      </w:r>
      <w:r w:rsidR="008F5642" w:rsidRPr="0041386C">
        <w:rPr>
          <w:rFonts w:ascii="Arial" w:hAnsi="Arial"/>
          <w:sz w:val="20"/>
          <w:szCs w:val="20"/>
          <w:lang w:val="en-US"/>
        </w:rPr>
        <w:t xml:space="preserve"> </w:t>
      </w:r>
      <w:r w:rsidR="0041386C" w:rsidRPr="0041386C">
        <w:rPr>
          <w:rFonts w:ascii="Arial" w:hAnsi="Arial"/>
          <w:iCs/>
          <w:sz w:val="20"/>
          <w:szCs w:val="20"/>
          <w:lang w:val="en-US"/>
        </w:rPr>
        <w:t>Plant</w:t>
      </w:r>
      <w:r w:rsidR="0041386C" w:rsidRPr="00B308C0">
        <w:rPr>
          <w:rFonts w:ascii="Arial" w:hAnsi="Arial"/>
          <w:iCs/>
          <w:sz w:val="20"/>
          <w:szCs w:val="20"/>
          <w:lang w:val="en-US"/>
        </w:rPr>
        <w:t xml:space="preserve"> secondary metaboli</w:t>
      </w:r>
      <w:r w:rsidR="0041386C">
        <w:rPr>
          <w:rFonts w:ascii="Arial" w:hAnsi="Arial"/>
          <w:iCs/>
          <w:sz w:val="20"/>
          <w:szCs w:val="20"/>
          <w:lang w:val="en-US"/>
        </w:rPr>
        <w:t>tes</w:t>
      </w:r>
      <w:r w:rsidR="0041386C" w:rsidRPr="00B308C0">
        <w:rPr>
          <w:rFonts w:ascii="Arial" w:hAnsi="Arial"/>
          <w:iCs/>
          <w:sz w:val="20"/>
          <w:szCs w:val="20"/>
          <w:lang w:val="en-US"/>
        </w:rPr>
        <w:t xml:space="preserve"> will be analyzed via proton nuclear magnetic resonance (</w:t>
      </w:r>
      <w:r w:rsidR="0041386C" w:rsidRPr="00B308C0">
        <w:rPr>
          <w:rFonts w:ascii="Arial" w:hAnsi="Arial"/>
          <w:iCs/>
          <w:sz w:val="20"/>
          <w:szCs w:val="20"/>
          <w:vertAlign w:val="superscript"/>
          <w:lang w:val="en-US"/>
        </w:rPr>
        <w:t>1</w:t>
      </w:r>
      <w:r w:rsidR="0041386C" w:rsidRPr="00B308C0">
        <w:rPr>
          <w:rFonts w:ascii="Arial" w:hAnsi="Arial"/>
          <w:iCs/>
          <w:sz w:val="20"/>
          <w:szCs w:val="20"/>
          <w:lang w:val="en-US"/>
        </w:rPr>
        <w:t xml:space="preserve">H NMR) of the crude methanolic extracts obtained from leaves and </w:t>
      </w:r>
      <w:r w:rsidR="0041386C">
        <w:rPr>
          <w:rFonts w:ascii="Arial" w:hAnsi="Arial"/>
          <w:iCs/>
          <w:sz w:val="20"/>
          <w:szCs w:val="20"/>
          <w:lang w:val="en-US"/>
        </w:rPr>
        <w:t>seeds</w:t>
      </w:r>
      <w:r w:rsidR="0041386C" w:rsidRPr="00B308C0">
        <w:rPr>
          <w:rFonts w:ascii="Arial" w:hAnsi="Arial"/>
          <w:iCs/>
          <w:sz w:val="20"/>
          <w:szCs w:val="20"/>
          <w:lang w:val="en-US"/>
        </w:rPr>
        <w:t>. We will then employ a network approach (Richards et al. 2018) to consolidate the complete collection of spectral data into a reduced set of variables (chemical modules) that</w:t>
      </w:r>
      <w:r w:rsidR="0041386C" w:rsidRPr="005D2FDE">
        <w:rPr>
          <w:rFonts w:ascii="Arial" w:hAnsi="Arial"/>
          <w:iCs/>
          <w:sz w:val="20"/>
          <w:szCs w:val="20"/>
          <w:lang w:val="en-US"/>
        </w:rPr>
        <w:t xml:space="preserve"> represent common-occurr</w:t>
      </w:r>
      <w:r w:rsidR="0041386C" w:rsidRPr="00BA3745">
        <w:rPr>
          <w:rFonts w:ascii="Arial" w:hAnsi="Arial"/>
          <w:iCs/>
          <w:sz w:val="20"/>
          <w:szCs w:val="20"/>
          <w:lang w:val="en-US"/>
        </w:rPr>
        <w:t>ing chemical traits in the sampled plant communi</w:t>
      </w:r>
      <w:r w:rsidR="0041386C" w:rsidRPr="005D2FDE">
        <w:rPr>
          <w:rFonts w:ascii="Arial" w:hAnsi="Arial"/>
          <w:iCs/>
          <w:sz w:val="20"/>
          <w:szCs w:val="20"/>
          <w:lang w:val="en-US"/>
        </w:rPr>
        <w:t xml:space="preserve">ty. These modules </w:t>
      </w:r>
      <w:r w:rsidR="0041386C" w:rsidRPr="00B308C0">
        <w:rPr>
          <w:rFonts w:ascii="Arial" w:hAnsi="Arial"/>
          <w:iCs/>
          <w:sz w:val="20"/>
          <w:szCs w:val="20"/>
          <w:lang w:val="en-US"/>
        </w:rPr>
        <w:t xml:space="preserve">will then be used in GLMMs to </w:t>
      </w:r>
      <w:r w:rsidR="00D921C8">
        <w:rPr>
          <w:rFonts w:ascii="Arial" w:hAnsi="Arial"/>
          <w:iCs/>
          <w:sz w:val="20"/>
          <w:szCs w:val="20"/>
          <w:lang w:val="en-US"/>
        </w:rPr>
        <w:t>compare</w:t>
      </w:r>
      <w:r w:rsidR="0041386C" w:rsidRPr="00B308C0">
        <w:rPr>
          <w:rFonts w:ascii="Arial" w:hAnsi="Arial"/>
          <w:iCs/>
          <w:sz w:val="20"/>
          <w:szCs w:val="20"/>
          <w:lang w:val="en-US"/>
        </w:rPr>
        <w:t xml:space="preserve"> the influence of specific chemotypes on consumer </w:t>
      </w:r>
      <w:r w:rsidR="00D921C8">
        <w:rPr>
          <w:rFonts w:ascii="Arial" w:hAnsi="Arial"/>
          <w:iCs/>
          <w:sz w:val="20"/>
          <w:szCs w:val="20"/>
          <w:lang w:val="en-US"/>
        </w:rPr>
        <w:t>resource selection</w:t>
      </w:r>
      <w:r w:rsidR="0041386C" w:rsidRPr="00B308C0">
        <w:rPr>
          <w:rFonts w:ascii="Arial" w:hAnsi="Arial"/>
          <w:iCs/>
          <w:sz w:val="20"/>
          <w:szCs w:val="20"/>
          <w:lang w:val="en-US"/>
        </w:rPr>
        <w:t xml:space="preserve"> and fitness, as well as microbiome richness. Chemotypes </w:t>
      </w:r>
      <w:r w:rsidR="0041386C">
        <w:rPr>
          <w:rFonts w:ascii="Arial" w:hAnsi="Arial"/>
          <w:iCs/>
          <w:sz w:val="20"/>
          <w:szCs w:val="20"/>
          <w:lang w:val="en-US"/>
        </w:rPr>
        <w:t>of interest</w:t>
      </w:r>
      <w:r w:rsidR="0041386C" w:rsidRPr="00B308C0">
        <w:rPr>
          <w:rFonts w:ascii="Arial" w:hAnsi="Arial"/>
          <w:iCs/>
          <w:sz w:val="20"/>
          <w:szCs w:val="20"/>
          <w:lang w:val="en-US"/>
        </w:rPr>
        <w:t xml:space="preserve"> will be annotated against available reference data to characterize the molecules or classes of compounds that they represent</w:t>
      </w:r>
      <w:r w:rsidR="0041386C">
        <w:rPr>
          <w:rFonts w:ascii="Arial" w:hAnsi="Arial"/>
          <w:iCs/>
          <w:sz w:val="20"/>
          <w:szCs w:val="20"/>
          <w:lang w:val="en-US"/>
        </w:rPr>
        <w:t>. T</w:t>
      </w:r>
      <w:r w:rsidR="0041386C" w:rsidRPr="00B308C0">
        <w:rPr>
          <w:rFonts w:ascii="Arial" w:hAnsi="Arial"/>
          <w:iCs/>
          <w:sz w:val="20"/>
          <w:szCs w:val="20"/>
          <w:lang w:val="en-US"/>
        </w:rPr>
        <w:t>argeted isolation of compounds to aid in chemotype characterization</w:t>
      </w:r>
      <w:r w:rsidR="0093287F">
        <w:rPr>
          <w:rFonts w:ascii="Arial" w:hAnsi="Arial"/>
          <w:iCs/>
          <w:sz w:val="20"/>
          <w:szCs w:val="20"/>
          <w:lang w:val="en-US"/>
        </w:rPr>
        <w:t xml:space="preserve"> </w:t>
      </w:r>
      <w:r w:rsidR="0041386C">
        <w:rPr>
          <w:rFonts w:ascii="Arial" w:hAnsi="Arial"/>
          <w:iCs/>
          <w:sz w:val="20"/>
          <w:szCs w:val="20"/>
          <w:lang w:val="en-US"/>
        </w:rPr>
        <w:t>will be performed as needed</w:t>
      </w:r>
      <w:r w:rsidR="0041386C" w:rsidRPr="00B308C0">
        <w:rPr>
          <w:rFonts w:ascii="Arial" w:hAnsi="Arial"/>
          <w:iCs/>
          <w:sz w:val="20"/>
          <w:szCs w:val="20"/>
          <w:lang w:val="en-US"/>
        </w:rPr>
        <w:t>.</w:t>
      </w:r>
      <w:r w:rsidR="0041386C" w:rsidRPr="005D2FDE">
        <w:rPr>
          <w:rFonts w:ascii="Arial" w:hAnsi="Arial"/>
          <w:iCs/>
          <w:sz w:val="20"/>
          <w:szCs w:val="20"/>
          <w:lang w:val="en-US"/>
        </w:rPr>
        <w:t xml:space="preserve"> Soluble sugars (glucose, fructose, and sucrose) and starch concentrations will be qua</w:t>
      </w:r>
      <w:r w:rsidR="0041386C" w:rsidRPr="008F5642">
        <w:rPr>
          <w:rFonts w:ascii="Arial" w:hAnsi="Arial"/>
          <w:iCs/>
          <w:sz w:val="20"/>
          <w:szCs w:val="20"/>
          <w:lang w:val="en-US"/>
        </w:rPr>
        <w:t xml:space="preserve">ntified following Dickman </w:t>
      </w:r>
      <w:r w:rsidR="0041386C" w:rsidRPr="001848B0">
        <w:rPr>
          <w:rFonts w:ascii="Arial" w:hAnsi="Arial"/>
          <w:sz w:val="20"/>
          <w:szCs w:val="20"/>
          <w:lang w:val="en-US"/>
        </w:rPr>
        <w:t>et al.</w:t>
      </w:r>
      <w:r w:rsidR="0041386C" w:rsidRPr="008F5642">
        <w:rPr>
          <w:rFonts w:ascii="Arial" w:hAnsi="Arial"/>
          <w:iCs/>
          <w:sz w:val="20"/>
          <w:szCs w:val="20"/>
          <w:lang w:val="en-US"/>
        </w:rPr>
        <w:t xml:space="preserve"> (2015), which was modified from Hoch </w:t>
      </w:r>
      <w:r w:rsidR="0041386C" w:rsidRPr="001848B0">
        <w:rPr>
          <w:rFonts w:ascii="Arial" w:hAnsi="Arial"/>
          <w:sz w:val="20"/>
          <w:szCs w:val="20"/>
          <w:lang w:val="en-US"/>
        </w:rPr>
        <w:t>et al.</w:t>
      </w:r>
      <w:r w:rsidR="001848B0">
        <w:rPr>
          <w:rFonts w:ascii="Arial" w:hAnsi="Arial"/>
          <w:iCs/>
          <w:sz w:val="20"/>
          <w:szCs w:val="20"/>
          <w:lang w:val="en-US"/>
        </w:rPr>
        <w:t xml:space="preserve"> </w:t>
      </w:r>
      <w:r w:rsidR="0041386C" w:rsidRPr="008F5642">
        <w:rPr>
          <w:rFonts w:ascii="Arial" w:hAnsi="Arial"/>
          <w:iCs/>
          <w:sz w:val="20"/>
          <w:szCs w:val="20"/>
          <w:lang w:val="en-US"/>
        </w:rPr>
        <w:t xml:space="preserve">(2002). We will use water extraction, enzymatic starch digestion (with </w:t>
      </w:r>
      <w:proofErr w:type="spellStart"/>
      <w:r w:rsidR="0041386C" w:rsidRPr="008F5642">
        <w:rPr>
          <w:rFonts w:ascii="Arial" w:hAnsi="Arial"/>
          <w:iCs/>
          <w:sz w:val="20"/>
          <w:szCs w:val="20"/>
          <w:lang w:val="en-US"/>
        </w:rPr>
        <w:t>amyloglucosidase</w:t>
      </w:r>
      <w:proofErr w:type="spellEnd"/>
      <w:r w:rsidR="0041386C" w:rsidRPr="008F5642">
        <w:rPr>
          <w:rFonts w:ascii="Arial" w:hAnsi="Arial"/>
          <w:iCs/>
          <w:sz w:val="20"/>
          <w:szCs w:val="20"/>
          <w:lang w:val="en-US"/>
        </w:rPr>
        <w:t xml:space="preserve">), and enzymatic sugar quantification with </w:t>
      </w:r>
      <w:proofErr w:type="spellStart"/>
      <w:r w:rsidR="0041386C" w:rsidRPr="008F5642">
        <w:rPr>
          <w:rFonts w:ascii="Arial" w:hAnsi="Arial"/>
          <w:iCs/>
          <w:sz w:val="20"/>
          <w:szCs w:val="20"/>
          <w:lang w:val="en-US"/>
        </w:rPr>
        <w:t>phosphoglucose</w:t>
      </w:r>
      <w:proofErr w:type="spellEnd"/>
      <w:r w:rsidR="0041386C" w:rsidRPr="008F5642">
        <w:rPr>
          <w:rFonts w:ascii="Arial" w:hAnsi="Arial"/>
          <w:iCs/>
          <w:sz w:val="20"/>
          <w:szCs w:val="20"/>
          <w:lang w:val="en-US"/>
        </w:rPr>
        <w:t xml:space="preserve"> isomerase, invertase, glucose hexokinase, and glucose-6-P dehydrogenase</w:t>
      </w:r>
      <w:r w:rsidR="0041386C">
        <w:rPr>
          <w:rFonts w:ascii="Arial" w:hAnsi="Arial"/>
          <w:iCs/>
          <w:sz w:val="20"/>
          <w:szCs w:val="20"/>
          <w:lang w:val="en-US"/>
        </w:rPr>
        <w:t xml:space="preserve"> (</w:t>
      </w:r>
      <w:r w:rsidR="0041386C" w:rsidRPr="008F5642">
        <w:rPr>
          <w:rFonts w:ascii="Arial" w:hAnsi="Arial"/>
          <w:iCs/>
          <w:sz w:val="20"/>
          <w:szCs w:val="20"/>
          <w:lang w:val="en-US"/>
        </w:rPr>
        <w:t>Adams</w:t>
      </w:r>
      <w:r w:rsidR="0041386C">
        <w:rPr>
          <w:rFonts w:ascii="Arial" w:hAnsi="Arial"/>
          <w:iCs/>
          <w:sz w:val="20"/>
          <w:szCs w:val="20"/>
          <w:lang w:val="en-US"/>
        </w:rPr>
        <w:t xml:space="preserve"> et al. </w:t>
      </w:r>
      <w:r w:rsidR="0041386C" w:rsidRPr="008F5642">
        <w:rPr>
          <w:rFonts w:ascii="Arial" w:hAnsi="Arial"/>
          <w:iCs/>
          <w:sz w:val="20"/>
          <w:szCs w:val="20"/>
          <w:lang w:val="en-US"/>
        </w:rPr>
        <w:t xml:space="preserve">2015). Total phenolic content (TPC mg/g) will be determined using a microplate-adapted colorimetric assay that uses a </w:t>
      </w:r>
      <w:proofErr w:type="spellStart"/>
      <w:r w:rsidR="0041386C" w:rsidRPr="008F5642">
        <w:rPr>
          <w:rFonts w:ascii="Arial" w:hAnsi="Arial"/>
          <w:iCs/>
          <w:sz w:val="20"/>
          <w:szCs w:val="20"/>
          <w:lang w:val="en-US"/>
        </w:rPr>
        <w:t>Folin</w:t>
      </w:r>
      <w:proofErr w:type="spellEnd"/>
      <w:r w:rsidR="0041386C" w:rsidRPr="008F5642">
        <w:rPr>
          <w:rFonts w:ascii="Arial" w:hAnsi="Arial"/>
          <w:iCs/>
          <w:sz w:val="20"/>
          <w:szCs w:val="20"/>
          <w:lang w:val="en-US"/>
        </w:rPr>
        <w:t>–</w:t>
      </w:r>
      <w:proofErr w:type="spellStart"/>
      <w:r w:rsidR="0041386C" w:rsidRPr="008F5642">
        <w:rPr>
          <w:rFonts w:ascii="Arial" w:hAnsi="Arial"/>
          <w:iCs/>
          <w:sz w:val="20"/>
          <w:szCs w:val="20"/>
          <w:lang w:val="en-US"/>
        </w:rPr>
        <w:t>Ciocalteu</w:t>
      </w:r>
      <w:proofErr w:type="spellEnd"/>
      <w:r w:rsidR="0041386C" w:rsidRPr="008F5642">
        <w:rPr>
          <w:rFonts w:ascii="Arial" w:hAnsi="Arial"/>
          <w:iCs/>
          <w:sz w:val="20"/>
          <w:szCs w:val="20"/>
          <w:lang w:val="en-US"/>
        </w:rPr>
        <w:t xml:space="preserve"> (F–C) reagent (Ainsworth and Gillespie 2007) and soluble and insolub</w:t>
      </w:r>
      <w:r w:rsidR="0041386C">
        <w:rPr>
          <w:rFonts w:ascii="Arial" w:hAnsi="Arial"/>
          <w:iCs/>
          <w:sz w:val="20"/>
          <w:szCs w:val="20"/>
          <w:lang w:val="en-US"/>
        </w:rPr>
        <w:t>l</w:t>
      </w:r>
      <w:r w:rsidR="0041386C" w:rsidRPr="008F5642">
        <w:rPr>
          <w:rFonts w:ascii="Arial" w:hAnsi="Arial"/>
          <w:iCs/>
          <w:sz w:val="20"/>
          <w:szCs w:val="20"/>
          <w:lang w:val="en-US"/>
        </w:rPr>
        <w:t>e condensed tannins will be quantified using a butanol-HCl assay as described by Shay et al. (2017).</w:t>
      </w:r>
    </w:p>
    <w:p w14:paraId="0502262D" w14:textId="77777777" w:rsidR="00E47925" w:rsidRDefault="00E47925" w:rsidP="008F3655">
      <w:pPr>
        <w:pStyle w:val="BodyA"/>
        <w:rPr>
          <w:rFonts w:ascii="Arial" w:eastAsia="Arial" w:hAnsi="Arial" w:cs="Arial"/>
          <w:sz w:val="20"/>
          <w:szCs w:val="20"/>
          <w:lang w:val="en-US"/>
        </w:rPr>
      </w:pPr>
    </w:p>
    <w:p w14:paraId="5677F759" w14:textId="77777777" w:rsidR="00E470BD" w:rsidRDefault="00E470BD" w:rsidP="00E470BD">
      <w:pPr>
        <w:pStyle w:val="BodyA"/>
        <w:tabs>
          <w:tab w:val="left" w:pos="2070"/>
        </w:tabs>
        <w:rPr>
          <w:rFonts w:ascii="Arial" w:hAnsi="Arial"/>
          <w:sz w:val="20"/>
          <w:szCs w:val="20"/>
          <w:lang w:val="en-US"/>
        </w:rPr>
      </w:pPr>
      <w:r>
        <w:rPr>
          <w:rFonts w:ascii="Arial" w:hAnsi="Arial"/>
          <w:i/>
          <w:iCs/>
          <w:sz w:val="20"/>
          <w:szCs w:val="20"/>
          <w:lang w:val="en-US"/>
        </w:rPr>
        <w:t>Body Condition via Quantitative Magnetic Resonance (QMR).</w:t>
      </w:r>
      <w:r>
        <w:rPr>
          <w:rFonts w:ascii="Arial" w:hAnsi="Arial"/>
          <w:b/>
          <w:bCs/>
          <w:i/>
          <w:iCs/>
          <w:sz w:val="20"/>
          <w:szCs w:val="20"/>
          <w:lang w:val="en-US"/>
        </w:rPr>
        <w:t xml:space="preserve"> </w:t>
      </w:r>
      <w:r>
        <w:rPr>
          <w:rFonts w:ascii="Arial" w:hAnsi="Arial"/>
          <w:sz w:val="20"/>
          <w:szCs w:val="20"/>
          <w:lang w:val="en-US"/>
        </w:rPr>
        <w:t>After initial processing and blood collection, each individual will be placed into a Plexiglas tube that is inserted into our field-based QMR system to obtain a measurement of total lipid, lean muscle mass, and total body water accurate to better than ±0.1g for each substrate. After analysis, animals are returned to the exact location of capture. Our portable QMR system is manufactured by EchoMRI™</w:t>
      </w:r>
      <w:r>
        <w:rPr>
          <w:sz w:val="20"/>
          <w:szCs w:val="20"/>
          <w:lang w:val="en-US"/>
        </w:rPr>
        <w:t xml:space="preserve"> </w:t>
      </w:r>
      <w:r>
        <w:rPr>
          <w:rFonts w:ascii="Arial" w:hAnsi="Arial"/>
          <w:sz w:val="20"/>
          <w:szCs w:val="20"/>
          <w:lang w:val="en-US"/>
        </w:rPr>
        <w:t>(Houston, TX) and has been previously validated on small mammals (Tinsley et al. 2004). Instrument validation with reference materials show that our QMR can accurately and precisely analyze samples that contain as little as 0.2g of fat or water. It is equipped with two antennas (small and large) capable of quantifying body condition in animals that range from 5g to 500g; our data show metal ear tags and internal electronic pit tags do not affect measurement accuracy.</w:t>
      </w:r>
    </w:p>
    <w:p w14:paraId="31956F26" w14:textId="73FB13F6" w:rsidR="00E47925" w:rsidRDefault="00E47925" w:rsidP="008F3655">
      <w:pPr>
        <w:pStyle w:val="BodyAAA"/>
        <w:tabs>
          <w:tab w:val="left" w:pos="2070"/>
        </w:tabs>
        <w:rPr>
          <w:rFonts w:ascii="Arial" w:eastAsia="Arial" w:hAnsi="Arial" w:cs="Arial"/>
          <w:i/>
          <w:iCs/>
          <w:sz w:val="20"/>
          <w:szCs w:val="20"/>
          <w:lang w:val="en-US"/>
        </w:rPr>
      </w:pPr>
    </w:p>
    <w:p w14:paraId="31CF99E9" w14:textId="77777777" w:rsidR="00E57562" w:rsidRPr="00FD7481" w:rsidRDefault="00E57562" w:rsidP="00E57562">
      <w:pPr>
        <w:pStyle w:val="BodyAAA"/>
        <w:tabs>
          <w:tab w:val="left" w:pos="2070"/>
        </w:tabs>
        <w:rPr>
          <w:rFonts w:ascii="Arial" w:hAnsi="Arial"/>
          <w:i/>
          <w:iCs/>
          <w:sz w:val="20"/>
          <w:szCs w:val="20"/>
          <w:shd w:val="clear" w:color="auto" w:fill="FFFF00"/>
          <w:lang w:val="en-US"/>
        </w:rPr>
      </w:pPr>
      <w:r w:rsidRPr="004F14D0">
        <w:rPr>
          <w:rFonts w:ascii="Arial" w:hAnsi="Arial"/>
          <w:i/>
          <w:iCs/>
          <w:sz w:val="20"/>
          <w:szCs w:val="20"/>
          <w:lang w:val="en-US"/>
        </w:rPr>
        <w:t>Diffusion Mapping</w:t>
      </w:r>
      <w:r>
        <w:rPr>
          <w:rFonts w:ascii="Arial" w:hAnsi="Arial"/>
          <w:sz w:val="20"/>
          <w:szCs w:val="20"/>
          <w:lang w:val="en-US"/>
        </w:rPr>
        <w:t>. After</w:t>
      </w:r>
      <w:r w:rsidRPr="004F14D0">
        <w:rPr>
          <w:rFonts w:ascii="Arial" w:hAnsi="Arial"/>
          <w:sz w:val="20"/>
          <w:szCs w:val="20"/>
          <w:lang w:val="en-US"/>
        </w:rPr>
        <w:t xml:space="preserve"> averaging biweekly dietary vectors of each targeting strategy across 500 replicate foraging simulations, and following the principles of diffusion mapping, we first establish a similarity matrix across targeting strategy pairs. A given targeting strategy can be represented by a matrix of biweekly proportional contribution averages (with rows </w:t>
      </w:r>
      <w:r>
        <w:rPr>
          <w:rFonts w:ascii="Arial" w:hAnsi="Arial"/>
          <w:sz w:val="20"/>
          <w:szCs w:val="20"/>
          <w:lang w:val="en-US"/>
        </w:rPr>
        <w:t>as</w:t>
      </w:r>
      <w:r w:rsidRPr="004F14D0">
        <w:rPr>
          <w:rFonts w:ascii="Arial" w:hAnsi="Arial"/>
          <w:sz w:val="20"/>
          <w:szCs w:val="20"/>
          <w:lang w:val="en-US"/>
        </w:rPr>
        <w:t xml:space="preserve"> resource groups, and columns </w:t>
      </w:r>
      <w:r>
        <w:rPr>
          <w:rFonts w:ascii="Arial" w:hAnsi="Arial"/>
          <w:sz w:val="20"/>
          <w:szCs w:val="20"/>
          <w:lang w:val="en-US"/>
        </w:rPr>
        <w:t>as</w:t>
      </w:r>
      <w:r w:rsidRPr="004F14D0">
        <w:rPr>
          <w:rFonts w:ascii="Arial" w:hAnsi="Arial"/>
          <w:sz w:val="20"/>
          <w:szCs w:val="20"/>
          <w:lang w:val="en-US"/>
        </w:rPr>
        <w:t xml:space="preserve"> biweekly averages), </w:t>
      </w:r>
      <w:r>
        <w:rPr>
          <w:rFonts w:ascii="Arial" w:hAnsi="Arial"/>
          <w:sz w:val="20"/>
          <w:szCs w:val="20"/>
          <w:lang w:val="en-US"/>
        </w:rPr>
        <w:t>from which</w:t>
      </w:r>
      <w:r w:rsidRPr="004F14D0">
        <w:rPr>
          <w:rFonts w:ascii="Arial" w:hAnsi="Arial"/>
          <w:sz w:val="20"/>
          <w:szCs w:val="20"/>
          <w:lang w:val="en-US"/>
        </w:rPr>
        <w:t xml:space="preserve"> pairwise similarity between each matrix pair</w:t>
      </w:r>
      <w:r>
        <w:rPr>
          <w:rFonts w:ascii="Arial" w:hAnsi="Arial"/>
          <w:sz w:val="20"/>
          <w:szCs w:val="20"/>
          <w:lang w:val="en-US"/>
        </w:rPr>
        <w:t xml:space="preserve"> will be calculated</w:t>
      </w:r>
      <w:r w:rsidRPr="004F14D0">
        <w:rPr>
          <w:rFonts w:ascii="Arial" w:hAnsi="Arial"/>
          <w:sz w:val="20"/>
          <w:szCs w:val="20"/>
          <w:lang w:val="en-US"/>
        </w:rPr>
        <w:t xml:space="preserve"> using Jaccard distance. The similarity matrix can be treated as an Adjacency matrix </w:t>
      </w:r>
      <m:oMath>
        <m:r>
          <m:rPr>
            <m:sty m:val="bi"/>
          </m:rPr>
          <w:rPr>
            <w:rFonts w:ascii="Cambria Math" w:hAnsi="Cambria Math"/>
            <w:sz w:val="20"/>
            <w:szCs w:val="20"/>
            <w:lang w:val="en-US"/>
          </w:rPr>
          <m:t>A</m:t>
        </m:r>
      </m:oMath>
      <w:r w:rsidRPr="004F14D0">
        <w:rPr>
          <w:rFonts w:ascii="Arial" w:hAnsi="Arial"/>
          <w:sz w:val="20"/>
          <w:szCs w:val="20"/>
          <w:lang w:val="en-US"/>
        </w:rPr>
        <w:t xml:space="preserve"> - defining how nodes in a network are linked - where </w:t>
      </w:r>
      <w:r>
        <w:rPr>
          <w:rFonts w:ascii="Arial" w:hAnsi="Arial"/>
          <w:sz w:val="20"/>
          <w:szCs w:val="20"/>
          <w:lang w:val="en-US"/>
        </w:rPr>
        <w:t xml:space="preserve">foraging </w:t>
      </w:r>
      <w:r w:rsidRPr="004F14D0">
        <w:rPr>
          <w:rFonts w:ascii="Arial" w:hAnsi="Arial"/>
          <w:sz w:val="20"/>
          <w:szCs w:val="20"/>
          <w:lang w:val="en-US"/>
        </w:rPr>
        <w:t>strategies (nodes) are linked together if they have a similarity greater than a particular value, and are not linked if they fall below that value. In this case, each targeting strategy is linked to the</w:t>
      </w:r>
      <w:r>
        <w:rPr>
          <w:rFonts w:ascii="Arial" w:hAnsi="Arial"/>
          <w:sz w:val="20"/>
          <w:szCs w:val="20"/>
          <w:lang w:val="en-US"/>
        </w:rPr>
        <w:t xml:space="preserve"> </w:t>
      </w:r>
      <m:oMath>
        <m:r>
          <w:rPr>
            <w:rFonts w:ascii="Cambria Math" w:hAnsi="Cambria Math"/>
            <w:sz w:val="20"/>
            <w:szCs w:val="20"/>
            <w:lang w:val="en-US"/>
          </w:rPr>
          <m:t>k=10</m:t>
        </m:r>
      </m:oMath>
      <w:r w:rsidRPr="004F14D0">
        <w:rPr>
          <w:rFonts w:ascii="Arial" w:hAnsi="Arial"/>
          <w:sz w:val="20"/>
          <w:szCs w:val="20"/>
          <w:lang w:val="en-US"/>
        </w:rPr>
        <w:t xml:space="preserve"> most similar targeting strategies, and we note that our results are not particularly sensitive to the choice of </w:t>
      </w:r>
      <m:oMath>
        <m:r>
          <w:rPr>
            <w:rFonts w:ascii="Cambria Math" w:hAnsi="Cambria Math"/>
            <w:sz w:val="20"/>
            <w:szCs w:val="20"/>
            <w:lang w:val="en-US"/>
          </w:rPr>
          <m:t>k</m:t>
        </m:r>
      </m:oMath>
      <w:r w:rsidRPr="004F14D0">
        <w:rPr>
          <w:rFonts w:ascii="Arial" w:hAnsi="Arial"/>
          <w:sz w:val="20"/>
          <w:szCs w:val="20"/>
          <w:lang w:val="en-US"/>
        </w:rPr>
        <w:t>. We then imagine a diffusive process taking place on this `strategy network’, where the diffusive modes can be used to construct a</w:t>
      </w:r>
      <w:r>
        <w:rPr>
          <w:rFonts w:ascii="Arial" w:hAnsi="Arial"/>
          <w:sz w:val="20"/>
          <w:szCs w:val="20"/>
          <w:lang w:val="en-US"/>
        </w:rPr>
        <w:t>n</w:t>
      </w:r>
      <w:r w:rsidRPr="004F14D0">
        <w:rPr>
          <w:rFonts w:ascii="Arial" w:hAnsi="Arial"/>
          <w:sz w:val="20"/>
          <w:szCs w:val="20"/>
          <w:lang w:val="en-US"/>
        </w:rPr>
        <w:t xml:space="preserve"> </w:t>
      </w:r>
      <m:oMath>
        <m:r>
          <w:rPr>
            <w:rFonts w:ascii="Cambria Math" w:hAnsi="Cambria Math"/>
            <w:sz w:val="20"/>
            <w:szCs w:val="20"/>
            <w:lang w:val="en-US"/>
          </w:rPr>
          <m:t>n</m:t>
        </m:r>
      </m:oMath>
      <w:r>
        <w:rPr>
          <w:rFonts w:ascii="Arial" w:hAnsi="Arial"/>
          <w:sz w:val="20"/>
          <w:szCs w:val="20"/>
          <w:lang w:val="en-US"/>
        </w:rPr>
        <w:t xml:space="preserve">-dimensional consumer </w:t>
      </w:r>
      <w:r w:rsidRPr="004F14D0">
        <w:rPr>
          <w:rFonts w:ascii="Arial" w:hAnsi="Arial"/>
          <w:sz w:val="20"/>
          <w:szCs w:val="20"/>
          <w:lang w:val="en-US"/>
        </w:rPr>
        <w:t>strategy space</w:t>
      </w:r>
      <w:r>
        <w:rPr>
          <w:rFonts w:ascii="Arial" w:hAnsi="Arial"/>
          <w:sz w:val="20"/>
          <w:szCs w:val="20"/>
          <w:lang w:val="en-US"/>
        </w:rPr>
        <w:t xml:space="preserve"> where </w:t>
      </w:r>
      <w:r w:rsidRPr="004F14D0">
        <w:rPr>
          <w:rFonts w:ascii="Arial" w:hAnsi="Arial"/>
          <w:sz w:val="20"/>
          <w:szCs w:val="20"/>
          <w:lang w:val="en-US"/>
        </w:rPr>
        <w:t>alternative strategies can be directly compared</w:t>
      </w:r>
      <w:r>
        <w:rPr>
          <w:rFonts w:ascii="Arial" w:hAnsi="Arial"/>
          <w:sz w:val="20"/>
          <w:szCs w:val="20"/>
          <w:lang w:val="en-US"/>
        </w:rPr>
        <w:t>, and</w:t>
      </w:r>
      <w:r w:rsidRPr="004F14D0">
        <w:rPr>
          <w:rFonts w:ascii="Arial" w:hAnsi="Arial"/>
          <w:sz w:val="20"/>
          <w:szCs w:val="20"/>
          <w:lang w:val="en-US"/>
        </w:rPr>
        <w:t xml:space="preserve"> where</w:t>
      </w:r>
      <w:r>
        <w:rPr>
          <w:rFonts w:ascii="Arial" w:hAnsi="Arial"/>
          <w:sz w:val="20"/>
          <w:szCs w:val="20"/>
          <w:lang w:val="en-US"/>
        </w:rPr>
        <w:t xml:space="preserve"> </w:t>
      </w:r>
      <m:oMath>
        <m:r>
          <w:rPr>
            <w:rFonts w:ascii="Cambria Math" w:hAnsi="Cambria Math"/>
            <w:sz w:val="20"/>
            <w:szCs w:val="20"/>
            <w:lang w:val="en-US"/>
          </w:rPr>
          <m:t>n</m:t>
        </m:r>
      </m:oMath>
      <w:r w:rsidRPr="004F14D0">
        <w:rPr>
          <w:rFonts w:ascii="Arial" w:hAnsi="Arial"/>
          <w:sz w:val="20"/>
          <w:szCs w:val="20"/>
          <w:lang w:val="en-US"/>
        </w:rPr>
        <w:t xml:space="preserve"> </w:t>
      </w:r>
      <w:r>
        <w:rPr>
          <w:rFonts w:ascii="Arial" w:hAnsi="Arial"/>
          <w:sz w:val="20"/>
          <w:szCs w:val="20"/>
          <w:lang w:val="en-US"/>
        </w:rPr>
        <w:t>is the number of strategies</w:t>
      </w:r>
      <w:r w:rsidRPr="004F14D0">
        <w:rPr>
          <w:rFonts w:ascii="Arial" w:hAnsi="Arial"/>
          <w:sz w:val="20"/>
          <w:szCs w:val="20"/>
          <w:lang w:val="en-US"/>
        </w:rPr>
        <w:t xml:space="preserve">. To obtain these diffusive modes, we transform the strategy matrix into a Laplacian matrix, </w:t>
      </w:r>
      <w:r>
        <w:rPr>
          <w:rFonts w:ascii="Arial" w:hAnsi="Arial"/>
          <w:sz w:val="20"/>
          <w:szCs w:val="20"/>
          <w:lang w:val="en-US"/>
        </w:rPr>
        <w:t xml:space="preserve">where </w:t>
      </w:r>
      <m:oMath>
        <m:r>
          <m:rPr>
            <m:sty m:val="bi"/>
          </m:rPr>
          <w:rPr>
            <w:rFonts w:ascii="Cambria Math" w:hAnsi="Cambria Math"/>
            <w:sz w:val="20"/>
            <w:szCs w:val="20"/>
            <w:lang w:val="en-US"/>
          </w:rPr>
          <m:t>L</m:t>
        </m:r>
        <m:r>
          <w:rPr>
            <w:rFonts w:ascii="Cambria Math" w:hAnsi="Cambria Math"/>
            <w:sz w:val="20"/>
            <w:szCs w:val="20"/>
            <w:lang w:val="en-US"/>
          </w:rPr>
          <m:t>=</m:t>
        </m:r>
        <m:r>
          <m:rPr>
            <m:sty m:val="bi"/>
          </m:rPr>
          <w:rPr>
            <w:rFonts w:ascii="Cambria Math" w:hAnsi="Cambria Math"/>
            <w:sz w:val="20"/>
            <w:szCs w:val="20"/>
            <w:lang w:val="en-US"/>
          </w:rPr>
          <m:t>D-A</m:t>
        </m:r>
      </m:oMath>
      <w:r w:rsidRPr="004F14D0">
        <w:rPr>
          <w:rFonts w:ascii="Arial" w:hAnsi="Arial"/>
          <w:sz w:val="20"/>
          <w:szCs w:val="20"/>
          <w:lang w:val="en-US"/>
        </w:rPr>
        <w:t xml:space="preserve">, </w:t>
      </w:r>
      <w:r>
        <w:rPr>
          <w:rFonts w:ascii="Arial" w:hAnsi="Arial"/>
          <w:sz w:val="20"/>
          <w:szCs w:val="20"/>
          <w:lang w:val="en-US"/>
        </w:rPr>
        <w:t>and</w:t>
      </w:r>
      <w:r w:rsidRPr="004F14D0">
        <w:rPr>
          <w:rFonts w:ascii="Arial" w:hAnsi="Arial"/>
          <w:sz w:val="20"/>
          <w:szCs w:val="20"/>
          <w:lang w:val="en-US"/>
        </w:rPr>
        <w:t xml:space="preserve"> </w:t>
      </w:r>
      <m:oMath>
        <m:r>
          <m:rPr>
            <m:sty m:val="bi"/>
          </m:rPr>
          <w:rPr>
            <w:rFonts w:ascii="Cambria Math" w:hAnsi="Cambria Math"/>
            <w:sz w:val="20"/>
            <w:szCs w:val="20"/>
            <w:lang w:val="en-US"/>
          </w:rPr>
          <m:t>D</m:t>
        </m:r>
      </m:oMath>
      <w:r w:rsidRPr="004F14D0">
        <w:rPr>
          <w:rFonts w:ascii="Arial" w:hAnsi="Arial"/>
          <w:sz w:val="20"/>
          <w:szCs w:val="20"/>
          <w:lang w:val="en-US"/>
        </w:rPr>
        <w:t xml:space="preserve"> is the diagonal matrix of </w:t>
      </w:r>
      <m:oMath>
        <m:r>
          <m:rPr>
            <m:sty m:val="bi"/>
          </m:rPr>
          <w:rPr>
            <w:rFonts w:ascii="Cambria Math" w:hAnsi="Cambria Math"/>
            <w:sz w:val="20"/>
            <w:szCs w:val="20"/>
            <w:lang w:val="en-US"/>
          </w:rPr>
          <m:t>A</m:t>
        </m:r>
      </m:oMath>
      <w:r w:rsidRPr="004F14D0">
        <w:rPr>
          <w:rFonts w:ascii="Arial" w:hAnsi="Arial"/>
          <w:sz w:val="20"/>
          <w:szCs w:val="20"/>
          <w:lang w:val="en-US"/>
        </w:rPr>
        <w:t xml:space="preserve">. The eigenvectors of </w:t>
      </w:r>
      <m:oMath>
        <m:r>
          <m:rPr>
            <m:sty m:val="bi"/>
          </m:rPr>
          <w:rPr>
            <w:rFonts w:ascii="Cambria Math" w:hAnsi="Cambria Math"/>
            <w:sz w:val="20"/>
            <w:szCs w:val="20"/>
            <w:lang w:val="en-US"/>
          </w:rPr>
          <m:t>L</m:t>
        </m:r>
      </m:oMath>
      <w:r w:rsidRPr="004F14D0">
        <w:rPr>
          <w:rFonts w:ascii="Arial" w:hAnsi="Arial"/>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0</m:t>
            </m:r>
          </m:sub>
        </m:sSub>
      </m:oMath>
      <w:r w:rsidRPr="004F14D0">
        <w:rPr>
          <w:rFonts w:ascii="Arial" w:hAnsi="Arial"/>
          <w:sz w:val="20"/>
          <w:szCs w:val="20"/>
          <w:lang w:val="en-US"/>
        </w:rPr>
        <w:t xml:space="preserve"> to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n</m:t>
            </m:r>
          </m:sub>
        </m:sSub>
      </m:oMath>
      <w:r w:rsidRPr="004F14D0">
        <w:rPr>
          <w:rFonts w:ascii="Arial" w:hAnsi="Arial"/>
          <w:sz w:val="20"/>
          <w:szCs w:val="20"/>
          <w:lang w:val="en-US"/>
        </w:rPr>
        <w:t>) provide the modes of the diffusive process operating on the strategy space, which are scaled by the Laplacian eigenvalues (</w:t>
      </w:r>
      <m:oMath>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0</m:t>
            </m:r>
          </m:sub>
        </m:sSub>
      </m:oMath>
      <w:r w:rsidRPr="004F14D0">
        <w:rPr>
          <w:rFonts w:ascii="Arial" w:hAnsi="Arial"/>
          <w:sz w:val="20"/>
          <w:szCs w:val="20"/>
          <w:lang w:val="en-US"/>
        </w:rPr>
        <w:t xml:space="preserve"> to</w:t>
      </w:r>
      <w:r>
        <w:rPr>
          <w:rFonts w:ascii="Arial" w:hAnsi="Arial"/>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n</m:t>
            </m:r>
          </m:sub>
        </m:sSub>
      </m:oMath>
      <w:r w:rsidRPr="004F14D0">
        <w:rPr>
          <w:rFonts w:ascii="Arial" w:hAnsi="Arial"/>
          <w:sz w:val="20"/>
          <w:szCs w:val="20"/>
          <w:lang w:val="en-US"/>
        </w:rPr>
        <w:t xml:space="preserve">). From the the </w:t>
      </w:r>
      <m:oMath>
        <m:r>
          <w:rPr>
            <w:rFonts w:ascii="Cambria Math" w:hAnsi="Cambria Math"/>
            <w:sz w:val="20"/>
            <w:szCs w:val="20"/>
            <w:lang w:val="en-US"/>
          </w:rPr>
          <m:t>n</m:t>
        </m:r>
      </m:oMath>
      <w:r w:rsidRPr="004F14D0">
        <w:rPr>
          <w:rFonts w:ascii="Arial" w:hAnsi="Arial"/>
          <w:sz w:val="20"/>
          <w:szCs w:val="20"/>
          <w:lang w:val="en-US"/>
        </w:rPr>
        <w:t>-dimensional diffusion space and following Fahimipour et al. (2020), we finally construct a 2-</w:t>
      </w:r>
      <w:r>
        <w:rPr>
          <w:rFonts w:ascii="Arial" w:hAnsi="Arial"/>
          <w:sz w:val="20"/>
          <w:szCs w:val="20"/>
          <w:lang w:val="en-US"/>
        </w:rPr>
        <w:t>D</w:t>
      </w:r>
      <w:r w:rsidRPr="004F14D0">
        <w:rPr>
          <w:rFonts w:ascii="Arial" w:hAnsi="Arial"/>
          <w:sz w:val="20"/>
          <w:szCs w:val="20"/>
          <w:lang w:val="en-US"/>
        </w:rPr>
        <w:t xml:space="preserve"> embedding of the consumer strategy-niche manifold to permit visualization. Strategies that share greater temporal </w:t>
      </w:r>
      <w:r w:rsidRPr="004F14D0">
        <w:rPr>
          <w:rFonts w:ascii="Arial" w:hAnsi="Arial"/>
          <w:sz w:val="20"/>
          <w:szCs w:val="20"/>
          <w:lang w:val="en-US"/>
        </w:rPr>
        <w:lastRenderedPageBreak/>
        <w:t>similarity</w:t>
      </w:r>
      <w:r>
        <w:rPr>
          <w:rFonts w:ascii="Arial" w:hAnsi="Arial"/>
          <w:sz w:val="20"/>
          <w:szCs w:val="20"/>
          <w:lang w:val="en-US"/>
        </w:rPr>
        <w:t xml:space="preserve"> in dietary behavior</w:t>
      </w:r>
      <w:r w:rsidRPr="004F14D0">
        <w:rPr>
          <w:rFonts w:ascii="Arial" w:hAnsi="Arial"/>
          <w:sz w:val="20"/>
          <w:szCs w:val="20"/>
          <w:lang w:val="en-US"/>
        </w:rPr>
        <w:t xml:space="preserve"> will thus fall closer within the diffusion eigenspace, and form the basis by which alternative empirical strategies can be assessed.</w:t>
      </w:r>
    </w:p>
    <w:p w14:paraId="3091E2D7" w14:textId="67B81A1C" w:rsidR="008A66E5" w:rsidRDefault="008A66E5" w:rsidP="000C5ED6">
      <w:pPr>
        <w:pStyle w:val="BodyAAA"/>
        <w:tabs>
          <w:tab w:val="left" w:pos="2070"/>
        </w:tabs>
        <w:rPr>
          <w:rFonts w:ascii="Arial" w:hAnsi="Arial"/>
          <w:sz w:val="20"/>
          <w:szCs w:val="20"/>
          <w:lang w:val="en-US"/>
        </w:rPr>
      </w:pPr>
    </w:p>
    <w:p w14:paraId="3BF845E8" w14:textId="78EEF7AB" w:rsidR="008A66E5" w:rsidRDefault="008A66E5" w:rsidP="008A66E5">
      <w:pPr>
        <w:pStyle w:val="Body"/>
        <w:rPr>
          <w:rFonts w:ascii="Arial" w:hAnsi="Arial"/>
          <w:sz w:val="20"/>
          <w:szCs w:val="20"/>
          <w:lang w:val="en-US"/>
        </w:rPr>
      </w:pPr>
      <w:r w:rsidRPr="00AA13E6">
        <w:rPr>
          <w:rFonts w:ascii="Arial" w:hAnsi="Arial"/>
          <w:b/>
          <w:bCs/>
          <w:i/>
          <w:iCs/>
          <w:sz w:val="20"/>
          <w:szCs w:val="20"/>
          <w:lang w:val="en-US"/>
        </w:rPr>
        <w:t>Intellectual Merits.</w:t>
      </w:r>
      <w:r>
        <w:rPr>
          <w:rFonts w:ascii="Arial" w:hAnsi="Arial"/>
          <w:i/>
          <w:iCs/>
          <w:sz w:val="20"/>
          <w:szCs w:val="20"/>
          <w:lang w:val="en-US"/>
        </w:rPr>
        <w:t xml:space="preserve"> </w:t>
      </w:r>
      <w:r>
        <w:rPr>
          <w:rFonts w:ascii="Arial" w:hAnsi="Arial"/>
          <w:sz w:val="20"/>
          <w:szCs w:val="20"/>
          <w:lang w:val="en-US"/>
        </w:rPr>
        <w:t>We</w:t>
      </w:r>
      <w:r w:rsidRPr="0076683E">
        <w:rPr>
          <w:rFonts w:ascii="Arial" w:hAnsi="Arial"/>
          <w:sz w:val="20"/>
          <w:szCs w:val="20"/>
          <w:lang w:val="en-US"/>
        </w:rPr>
        <w:t xml:space="preserve"> will </w:t>
      </w:r>
      <w:r>
        <w:rPr>
          <w:rFonts w:ascii="Arial" w:hAnsi="Arial"/>
          <w:sz w:val="20"/>
          <w:szCs w:val="20"/>
          <w:lang w:val="en-US"/>
        </w:rPr>
        <w:t>use</w:t>
      </w:r>
      <w:r w:rsidRPr="0076683E">
        <w:rPr>
          <w:rFonts w:ascii="Arial" w:hAnsi="Arial"/>
          <w:sz w:val="20"/>
          <w:szCs w:val="20"/>
          <w:lang w:val="en-US"/>
        </w:rPr>
        <w:t xml:space="preserve"> </w:t>
      </w:r>
      <w:r>
        <w:rPr>
          <w:rFonts w:ascii="Arial" w:hAnsi="Arial"/>
          <w:sz w:val="20"/>
          <w:szCs w:val="20"/>
          <w:lang w:val="en-US"/>
        </w:rPr>
        <w:t xml:space="preserve">longitudinal </w:t>
      </w:r>
      <w:r w:rsidRPr="0076683E">
        <w:rPr>
          <w:rFonts w:ascii="Arial" w:hAnsi="Arial"/>
          <w:sz w:val="20"/>
          <w:szCs w:val="20"/>
          <w:lang w:val="en-US"/>
        </w:rPr>
        <w:t>data</w:t>
      </w:r>
      <w:r>
        <w:rPr>
          <w:rFonts w:ascii="Arial" w:hAnsi="Arial"/>
          <w:sz w:val="20"/>
          <w:szCs w:val="20"/>
          <w:lang w:val="en-US"/>
        </w:rPr>
        <w:t xml:space="preserve"> on primary production</w:t>
      </w:r>
      <w:r w:rsidRPr="0076683E">
        <w:rPr>
          <w:rFonts w:ascii="Arial" w:hAnsi="Arial"/>
          <w:sz w:val="20"/>
          <w:szCs w:val="20"/>
          <w:lang w:val="en-US"/>
        </w:rPr>
        <w:t xml:space="preserve"> </w:t>
      </w:r>
      <w:r>
        <w:rPr>
          <w:rFonts w:ascii="Arial" w:hAnsi="Arial"/>
          <w:sz w:val="20"/>
          <w:szCs w:val="20"/>
          <w:lang w:val="en-US"/>
        </w:rPr>
        <w:t xml:space="preserve">and </w:t>
      </w:r>
      <w:r w:rsidRPr="0076683E">
        <w:rPr>
          <w:rFonts w:ascii="Arial" w:hAnsi="Arial"/>
          <w:sz w:val="20"/>
          <w:szCs w:val="20"/>
          <w:lang w:val="en-US"/>
        </w:rPr>
        <w:t xml:space="preserve">individual </w:t>
      </w:r>
      <w:r>
        <w:rPr>
          <w:rFonts w:ascii="Arial" w:hAnsi="Arial"/>
          <w:sz w:val="20"/>
          <w:szCs w:val="20"/>
          <w:lang w:val="en-US"/>
        </w:rPr>
        <w:t>animals</w:t>
      </w:r>
      <w:r w:rsidRPr="0076683E">
        <w:rPr>
          <w:rFonts w:ascii="Arial" w:hAnsi="Arial"/>
          <w:sz w:val="20"/>
          <w:szCs w:val="20"/>
          <w:lang w:val="en-US"/>
        </w:rPr>
        <w:t xml:space="preserve"> to link </w:t>
      </w:r>
      <w:r>
        <w:rPr>
          <w:rFonts w:ascii="Arial" w:hAnsi="Arial"/>
          <w:sz w:val="20"/>
          <w:szCs w:val="20"/>
          <w:lang w:val="en-US"/>
        </w:rPr>
        <w:t xml:space="preserve">seasonal </w:t>
      </w:r>
      <w:r w:rsidRPr="0076683E">
        <w:rPr>
          <w:rFonts w:ascii="Arial" w:hAnsi="Arial"/>
          <w:sz w:val="20"/>
          <w:szCs w:val="20"/>
          <w:lang w:val="en-US"/>
        </w:rPr>
        <w:t xml:space="preserve">variation in resource </w:t>
      </w:r>
      <w:r>
        <w:rPr>
          <w:rFonts w:ascii="Arial" w:hAnsi="Arial"/>
          <w:sz w:val="20"/>
          <w:szCs w:val="20"/>
          <w:lang w:val="en-US"/>
        </w:rPr>
        <w:t>quality and quantity to consumer foraging, physiology (e.g., body condition), and fitness (e.g., survival)</w:t>
      </w:r>
      <w:r w:rsidRPr="0076683E">
        <w:rPr>
          <w:rFonts w:ascii="Arial" w:hAnsi="Arial"/>
          <w:sz w:val="20"/>
          <w:szCs w:val="20"/>
          <w:lang w:val="en-US"/>
        </w:rPr>
        <w:t xml:space="preserve">, </w:t>
      </w:r>
      <w:r>
        <w:rPr>
          <w:rFonts w:ascii="Arial" w:hAnsi="Arial"/>
          <w:sz w:val="20"/>
          <w:szCs w:val="20"/>
          <w:lang w:val="en-US"/>
        </w:rPr>
        <w:t>as well as changes in</w:t>
      </w:r>
      <w:r w:rsidRPr="0076683E">
        <w:rPr>
          <w:rFonts w:ascii="Arial" w:hAnsi="Arial"/>
          <w:sz w:val="20"/>
          <w:szCs w:val="20"/>
          <w:lang w:val="en-US"/>
        </w:rPr>
        <w:t xml:space="preserve"> population size</w:t>
      </w:r>
      <w:r>
        <w:rPr>
          <w:rFonts w:ascii="Arial" w:hAnsi="Arial"/>
          <w:sz w:val="20"/>
          <w:szCs w:val="20"/>
          <w:lang w:val="en-US"/>
        </w:rPr>
        <w:t>, growth,</w:t>
      </w:r>
      <w:r w:rsidRPr="0076683E">
        <w:rPr>
          <w:rFonts w:ascii="Arial" w:hAnsi="Arial"/>
          <w:sz w:val="20"/>
          <w:szCs w:val="20"/>
          <w:lang w:val="en-US"/>
        </w:rPr>
        <w:t xml:space="preserve"> and community composition. </w:t>
      </w:r>
      <w:r>
        <w:rPr>
          <w:rFonts w:ascii="Arial" w:hAnsi="Arial"/>
          <w:sz w:val="20"/>
          <w:szCs w:val="20"/>
          <w:lang w:val="en-US"/>
        </w:rPr>
        <w:t xml:space="preserve">We will quantify </w:t>
      </w:r>
      <w:r w:rsidRPr="0076683E">
        <w:rPr>
          <w:rFonts w:ascii="Arial" w:hAnsi="Arial"/>
          <w:sz w:val="20"/>
          <w:szCs w:val="20"/>
          <w:lang w:val="en-US"/>
        </w:rPr>
        <w:t xml:space="preserve">resource selection </w:t>
      </w:r>
      <w:r>
        <w:rPr>
          <w:rFonts w:ascii="Arial" w:hAnsi="Arial"/>
          <w:sz w:val="20"/>
          <w:szCs w:val="20"/>
          <w:lang w:val="en-US"/>
        </w:rPr>
        <w:t xml:space="preserve">by </w:t>
      </w:r>
      <w:r w:rsidRPr="0076683E">
        <w:rPr>
          <w:rFonts w:ascii="Arial" w:hAnsi="Arial"/>
          <w:sz w:val="20"/>
          <w:szCs w:val="20"/>
          <w:lang w:val="en-US"/>
        </w:rPr>
        <w:t>both primary and secondary consumers</w:t>
      </w:r>
      <w:r>
        <w:rPr>
          <w:rFonts w:ascii="Arial" w:hAnsi="Arial"/>
          <w:sz w:val="20"/>
          <w:szCs w:val="20"/>
          <w:lang w:val="en-US"/>
        </w:rPr>
        <w:t xml:space="preserve"> using </w:t>
      </w:r>
      <w:r w:rsidRPr="0076683E">
        <w:rPr>
          <w:rFonts w:ascii="Arial" w:hAnsi="Arial"/>
          <w:sz w:val="20"/>
          <w:szCs w:val="20"/>
          <w:lang w:val="en-US"/>
        </w:rPr>
        <w:t xml:space="preserve">a combination of </w:t>
      </w:r>
      <w:r>
        <w:rPr>
          <w:rFonts w:ascii="Arial" w:hAnsi="Arial"/>
          <w:sz w:val="20"/>
          <w:szCs w:val="20"/>
          <w:lang w:val="en-US"/>
        </w:rPr>
        <w:t xml:space="preserve">fecal DNA </w:t>
      </w:r>
      <w:r w:rsidRPr="0076683E">
        <w:rPr>
          <w:rFonts w:ascii="Arial" w:hAnsi="Arial"/>
          <w:sz w:val="20"/>
          <w:szCs w:val="20"/>
          <w:lang w:val="en-US"/>
        </w:rPr>
        <w:t xml:space="preserve">metabarcoding and </w:t>
      </w:r>
      <w:r>
        <w:rPr>
          <w:rFonts w:ascii="Arial" w:hAnsi="Arial"/>
          <w:sz w:val="20"/>
          <w:szCs w:val="20"/>
          <w:lang w:val="en-US"/>
        </w:rPr>
        <w:t xml:space="preserve">stable </w:t>
      </w:r>
      <w:r w:rsidRPr="00FE1715">
        <w:rPr>
          <w:rFonts w:ascii="Arial" w:hAnsi="Arial"/>
          <w:sz w:val="20"/>
          <w:szCs w:val="20"/>
          <w:lang w:val="en-US"/>
        </w:rPr>
        <w:t>isotopes</w:t>
      </w:r>
      <w:r w:rsidR="00FE0D05" w:rsidRPr="00FE1715">
        <w:rPr>
          <w:rFonts w:ascii="Arial" w:hAnsi="Arial"/>
          <w:sz w:val="20"/>
          <w:szCs w:val="20"/>
          <w:lang w:val="en-US"/>
        </w:rPr>
        <w:t xml:space="preserve">, a quantitative framework that transforms our ability to understand foraging strategies </w:t>
      </w:r>
      <w:r w:rsidR="006D248E" w:rsidRPr="00FE1715">
        <w:rPr>
          <w:rFonts w:ascii="Arial" w:hAnsi="Arial"/>
          <w:sz w:val="20"/>
          <w:szCs w:val="20"/>
          <w:lang w:val="en-US"/>
        </w:rPr>
        <w:t>at both the individual and population level</w:t>
      </w:r>
      <w:r w:rsidR="00FE0D05" w:rsidRPr="00FE1715">
        <w:rPr>
          <w:rFonts w:ascii="Arial" w:hAnsi="Arial"/>
          <w:sz w:val="20"/>
          <w:szCs w:val="20"/>
          <w:lang w:val="en-US"/>
        </w:rPr>
        <w:t>.</w:t>
      </w:r>
      <w:r w:rsidRPr="00FE1715">
        <w:rPr>
          <w:rFonts w:ascii="Arial" w:hAnsi="Arial"/>
          <w:sz w:val="20"/>
          <w:szCs w:val="20"/>
          <w:lang w:val="en-US"/>
        </w:rPr>
        <w:t xml:space="preserve"> This</w:t>
      </w:r>
      <w:r w:rsidRPr="00F41005">
        <w:rPr>
          <w:rFonts w:ascii="Arial" w:hAnsi="Arial"/>
          <w:sz w:val="20"/>
          <w:szCs w:val="20"/>
          <w:lang w:val="en-US"/>
        </w:rPr>
        <w:t xml:space="preserve"> will enable us to distinguish foraging specialists from generalists</w:t>
      </w:r>
      <w:r w:rsidR="004F5591">
        <w:rPr>
          <w:rFonts w:ascii="Arial" w:hAnsi="Arial"/>
          <w:sz w:val="20"/>
          <w:szCs w:val="20"/>
          <w:lang w:val="en-US"/>
        </w:rPr>
        <w:t xml:space="preserve"> with a high degree of taxonomic resolution</w:t>
      </w:r>
      <w:r w:rsidR="007A08F5">
        <w:rPr>
          <w:rFonts w:ascii="Arial" w:hAnsi="Arial"/>
          <w:sz w:val="20"/>
          <w:szCs w:val="20"/>
          <w:lang w:val="en-US"/>
        </w:rPr>
        <w:t xml:space="preserve"> across a resource landscape </w:t>
      </w:r>
      <w:r w:rsidRPr="00F41005">
        <w:rPr>
          <w:rFonts w:ascii="Arial" w:hAnsi="Arial"/>
          <w:sz w:val="20"/>
          <w:szCs w:val="20"/>
          <w:lang w:val="en-US"/>
        </w:rPr>
        <w:t xml:space="preserve">that </w:t>
      </w:r>
      <w:r w:rsidR="007A08F5">
        <w:rPr>
          <w:rFonts w:ascii="Arial" w:hAnsi="Arial"/>
          <w:sz w:val="20"/>
          <w:szCs w:val="20"/>
          <w:lang w:val="en-US"/>
        </w:rPr>
        <w:t xml:space="preserve">varies in </w:t>
      </w:r>
      <w:r w:rsidR="00F70501">
        <w:rPr>
          <w:rFonts w:ascii="Arial" w:hAnsi="Arial"/>
          <w:sz w:val="20"/>
          <w:szCs w:val="20"/>
          <w:lang w:val="en-US"/>
        </w:rPr>
        <w:t xml:space="preserve">nitrogen content, </w:t>
      </w:r>
      <w:r w:rsidRPr="00F41005">
        <w:rPr>
          <w:rFonts w:ascii="Arial" w:hAnsi="Arial"/>
          <w:sz w:val="20"/>
          <w:szCs w:val="20"/>
          <w:lang w:val="en-US"/>
        </w:rPr>
        <w:t xml:space="preserve">metabolite diversity, and </w:t>
      </w:r>
      <w:r w:rsidR="00F70501">
        <w:rPr>
          <w:rFonts w:ascii="Arial" w:hAnsi="Arial"/>
          <w:sz w:val="20"/>
          <w:szCs w:val="20"/>
          <w:lang w:val="en-US"/>
        </w:rPr>
        <w:t>availability (biomass)</w:t>
      </w:r>
      <w:r w:rsidRPr="00F41005">
        <w:rPr>
          <w:rFonts w:ascii="Arial" w:hAnsi="Arial"/>
          <w:sz w:val="20"/>
          <w:szCs w:val="20"/>
          <w:lang w:val="en-US"/>
        </w:rPr>
        <w:t>.</w:t>
      </w:r>
      <w:r w:rsidRPr="0076683E">
        <w:rPr>
          <w:rFonts w:ascii="Arial" w:hAnsi="Arial"/>
          <w:sz w:val="20"/>
          <w:szCs w:val="20"/>
          <w:lang w:val="en-US"/>
        </w:rPr>
        <w:t xml:space="preserve"> </w:t>
      </w:r>
      <w:r>
        <w:rPr>
          <w:rFonts w:ascii="Arial" w:hAnsi="Arial"/>
          <w:sz w:val="20"/>
          <w:szCs w:val="20"/>
          <w:lang w:val="en-US"/>
        </w:rPr>
        <w:t>It will also enable us to link resource selection and consumer fitness (survival based on mark-recapture) with physiologically mediated phenotypes, including c</w:t>
      </w:r>
      <w:r w:rsidRPr="0076683E">
        <w:rPr>
          <w:rFonts w:ascii="Arial" w:hAnsi="Arial"/>
          <w:sz w:val="20"/>
          <w:szCs w:val="20"/>
          <w:lang w:val="en-US"/>
        </w:rPr>
        <w:t>onsumer body condition</w:t>
      </w:r>
      <w:r>
        <w:rPr>
          <w:rFonts w:ascii="Arial" w:hAnsi="Arial"/>
          <w:sz w:val="20"/>
          <w:szCs w:val="20"/>
          <w:lang w:val="en-US"/>
        </w:rPr>
        <w:t xml:space="preserve"> (based on</w:t>
      </w:r>
      <w:r w:rsidRPr="0076683E">
        <w:rPr>
          <w:rFonts w:ascii="Arial" w:hAnsi="Arial"/>
          <w:sz w:val="20"/>
          <w:szCs w:val="20"/>
          <w:lang w:val="en-US"/>
        </w:rPr>
        <w:t xml:space="preserve"> quantitative magnetic resonance</w:t>
      </w:r>
      <w:r>
        <w:rPr>
          <w:rFonts w:ascii="Arial" w:hAnsi="Arial"/>
          <w:sz w:val="20"/>
          <w:szCs w:val="20"/>
          <w:lang w:val="en-US"/>
        </w:rPr>
        <w:t xml:space="preserve">) and </w:t>
      </w:r>
      <w:r w:rsidRPr="0076683E">
        <w:rPr>
          <w:rFonts w:ascii="Arial" w:hAnsi="Arial"/>
          <w:sz w:val="20"/>
          <w:szCs w:val="20"/>
          <w:lang w:val="en-US"/>
        </w:rPr>
        <w:t>gut microbiome</w:t>
      </w:r>
      <w:r>
        <w:rPr>
          <w:rFonts w:ascii="Arial" w:hAnsi="Arial"/>
          <w:sz w:val="20"/>
          <w:szCs w:val="20"/>
          <w:lang w:val="en-US"/>
        </w:rPr>
        <w:t>s</w:t>
      </w:r>
      <w:r w:rsidRPr="0076683E">
        <w:rPr>
          <w:rFonts w:ascii="Arial" w:hAnsi="Arial"/>
          <w:sz w:val="20"/>
          <w:szCs w:val="20"/>
          <w:lang w:val="en-US"/>
        </w:rPr>
        <w:t xml:space="preserve"> </w:t>
      </w:r>
      <w:r>
        <w:rPr>
          <w:rFonts w:ascii="Arial" w:hAnsi="Arial"/>
          <w:sz w:val="20"/>
          <w:szCs w:val="20"/>
          <w:lang w:val="en-US"/>
        </w:rPr>
        <w:t xml:space="preserve">(based on fecal DNA). </w:t>
      </w:r>
      <w:r w:rsidRPr="0076683E">
        <w:rPr>
          <w:rFonts w:ascii="Arial" w:hAnsi="Arial"/>
          <w:sz w:val="20"/>
          <w:szCs w:val="20"/>
          <w:lang w:val="en-US"/>
        </w:rPr>
        <w:t xml:space="preserve">Finally, </w:t>
      </w:r>
      <w:r>
        <w:rPr>
          <w:rFonts w:ascii="Arial" w:hAnsi="Arial"/>
          <w:sz w:val="20"/>
          <w:szCs w:val="20"/>
          <w:lang w:val="en-US"/>
        </w:rPr>
        <w:t xml:space="preserve">we will construct mechanistic foraging models using data on resource availability, stoichiometry, and nutritional content where both consumer </w:t>
      </w:r>
      <w:r w:rsidR="00D23C21">
        <w:rPr>
          <w:rFonts w:ascii="Arial" w:hAnsi="Arial"/>
          <w:sz w:val="20"/>
          <w:szCs w:val="20"/>
          <w:lang w:val="en-US"/>
        </w:rPr>
        <w:t xml:space="preserve">body condition and </w:t>
      </w:r>
      <w:r>
        <w:rPr>
          <w:rFonts w:ascii="Arial" w:hAnsi="Arial"/>
          <w:sz w:val="20"/>
          <w:szCs w:val="20"/>
          <w:lang w:val="en-US"/>
        </w:rPr>
        <w:t xml:space="preserve">microbiome state constrain foraging strategies. We will evaluate expectations derived from these models (Fig. 1) and interpret results in the context of </w:t>
      </w:r>
      <w:r w:rsidRPr="0076683E">
        <w:rPr>
          <w:rFonts w:ascii="Arial" w:hAnsi="Arial"/>
          <w:sz w:val="20"/>
          <w:szCs w:val="20"/>
          <w:lang w:val="en-US"/>
        </w:rPr>
        <w:t>well-established theor</w:t>
      </w:r>
      <w:r>
        <w:rPr>
          <w:rFonts w:ascii="Arial" w:hAnsi="Arial"/>
          <w:sz w:val="20"/>
          <w:szCs w:val="20"/>
          <w:lang w:val="en-US"/>
        </w:rPr>
        <w:t>ies about</w:t>
      </w:r>
      <w:r w:rsidRPr="0076683E">
        <w:rPr>
          <w:rFonts w:ascii="Arial" w:hAnsi="Arial"/>
          <w:sz w:val="20"/>
          <w:szCs w:val="20"/>
          <w:lang w:val="en-US"/>
        </w:rPr>
        <w:t xml:space="preserve"> </w:t>
      </w:r>
      <w:r w:rsidR="00E458DB">
        <w:rPr>
          <w:rFonts w:ascii="Arial" w:hAnsi="Arial"/>
          <w:sz w:val="20"/>
          <w:szCs w:val="20"/>
          <w:lang w:val="en-US"/>
        </w:rPr>
        <w:t>the ecological factors that drive</w:t>
      </w:r>
      <w:r w:rsidR="00FE1715">
        <w:rPr>
          <w:rFonts w:ascii="Arial" w:hAnsi="Arial"/>
          <w:sz w:val="20"/>
          <w:szCs w:val="20"/>
          <w:lang w:val="en-US"/>
        </w:rPr>
        <w:t xml:space="preserve"> </w:t>
      </w:r>
      <w:r>
        <w:rPr>
          <w:rFonts w:ascii="Arial" w:hAnsi="Arial"/>
          <w:sz w:val="20"/>
          <w:szCs w:val="20"/>
          <w:lang w:val="en-US"/>
        </w:rPr>
        <w:t>variation in</w:t>
      </w:r>
      <w:r w:rsidRPr="0076683E">
        <w:rPr>
          <w:rFonts w:ascii="Arial" w:hAnsi="Arial"/>
          <w:sz w:val="20"/>
          <w:szCs w:val="20"/>
          <w:lang w:val="en-US"/>
        </w:rPr>
        <w:t xml:space="preserve"> population</w:t>
      </w:r>
      <w:r>
        <w:rPr>
          <w:rFonts w:ascii="Arial" w:hAnsi="Arial"/>
          <w:sz w:val="20"/>
          <w:szCs w:val="20"/>
          <w:lang w:val="en-US"/>
        </w:rPr>
        <w:t>-</w:t>
      </w:r>
      <w:r w:rsidRPr="0076683E">
        <w:rPr>
          <w:rFonts w:ascii="Arial" w:hAnsi="Arial"/>
          <w:sz w:val="20"/>
          <w:szCs w:val="20"/>
          <w:lang w:val="en-US"/>
        </w:rPr>
        <w:t xml:space="preserve"> and individual</w:t>
      </w:r>
      <w:r>
        <w:rPr>
          <w:rFonts w:ascii="Arial" w:hAnsi="Arial"/>
          <w:sz w:val="20"/>
          <w:szCs w:val="20"/>
          <w:lang w:val="en-US"/>
        </w:rPr>
        <w:t>-level</w:t>
      </w:r>
      <w:r w:rsidRPr="0076683E">
        <w:rPr>
          <w:rFonts w:ascii="Arial" w:hAnsi="Arial"/>
          <w:sz w:val="20"/>
          <w:szCs w:val="20"/>
          <w:lang w:val="en-US"/>
        </w:rPr>
        <w:t xml:space="preserve"> niche width</w:t>
      </w:r>
      <w:r>
        <w:rPr>
          <w:rFonts w:ascii="Arial" w:hAnsi="Arial"/>
          <w:sz w:val="20"/>
          <w:szCs w:val="20"/>
          <w:lang w:val="en-US"/>
        </w:rPr>
        <w:t>s</w:t>
      </w:r>
      <w:r w:rsidRPr="0076683E">
        <w:rPr>
          <w:rFonts w:ascii="Arial" w:hAnsi="Arial"/>
          <w:sz w:val="20"/>
          <w:szCs w:val="20"/>
          <w:lang w:val="en-US"/>
        </w:rPr>
        <w:t xml:space="preserve"> (</w:t>
      </w:r>
      <w:proofErr w:type="spellStart"/>
      <w:r>
        <w:rPr>
          <w:rFonts w:ascii="Arial" w:hAnsi="Arial"/>
          <w:sz w:val="20"/>
          <w:szCs w:val="20"/>
          <w:lang w:val="en-US"/>
        </w:rPr>
        <w:t>Bolnick</w:t>
      </w:r>
      <w:proofErr w:type="spellEnd"/>
      <w:r>
        <w:rPr>
          <w:rFonts w:ascii="Arial" w:hAnsi="Arial"/>
          <w:sz w:val="20"/>
          <w:szCs w:val="20"/>
          <w:lang w:val="en-US"/>
        </w:rPr>
        <w:t xml:space="preserve"> et al. 2003, Araujo et al. 2011</w:t>
      </w:r>
      <w:r w:rsidRPr="0076683E">
        <w:rPr>
          <w:rFonts w:ascii="Arial" w:hAnsi="Arial"/>
          <w:sz w:val="20"/>
          <w:szCs w:val="20"/>
          <w:lang w:val="en-US"/>
        </w:rPr>
        <w:t xml:space="preserve">). </w:t>
      </w:r>
      <w:r>
        <w:rPr>
          <w:rFonts w:ascii="Arial" w:hAnsi="Arial"/>
          <w:sz w:val="20"/>
          <w:szCs w:val="20"/>
          <w:lang w:val="en-US"/>
        </w:rPr>
        <w:t>Comparing the influence of resource variation on observed foraging strategies to those generated by mechanistic models and their associated fitness consequences will enable us to link resources to population dynamics.</w:t>
      </w:r>
      <w:r w:rsidRPr="003F56BE">
        <w:rPr>
          <w:rFonts w:ascii="Arial" w:hAnsi="Arial"/>
          <w:sz w:val="20"/>
          <w:szCs w:val="20"/>
          <w:lang w:val="en-US"/>
        </w:rPr>
        <w:t xml:space="preserve"> </w:t>
      </w:r>
      <w:r>
        <w:rPr>
          <w:rFonts w:ascii="Arial" w:hAnsi="Arial"/>
          <w:sz w:val="20"/>
          <w:szCs w:val="20"/>
          <w:lang w:val="en-US"/>
        </w:rPr>
        <w:t>We anticipate significant insights into animal ecology, particularly for those that occur in seasonally dynamic resource landscapes, which has never been examined in a single consumer species—let alone an entire community.</w:t>
      </w:r>
    </w:p>
    <w:p w14:paraId="248C2850" w14:textId="77777777" w:rsidR="008A66E5" w:rsidRDefault="008A66E5" w:rsidP="00FE0D05">
      <w:pPr>
        <w:pStyle w:val="Body"/>
        <w:rPr>
          <w:rFonts w:ascii="Arial" w:hAnsi="Arial"/>
          <w:sz w:val="20"/>
          <w:szCs w:val="20"/>
          <w:lang w:val="en-US"/>
        </w:rPr>
      </w:pPr>
    </w:p>
    <w:p w14:paraId="1CCE935E" w14:textId="2408B290" w:rsidR="008A66E5" w:rsidRPr="008A66E5" w:rsidRDefault="008A66E5" w:rsidP="008A66E5">
      <w:pPr>
        <w:pStyle w:val="Body"/>
        <w:ind w:firstLine="360"/>
        <w:rPr>
          <w:rFonts w:ascii="Arial" w:hAnsi="Arial"/>
          <w:sz w:val="20"/>
          <w:szCs w:val="20"/>
          <w:lang w:val="en-US"/>
        </w:rPr>
      </w:pPr>
      <w:r w:rsidRPr="00182C6C">
        <w:rPr>
          <w:rFonts w:ascii="Arial" w:hAnsi="Arial" w:cs="Arial"/>
          <w:sz w:val="20"/>
          <w:szCs w:val="20"/>
          <w:lang w:val="en-US"/>
        </w:rPr>
        <w:t>We will incorporate these</w:t>
      </w:r>
      <w:r w:rsidRPr="0064345D">
        <w:rPr>
          <w:rFonts w:ascii="Arial" w:hAnsi="Arial"/>
          <w:sz w:val="20"/>
          <w:szCs w:val="20"/>
          <w:lang w:val="en-US"/>
        </w:rPr>
        <w:t xml:space="preserve"> </w:t>
      </w:r>
      <w:r>
        <w:rPr>
          <w:rFonts w:ascii="Arial" w:hAnsi="Arial"/>
          <w:sz w:val="20"/>
          <w:szCs w:val="20"/>
          <w:lang w:val="en-US"/>
        </w:rPr>
        <w:t>high-resolution</w:t>
      </w:r>
      <w:r w:rsidRPr="00182C6C">
        <w:rPr>
          <w:rFonts w:ascii="Arial" w:hAnsi="Arial" w:cs="Arial"/>
          <w:sz w:val="20"/>
          <w:szCs w:val="20"/>
          <w:lang w:val="en-US"/>
        </w:rPr>
        <w:t xml:space="preserve"> data into a</w:t>
      </w:r>
      <w:r>
        <w:rPr>
          <w:rFonts w:ascii="Arial" w:hAnsi="Arial" w:cs="Arial"/>
          <w:sz w:val="20"/>
          <w:szCs w:val="20"/>
          <w:lang w:val="en-US"/>
        </w:rPr>
        <w:t>n</w:t>
      </w:r>
      <w:r w:rsidRPr="00182C6C">
        <w:rPr>
          <w:rFonts w:ascii="Arial" w:hAnsi="Arial" w:cs="Arial"/>
          <w:sz w:val="20"/>
          <w:szCs w:val="20"/>
          <w:lang w:val="en-US"/>
        </w:rPr>
        <w:t xml:space="preserve"> interpretive framework based on complementary theoretical approaches: (</w:t>
      </w:r>
      <w:r w:rsidRPr="00182C6C">
        <w:rPr>
          <w:rFonts w:ascii="Arial" w:hAnsi="Arial" w:cs="Arial"/>
          <w:i/>
          <w:iCs/>
          <w:sz w:val="20"/>
          <w:szCs w:val="20"/>
          <w:lang w:val="en-US"/>
        </w:rPr>
        <w:t>i</w:t>
      </w:r>
      <w:r w:rsidRPr="00182C6C">
        <w:rPr>
          <w:rFonts w:ascii="Arial" w:hAnsi="Arial" w:cs="Arial"/>
          <w:sz w:val="20"/>
          <w:szCs w:val="20"/>
          <w:lang w:val="en-US"/>
        </w:rPr>
        <w:t xml:space="preserve">) a </w:t>
      </w:r>
      <w:r>
        <w:rPr>
          <w:rFonts w:ascii="Arial" w:hAnsi="Arial" w:cs="Arial"/>
          <w:sz w:val="20"/>
          <w:szCs w:val="20"/>
          <w:lang w:val="en-US"/>
        </w:rPr>
        <w:t>set</w:t>
      </w:r>
      <w:r w:rsidRPr="00182C6C">
        <w:rPr>
          <w:rFonts w:ascii="Arial" w:hAnsi="Arial" w:cs="Arial"/>
          <w:sz w:val="20"/>
          <w:szCs w:val="20"/>
          <w:lang w:val="en-US"/>
        </w:rPr>
        <w:t xml:space="preserve"> of mechanistic foraging models </w:t>
      </w:r>
      <w:r>
        <w:rPr>
          <w:rFonts w:ascii="Arial" w:hAnsi="Arial" w:cs="Arial"/>
          <w:sz w:val="20"/>
          <w:szCs w:val="20"/>
          <w:lang w:val="en-US"/>
        </w:rPr>
        <w:t>ranging from simple (</w:t>
      </w:r>
      <w:r w:rsidRPr="00182C6C">
        <w:rPr>
          <w:rFonts w:ascii="Arial" w:hAnsi="Arial" w:cs="Arial"/>
          <w:sz w:val="20"/>
          <w:szCs w:val="20"/>
          <w:lang w:val="en-US"/>
        </w:rPr>
        <w:t>incorporat</w:t>
      </w:r>
      <w:r>
        <w:rPr>
          <w:rFonts w:ascii="Arial" w:hAnsi="Arial" w:cs="Arial"/>
          <w:sz w:val="20"/>
          <w:szCs w:val="20"/>
          <w:lang w:val="en-US"/>
        </w:rPr>
        <w:t xml:space="preserve">ing </w:t>
      </w:r>
      <w:r w:rsidRPr="00182C6C">
        <w:rPr>
          <w:rFonts w:ascii="Arial" w:hAnsi="Arial" w:cs="Arial"/>
          <w:sz w:val="20"/>
          <w:szCs w:val="20"/>
          <w:lang w:val="en-US"/>
        </w:rPr>
        <w:t>resource availability</w:t>
      </w:r>
      <w:r>
        <w:rPr>
          <w:rFonts w:ascii="Arial" w:hAnsi="Arial" w:cs="Arial"/>
          <w:sz w:val="20"/>
          <w:szCs w:val="20"/>
          <w:lang w:val="en-US"/>
        </w:rPr>
        <w:t xml:space="preserve"> alone) to complex (incorporating </w:t>
      </w:r>
      <w:r w:rsidRPr="00182C6C">
        <w:rPr>
          <w:rFonts w:ascii="Arial" w:hAnsi="Arial" w:cs="Arial"/>
          <w:sz w:val="20"/>
          <w:szCs w:val="20"/>
          <w:lang w:val="en-US"/>
        </w:rPr>
        <w:t>resource and consumer constraints in a fitness-maximization framework</w:t>
      </w:r>
      <w:r>
        <w:rPr>
          <w:rFonts w:ascii="Arial" w:hAnsi="Arial" w:cs="Arial"/>
          <w:sz w:val="20"/>
          <w:szCs w:val="20"/>
          <w:lang w:val="en-US"/>
        </w:rPr>
        <w:t>)</w:t>
      </w:r>
      <w:r w:rsidRPr="00182C6C">
        <w:rPr>
          <w:rFonts w:ascii="Arial" w:hAnsi="Arial" w:cs="Arial"/>
          <w:sz w:val="20"/>
          <w:szCs w:val="20"/>
          <w:lang w:val="en-US"/>
        </w:rPr>
        <w:t>; (</w:t>
      </w:r>
      <w:r w:rsidRPr="00182C6C">
        <w:rPr>
          <w:rFonts w:ascii="Arial" w:hAnsi="Arial" w:cs="Arial"/>
          <w:i/>
          <w:iCs/>
          <w:sz w:val="20"/>
          <w:szCs w:val="20"/>
          <w:lang w:val="en-US"/>
        </w:rPr>
        <w:t>ii</w:t>
      </w:r>
      <w:r w:rsidRPr="00182C6C">
        <w:rPr>
          <w:rFonts w:ascii="Arial" w:hAnsi="Arial" w:cs="Arial"/>
          <w:sz w:val="20"/>
          <w:szCs w:val="20"/>
          <w:lang w:val="en-US"/>
        </w:rPr>
        <w:t xml:space="preserve">) a </w:t>
      </w:r>
      <w:r>
        <w:rPr>
          <w:rFonts w:ascii="Arial" w:hAnsi="Arial" w:cs="Arial"/>
          <w:sz w:val="20"/>
          <w:szCs w:val="20"/>
          <w:lang w:val="en-US"/>
        </w:rPr>
        <w:t>d</w:t>
      </w:r>
      <w:r w:rsidRPr="00182C6C">
        <w:rPr>
          <w:rFonts w:ascii="Arial" w:hAnsi="Arial" w:cs="Arial"/>
          <w:sz w:val="20"/>
          <w:szCs w:val="20"/>
          <w:lang w:val="en-US"/>
        </w:rPr>
        <w:t xml:space="preserve">iffusion </w:t>
      </w:r>
      <w:r>
        <w:rPr>
          <w:rFonts w:ascii="Arial" w:hAnsi="Arial" w:cs="Arial"/>
          <w:sz w:val="20"/>
          <w:szCs w:val="20"/>
          <w:lang w:val="en-US"/>
        </w:rPr>
        <w:t>m</w:t>
      </w:r>
      <w:r w:rsidRPr="00182C6C">
        <w:rPr>
          <w:rFonts w:ascii="Arial" w:hAnsi="Arial" w:cs="Arial"/>
          <w:sz w:val="20"/>
          <w:szCs w:val="20"/>
          <w:lang w:val="en-US"/>
        </w:rPr>
        <w:t>apping framework that compare</w:t>
      </w:r>
      <w:r>
        <w:rPr>
          <w:rFonts w:ascii="Arial" w:hAnsi="Arial" w:cs="Arial"/>
          <w:sz w:val="20"/>
          <w:szCs w:val="20"/>
          <w:lang w:val="en-US"/>
        </w:rPr>
        <w:t>s</w:t>
      </w:r>
      <w:r w:rsidRPr="00182C6C">
        <w:rPr>
          <w:rFonts w:ascii="Arial" w:hAnsi="Arial" w:cs="Arial"/>
          <w:sz w:val="20"/>
          <w:szCs w:val="20"/>
          <w:lang w:val="en-US"/>
        </w:rPr>
        <w:t xml:space="preserve"> the highly nonlinear and high-dimensional outcomes of alternative foraging strategies </w:t>
      </w:r>
      <w:r>
        <w:rPr>
          <w:rFonts w:ascii="Arial" w:hAnsi="Arial" w:cs="Arial"/>
          <w:sz w:val="20"/>
          <w:szCs w:val="20"/>
          <w:lang w:val="en-US"/>
        </w:rPr>
        <w:t>from</w:t>
      </w:r>
      <w:r w:rsidRPr="00182C6C">
        <w:rPr>
          <w:rFonts w:ascii="Arial" w:hAnsi="Arial" w:cs="Arial"/>
          <w:sz w:val="20"/>
          <w:szCs w:val="20"/>
          <w:lang w:val="en-US"/>
        </w:rPr>
        <w:t xml:space="preserve"> models </w:t>
      </w:r>
      <w:r>
        <w:rPr>
          <w:rFonts w:ascii="Arial" w:hAnsi="Arial" w:cs="Arial"/>
          <w:sz w:val="20"/>
          <w:szCs w:val="20"/>
          <w:lang w:val="en-US"/>
        </w:rPr>
        <w:t>against</w:t>
      </w:r>
      <w:r w:rsidRPr="00182C6C">
        <w:rPr>
          <w:rFonts w:ascii="Arial" w:hAnsi="Arial" w:cs="Arial"/>
          <w:sz w:val="20"/>
          <w:szCs w:val="20"/>
          <w:lang w:val="en-US"/>
        </w:rPr>
        <w:t xml:space="preserve"> empirical observations of rodent consumers. </w:t>
      </w:r>
      <w:r w:rsidRPr="00182C6C">
        <w:rPr>
          <w:rFonts w:ascii="Arial" w:hAnsi="Arial"/>
          <w:sz w:val="20"/>
          <w:szCs w:val="20"/>
          <w:lang w:val="en-US"/>
        </w:rPr>
        <w:t xml:space="preserve">Our foraging models will enable us to characterize the theoretical dietary niche characteristics of consumers in the community based on known physiological and environmental constraints and how variation in a consumer’s physiological state or foraging behavior translates into fitness. </w:t>
      </w:r>
      <w:r>
        <w:rPr>
          <w:rFonts w:ascii="Arial" w:hAnsi="Arial" w:cs="Arial"/>
          <w:sz w:val="20"/>
          <w:szCs w:val="20"/>
          <w:lang w:val="en-US"/>
        </w:rPr>
        <w:t>W</w:t>
      </w:r>
      <w:r w:rsidRPr="00FA0C74">
        <w:rPr>
          <w:rFonts w:ascii="Arial" w:hAnsi="Arial" w:cs="Arial"/>
          <w:sz w:val="20"/>
          <w:szCs w:val="20"/>
          <w:lang w:val="en-US"/>
        </w:rPr>
        <w:t xml:space="preserve">e will use diffusion mapping </w:t>
      </w:r>
      <w:r>
        <w:rPr>
          <w:rFonts w:ascii="Arial" w:hAnsi="Arial" w:cs="Arial"/>
          <w:sz w:val="20"/>
          <w:szCs w:val="20"/>
          <w:lang w:val="en-US"/>
        </w:rPr>
        <w:t>(Fahimipour et al. 2020)</w:t>
      </w:r>
      <w:r w:rsidRPr="00FA0C74">
        <w:rPr>
          <w:rFonts w:ascii="Arial" w:hAnsi="Arial" w:cs="Arial"/>
          <w:sz w:val="20"/>
          <w:szCs w:val="20"/>
          <w:lang w:val="en-US"/>
        </w:rPr>
        <w:t xml:space="preserve"> to reduce </w:t>
      </w:r>
      <w:r>
        <w:rPr>
          <w:rFonts w:ascii="Arial" w:hAnsi="Arial" w:cs="Arial"/>
          <w:sz w:val="20"/>
          <w:szCs w:val="20"/>
          <w:lang w:val="en-US"/>
        </w:rPr>
        <w:t>both observed and simulated</w:t>
      </w:r>
      <w:r w:rsidRPr="00FA0C74">
        <w:rPr>
          <w:rFonts w:ascii="Arial" w:hAnsi="Arial" w:cs="Arial"/>
          <w:sz w:val="20"/>
          <w:szCs w:val="20"/>
          <w:lang w:val="en-US"/>
        </w:rPr>
        <w:t xml:space="preserve"> resource use data into quantifiable fundamental and realized niche spaces. Diffusion mapping is a</w:t>
      </w:r>
      <w:r>
        <w:rPr>
          <w:rFonts w:ascii="Arial" w:hAnsi="Arial" w:cs="Arial"/>
          <w:sz w:val="20"/>
          <w:szCs w:val="20"/>
          <w:lang w:val="en-US"/>
        </w:rPr>
        <w:t>n algorithmic framework</w:t>
      </w:r>
      <w:r w:rsidRPr="00FA0C74">
        <w:rPr>
          <w:rFonts w:ascii="Arial" w:hAnsi="Arial" w:cs="Arial"/>
          <w:sz w:val="20"/>
          <w:szCs w:val="20"/>
          <w:lang w:val="en-US"/>
        </w:rPr>
        <w:t xml:space="preserve"> capable of </w:t>
      </w:r>
      <w:r>
        <w:rPr>
          <w:rFonts w:ascii="Arial" w:hAnsi="Arial" w:cs="Arial"/>
          <w:sz w:val="20"/>
          <w:szCs w:val="20"/>
          <w:lang w:val="en-US"/>
        </w:rPr>
        <w:t>extracting</w:t>
      </w:r>
      <w:r w:rsidRPr="00FA0C74">
        <w:rPr>
          <w:rFonts w:ascii="Arial" w:hAnsi="Arial" w:cs="Arial"/>
          <w:sz w:val="20"/>
          <w:szCs w:val="20"/>
          <w:lang w:val="en-US"/>
        </w:rPr>
        <w:t xml:space="preserve"> nonlinear relationships </w:t>
      </w:r>
      <w:r>
        <w:rPr>
          <w:rFonts w:ascii="Arial" w:hAnsi="Arial" w:cs="Arial"/>
          <w:sz w:val="20"/>
          <w:szCs w:val="20"/>
          <w:lang w:val="en-US"/>
        </w:rPr>
        <w:t>in</w:t>
      </w:r>
      <w:r w:rsidRPr="00FA0C74">
        <w:rPr>
          <w:rFonts w:ascii="Arial" w:hAnsi="Arial" w:cs="Arial"/>
          <w:sz w:val="20"/>
          <w:szCs w:val="20"/>
          <w:lang w:val="en-US"/>
        </w:rPr>
        <w:t xml:space="preserve"> high-dimensional datasets when the generative processes underlying the data are unknown. We will use this perspective to reconstruct a low-dimensional </w:t>
      </w:r>
      <w:r>
        <w:rPr>
          <w:rFonts w:ascii="Arial" w:hAnsi="Arial" w:cs="Arial"/>
          <w:sz w:val="20"/>
          <w:szCs w:val="20"/>
          <w:lang w:val="en-US"/>
        </w:rPr>
        <w:t>representation</w:t>
      </w:r>
      <w:r w:rsidRPr="00FA0C74">
        <w:rPr>
          <w:rFonts w:ascii="Arial" w:hAnsi="Arial" w:cs="Arial"/>
          <w:sz w:val="20"/>
          <w:szCs w:val="20"/>
          <w:lang w:val="en-US"/>
        </w:rPr>
        <w:t xml:space="preserve"> of consumer strategies</w:t>
      </w:r>
      <w:r>
        <w:rPr>
          <w:rFonts w:ascii="Arial" w:hAnsi="Arial" w:cs="Arial"/>
          <w:sz w:val="20"/>
          <w:szCs w:val="20"/>
          <w:lang w:val="en-US"/>
        </w:rPr>
        <w:t xml:space="preserve">––the foraging </w:t>
      </w:r>
      <w:r w:rsidRPr="00FA0C74">
        <w:rPr>
          <w:rFonts w:ascii="Arial" w:hAnsi="Arial" w:cs="Arial"/>
          <w:sz w:val="20"/>
          <w:szCs w:val="20"/>
          <w:lang w:val="en-US"/>
        </w:rPr>
        <w:t>niche manifold</w:t>
      </w:r>
      <w:r>
        <w:rPr>
          <w:rFonts w:ascii="Arial" w:hAnsi="Arial" w:cs="Arial"/>
          <w:sz w:val="20"/>
          <w:szCs w:val="20"/>
          <w:lang w:val="en-US"/>
        </w:rPr>
        <w:t>––and</w:t>
      </w:r>
      <w:r w:rsidRPr="00FA0C74">
        <w:rPr>
          <w:rFonts w:ascii="Arial" w:hAnsi="Arial" w:cs="Arial"/>
          <w:sz w:val="20"/>
          <w:szCs w:val="20"/>
          <w:lang w:val="en-US"/>
        </w:rPr>
        <w:t xml:space="preserve"> </w:t>
      </w:r>
      <w:r>
        <w:rPr>
          <w:rFonts w:ascii="Arial" w:hAnsi="Arial" w:cs="Arial"/>
          <w:sz w:val="20"/>
          <w:szCs w:val="20"/>
          <w:lang w:val="en-US"/>
        </w:rPr>
        <w:t>identify</w:t>
      </w:r>
      <w:r w:rsidRPr="00FA0C74">
        <w:rPr>
          <w:rFonts w:ascii="Arial" w:hAnsi="Arial" w:cs="Arial"/>
          <w:sz w:val="20"/>
          <w:szCs w:val="20"/>
          <w:lang w:val="en-US"/>
        </w:rPr>
        <w:t xml:space="preserve"> similarities </w:t>
      </w:r>
      <w:r>
        <w:rPr>
          <w:rFonts w:ascii="Arial" w:hAnsi="Arial" w:cs="Arial"/>
          <w:sz w:val="20"/>
          <w:szCs w:val="20"/>
          <w:lang w:val="en-US"/>
        </w:rPr>
        <w:t>between</w:t>
      </w:r>
      <w:r w:rsidRPr="00FA0C74">
        <w:rPr>
          <w:rFonts w:ascii="Arial" w:hAnsi="Arial" w:cs="Arial"/>
          <w:sz w:val="20"/>
          <w:szCs w:val="20"/>
          <w:lang w:val="en-US"/>
        </w:rPr>
        <w:t xml:space="preserve"> </w:t>
      </w:r>
      <w:r>
        <w:rPr>
          <w:rFonts w:ascii="Arial" w:hAnsi="Arial" w:cs="Arial"/>
          <w:sz w:val="20"/>
          <w:szCs w:val="20"/>
          <w:lang w:val="en-US"/>
        </w:rPr>
        <w:t>simulated and observed</w:t>
      </w:r>
      <w:r w:rsidRPr="00FA0C74">
        <w:rPr>
          <w:rFonts w:ascii="Arial" w:hAnsi="Arial" w:cs="Arial"/>
          <w:sz w:val="20"/>
          <w:szCs w:val="20"/>
          <w:lang w:val="en-US"/>
        </w:rPr>
        <w:t xml:space="preserve"> foraging strategies. Understanding how </w:t>
      </w:r>
      <w:r>
        <w:rPr>
          <w:rFonts w:ascii="Arial" w:hAnsi="Arial" w:cs="Arial"/>
          <w:sz w:val="20"/>
          <w:szCs w:val="20"/>
          <w:lang w:val="en-US"/>
        </w:rPr>
        <w:t>these</w:t>
      </w:r>
      <w:r w:rsidRPr="00FA0C74">
        <w:rPr>
          <w:rFonts w:ascii="Arial" w:hAnsi="Arial" w:cs="Arial"/>
          <w:sz w:val="20"/>
          <w:szCs w:val="20"/>
          <w:lang w:val="en-US"/>
        </w:rPr>
        <w:t xml:space="preserve"> strategies </w:t>
      </w:r>
      <w:r>
        <w:rPr>
          <w:rFonts w:ascii="Arial" w:hAnsi="Arial" w:cs="Arial"/>
          <w:sz w:val="20"/>
          <w:szCs w:val="20"/>
          <w:lang w:val="en-US"/>
        </w:rPr>
        <w:t>compare</w:t>
      </w:r>
      <w:r w:rsidRPr="00FA0C74">
        <w:rPr>
          <w:rFonts w:ascii="Arial" w:hAnsi="Arial" w:cs="Arial"/>
          <w:sz w:val="20"/>
          <w:szCs w:val="20"/>
          <w:lang w:val="en-US"/>
        </w:rPr>
        <w:t xml:space="preserve"> when mechanics are well-defined provides</w:t>
      </w:r>
      <w:r>
        <w:rPr>
          <w:rFonts w:ascii="Arial" w:hAnsi="Arial"/>
          <w:sz w:val="20"/>
          <w:szCs w:val="20"/>
          <w:lang w:val="en-US"/>
        </w:rPr>
        <w:t xml:space="preserve"> a null expectation to classify observed consumer strategies. With this approach, we will compare fitness expectations from model versus observed strategies (from mark-recapture) to explore whether our theoretical fundamental niche framework can be used to predict the fitness consequences of alternative foraging strategies.</w:t>
      </w:r>
    </w:p>
    <w:p w14:paraId="0AA1532D" w14:textId="77777777" w:rsidR="00FE1715" w:rsidRDefault="00FE1715" w:rsidP="00FD7481">
      <w:pPr>
        <w:pStyle w:val="Body"/>
        <w:rPr>
          <w:rFonts w:ascii="Arial" w:hAnsi="Arial"/>
          <w:b/>
          <w:bCs/>
          <w:sz w:val="20"/>
          <w:szCs w:val="20"/>
          <w:lang w:val="en-US"/>
        </w:rPr>
      </w:pPr>
    </w:p>
    <w:p w14:paraId="54C9E9B0" w14:textId="572F88BD" w:rsidR="00E47925" w:rsidRPr="00FD7481" w:rsidRDefault="00621B11" w:rsidP="00FD7481">
      <w:pPr>
        <w:pStyle w:val="Body"/>
        <w:rPr>
          <w:rFonts w:ascii="Arial" w:eastAsia="Arial" w:hAnsi="Arial" w:cs="Arial"/>
          <w:b/>
          <w:bCs/>
          <w:sz w:val="20"/>
          <w:szCs w:val="20"/>
        </w:rPr>
      </w:pPr>
      <w:r w:rsidRPr="007D45A3">
        <w:rPr>
          <w:rFonts w:ascii="Arial" w:hAnsi="Arial"/>
          <w:b/>
          <w:bCs/>
          <w:sz w:val="20"/>
          <w:szCs w:val="20"/>
          <w:lang w:val="en-US"/>
        </w:rPr>
        <w:t>Broader Impacts</w:t>
      </w:r>
    </w:p>
    <w:p w14:paraId="3438D09E" w14:textId="32600DE4" w:rsidR="00914231" w:rsidRPr="00EA70CF" w:rsidRDefault="008A62CF" w:rsidP="00FD7481">
      <w:pPr>
        <w:pStyle w:val="BodyA"/>
        <w:tabs>
          <w:tab w:val="left" w:pos="2070"/>
        </w:tabs>
        <w:rPr>
          <w:rFonts w:ascii="Arial" w:eastAsia="Arial" w:hAnsi="Arial" w:cs="Arial"/>
          <w:sz w:val="20"/>
          <w:szCs w:val="20"/>
          <w:lang w:val="en-US"/>
        </w:rPr>
      </w:pPr>
      <w:r w:rsidRPr="00EA70CF">
        <w:rPr>
          <w:rFonts w:ascii="Arial" w:hAnsi="Arial"/>
          <w:b/>
          <w:bCs/>
          <w:i/>
          <w:iCs/>
          <w:sz w:val="20"/>
          <w:szCs w:val="20"/>
          <w:lang w:val="en-US"/>
        </w:rPr>
        <w:t>Practical Training &amp; Education</w:t>
      </w:r>
      <w:r w:rsidR="00FD7481">
        <w:rPr>
          <w:rFonts w:ascii="Arial" w:hAnsi="Arial"/>
          <w:b/>
          <w:bCs/>
          <w:i/>
          <w:iCs/>
          <w:sz w:val="20"/>
          <w:szCs w:val="20"/>
          <w:lang w:val="en-US"/>
        </w:rPr>
        <w:t>.</w:t>
      </w:r>
      <w:r>
        <w:rPr>
          <w:rFonts w:ascii="Arial" w:hAnsi="Arial"/>
          <w:sz w:val="20"/>
          <w:szCs w:val="20"/>
          <w:lang w:val="en-US"/>
        </w:rPr>
        <w:t xml:space="preserve"> </w:t>
      </w:r>
      <w:r w:rsidR="00B738A0" w:rsidRPr="00B738A0">
        <w:rPr>
          <w:rFonts w:ascii="Arial" w:hAnsi="Arial"/>
          <w:sz w:val="20"/>
          <w:szCs w:val="20"/>
          <w:lang w:val="en-US"/>
        </w:rPr>
        <w:t xml:space="preserve"> </w:t>
      </w:r>
      <w:r w:rsidR="00E2512B" w:rsidRPr="008C3312">
        <w:rPr>
          <w:rFonts w:ascii="Arial" w:hAnsi="Arial" w:cs="Arial"/>
          <w:sz w:val="20"/>
          <w:szCs w:val="20"/>
          <w:lang w:val="en-US"/>
        </w:rPr>
        <w:t xml:space="preserve">Our field-, lab-, and theory-based project </w:t>
      </w:r>
      <w:r w:rsidR="00E2512B" w:rsidRPr="00F6584E">
        <w:rPr>
          <w:rFonts w:ascii="Arial" w:hAnsi="Arial" w:cs="Arial"/>
          <w:sz w:val="20"/>
          <w:szCs w:val="20"/>
          <w:lang w:val="en-US"/>
        </w:rPr>
        <w:t>provid</w:t>
      </w:r>
      <w:r w:rsidR="00E2512B">
        <w:rPr>
          <w:rFonts w:ascii="Arial" w:hAnsi="Arial" w:cs="Arial"/>
          <w:sz w:val="20"/>
          <w:szCs w:val="20"/>
          <w:lang w:val="en-US"/>
        </w:rPr>
        <w:t>es</w:t>
      </w:r>
      <w:r w:rsidR="00E2512B" w:rsidRPr="00F6584E">
        <w:rPr>
          <w:rFonts w:ascii="Arial" w:hAnsi="Arial" w:cs="Arial"/>
          <w:sz w:val="20"/>
          <w:szCs w:val="20"/>
          <w:lang w:val="en-US"/>
        </w:rPr>
        <w:t xml:space="preserve"> a wealth of training opportunities for undergraduate (UG) and graduate (GR) students through hands-on research </w:t>
      </w:r>
      <w:r w:rsidR="00E2512B" w:rsidRPr="008C3312">
        <w:rPr>
          <w:rFonts w:ascii="Arial" w:hAnsi="Arial" w:cs="Arial"/>
          <w:sz w:val="20"/>
          <w:szCs w:val="20"/>
          <w:lang w:val="en-US"/>
        </w:rPr>
        <w:t xml:space="preserve">at the interface of ecology, physiology, </w:t>
      </w:r>
      <w:r w:rsidR="004F6688">
        <w:rPr>
          <w:rFonts w:ascii="Arial" w:hAnsi="Arial" w:cs="Arial"/>
          <w:sz w:val="20"/>
          <w:szCs w:val="20"/>
          <w:lang w:val="en-US"/>
        </w:rPr>
        <w:t>and chemistry</w:t>
      </w:r>
      <w:r w:rsidR="00E2512B" w:rsidRPr="008C3312">
        <w:rPr>
          <w:rFonts w:ascii="Arial" w:hAnsi="Arial" w:cs="Arial"/>
          <w:sz w:val="20"/>
          <w:szCs w:val="20"/>
          <w:lang w:val="en-US"/>
        </w:rPr>
        <w:t xml:space="preserve">. Our project will principally take place </w:t>
      </w:r>
      <w:r w:rsidR="00E37F9C">
        <w:rPr>
          <w:rFonts w:ascii="Arial" w:hAnsi="Arial" w:cs="Arial"/>
          <w:sz w:val="20"/>
          <w:szCs w:val="20"/>
          <w:lang w:val="en-US"/>
        </w:rPr>
        <w:t>at</w:t>
      </w:r>
      <w:r w:rsidR="00E2512B" w:rsidRPr="008C3312">
        <w:rPr>
          <w:rFonts w:ascii="Arial" w:hAnsi="Arial" w:cs="Arial"/>
          <w:sz w:val="20"/>
          <w:szCs w:val="20"/>
          <w:lang w:val="en-US"/>
        </w:rPr>
        <w:t xml:space="preserve"> the S</w:t>
      </w:r>
      <w:r w:rsidR="00E37F9C">
        <w:rPr>
          <w:rFonts w:ascii="Arial" w:hAnsi="Arial" w:cs="Arial"/>
          <w:sz w:val="20"/>
          <w:szCs w:val="20"/>
          <w:lang w:val="en-US"/>
        </w:rPr>
        <w:t xml:space="preserve">EV-LTER site </w:t>
      </w:r>
      <w:r w:rsidR="00E2512B" w:rsidRPr="008C3312">
        <w:rPr>
          <w:rFonts w:ascii="Arial" w:hAnsi="Arial" w:cs="Arial"/>
          <w:sz w:val="20"/>
          <w:szCs w:val="20"/>
          <w:lang w:val="en-US"/>
        </w:rPr>
        <w:t xml:space="preserve">just south of UNM, which grants students immediate access to field-based ecological research. </w:t>
      </w:r>
      <w:r w:rsidR="00FE2E89">
        <w:rPr>
          <w:rFonts w:ascii="Arial" w:hAnsi="Arial" w:cs="Arial"/>
          <w:sz w:val="20"/>
          <w:szCs w:val="20"/>
          <w:lang w:val="en-US"/>
        </w:rPr>
        <w:t xml:space="preserve">Our project will focus on engaging </w:t>
      </w:r>
      <w:r w:rsidR="00027453">
        <w:rPr>
          <w:rFonts w:ascii="Arial" w:hAnsi="Arial" w:cs="Arial"/>
          <w:sz w:val="20"/>
          <w:szCs w:val="20"/>
          <w:lang w:val="en-US"/>
        </w:rPr>
        <w:t>UG students</w:t>
      </w:r>
      <w:r w:rsidR="000D7457">
        <w:rPr>
          <w:rFonts w:ascii="Arial" w:hAnsi="Arial" w:cs="Arial"/>
          <w:sz w:val="20"/>
          <w:szCs w:val="20"/>
          <w:lang w:val="en-US"/>
        </w:rPr>
        <w:t xml:space="preserve"> from URM groups</w:t>
      </w:r>
      <w:r w:rsidR="00FE2E89">
        <w:rPr>
          <w:rFonts w:ascii="Arial" w:hAnsi="Arial" w:cs="Arial"/>
          <w:sz w:val="20"/>
          <w:szCs w:val="20"/>
          <w:lang w:val="en-US"/>
        </w:rPr>
        <w:t>,</w:t>
      </w:r>
      <w:r w:rsidR="000D7457">
        <w:rPr>
          <w:rFonts w:ascii="Arial" w:hAnsi="Arial" w:cs="Arial"/>
          <w:sz w:val="20"/>
          <w:szCs w:val="20"/>
          <w:lang w:val="en-US"/>
        </w:rPr>
        <w:t xml:space="preserve"> which will be aided by the fact that</w:t>
      </w:r>
      <w:r w:rsidR="00FE2E89">
        <w:rPr>
          <w:rFonts w:ascii="Arial" w:hAnsi="Arial" w:cs="Arial"/>
          <w:sz w:val="20"/>
          <w:szCs w:val="20"/>
          <w:lang w:val="en-US"/>
        </w:rPr>
        <w:t xml:space="preserve"> </w:t>
      </w:r>
      <w:r w:rsidR="000D7457">
        <w:rPr>
          <w:rFonts w:ascii="Arial" w:hAnsi="Arial" w:cs="Arial"/>
          <w:sz w:val="20"/>
          <w:szCs w:val="20"/>
          <w:lang w:val="en-US"/>
        </w:rPr>
        <w:t>b</w:t>
      </w:r>
      <w:r w:rsidR="00E2512B" w:rsidRPr="008C3312">
        <w:rPr>
          <w:rFonts w:ascii="Arial" w:hAnsi="Arial" w:cs="Arial"/>
          <w:sz w:val="20"/>
          <w:szCs w:val="20"/>
          <w:lang w:val="en-US"/>
        </w:rPr>
        <w:t xml:space="preserve">oth UNM and UC-Merced </w:t>
      </w:r>
      <w:r w:rsidR="00E85EF3">
        <w:rPr>
          <w:rFonts w:ascii="Arial" w:hAnsi="Arial" w:cs="Arial"/>
          <w:sz w:val="20"/>
          <w:szCs w:val="20"/>
          <w:lang w:val="en-US"/>
        </w:rPr>
        <w:t xml:space="preserve">(UCM) </w:t>
      </w:r>
      <w:r w:rsidR="00E2512B" w:rsidRPr="008C3312">
        <w:rPr>
          <w:rFonts w:ascii="Arial" w:hAnsi="Arial" w:cs="Arial"/>
          <w:sz w:val="20"/>
          <w:szCs w:val="20"/>
          <w:lang w:val="en-US"/>
        </w:rPr>
        <w:t xml:space="preserve">are minority-majority universities and certified Hispanic Serving Institutions, and UNM also has a large Native American population. </w:t>
      </w:r>
      <w:r w:rsidR="00A176CD">
        <w:rPr>
          <w:rFonts w:ascii="Arial" w:hAnsi="Arial" w:cs="Arial"/>
          <w:sz w:val="20"/>
          <w:szCs w:val="20"/>
          <w:lang w:val="en-US"/>
        </w:rPr>
        <w:t xml:space="preserve">For example, our current small mammal trapping crew at the SEV-LTER </w:t>
      </w:r>
      <w:r w:rsidR="00926F39">
        <w:rPr>
          <w:rFonts w:ascii="Arial" w:hAnsi="Arial" w:cs="Arial"/>
          <w:sz w:val="20"/>
          <w:szCs w:val="20"/>
          <w:lang w:val="en-US"/>
        </w:rPr>
        <w:t>includes</w:t>
      </w:r>
      <w:r w:rsidR="00A176CD">
        <w:rPr>
          <w:rFonts w:ascii="Arial" w:hAnsi="Arial" w:cs="Arial"/>
          <w:sz w:val="20"/>
          <w:szCs w:val="20"/>
          <w:lang w:val="en-US"/>
        </w:rPr>
        <w:t xml:space="preserve"> 3 </w:t>
      </w:r>
      <w:r w:rsidR="00A176CD" w:rsidRPr="00D75E73">
        <w:rPr>
          <w:rFonts w:ascii="Arial" w:hAnsi="Arial" w:cs="Arial"/>
          <w:sz w:val="20"/>
          <w:szCs w:val="20"/>
          <w:lang w:val="en-US"/>
        </w:rPr>
        <w:t xml:space="preserve">UG students </w:t>
      </w:r>
      <w:r w:rsidR="00B653FD" w:rsidRPr="00D75E73">
        <w:rPr>
          <w:rFonts w:ascii="Arial" w:hAnsi="Arial" w:cs="Arial"/>
          <w:sz w:val="20"/>
          <w:szCs w:val="20"/>
          <w:lang w:val="en-US"/>
        </w:rPr>
        <w:t>and 3 technicians from URM groups</w:t>
      </w:r>
      <w:r w:rsidR="00A176CD" w:rsidRPr="00D75E73">
        <w:rPr>
          <w:rFonts w:ascii="Arial" w:hAnsi="Arial" w:cs="Arial"/>
          <w:sz w:val="20"/>
          <w:szCs w:val="20"/>
          <w:lang w:val="en-US"/>
        </w:rPr>
        <w:t>.</w:t>
      </w:r>
      <w:r w:rsidR="00A176CD">
        <w:rPr>
          <w:rFonts w:ascii="Arial" w:hAnsi="Arial" w:cs="Arial"/>
          <w:sz w:val="20"/>
          <w:szCs w:val="20"/>
          <w:lang w:val="en-US"/>
        </w:rPr>
        <w:t xml:space="preserve"> </w:t>
      </w:r>
      <w:r w:rsidR="00E2512B" w:rsidRPr="008C3312">
        <w:rPr>
          <w:rFonts w:ascii="Arial" w:hAnsi="Arial" w:cs="Arial"/>
          <w:sz w:val="20"/>
          <w:szCs w:val="20"/>
          <w:lang w:val="en-US"/>
        </w:rPr>
        <w:t xml:space="preserve">At </w:t>
      </w:r>
      <w:r w:rsidR="00E2512B" w:rsidRPr="008C3312">
        <w:rPr>
          <w:rFonts w:ascii="Arial" w:hAnsi="Arial" w:cs="Arial"/>
          <w:b/>
          <w:bCs/>
          <w:sz w:val="20"/>
          <w:szCs w:val="20"/>
          <w:lang w:val="en-US"/>
        </w:rPr>
        <w:t>UNM,</w:t>
      </w:r>
      <w:r w:rsidR="00E2512B" w:rsidRPr="008C3312">
        <w:rPr>
          <w:rFonts w:ascii="Arial" w:hAnsi="Arial" w:cs="Arial"/>
          <w:sz w:val="20"/>
          <w:szCs w:val="20"/>
          <w:lang w:val="en-US"/>
        </w:rPr>
        <w:t xml:space="preserve"> our project will engage a minimum of 2-3 UG and 1 GR students in research each year and teach them practical field skills such as handling and processing small mammals, as well as identifying plants and arthropods. </w:t>
      </w:r>
      <w:r w:rsidR="00E2512B" w:rsidRPr="00160F6E">
        <w:rPr>
          <w:rFonts w:ascii="Arial" w:eastAsia="Arial" w:hAnsi="Arial" w:cs="Arial"/>
          <w:sz w:val="20"/>
          <w:szCs w:val="20"/>
          <w:lang w:val="en-US"/>
        </w:rPr>
        <w:t xml:space="preserve">At </w:t>
      </w:r>
      <w:r w:rsidR="00E2512B" w:rsidRPr="00160F6E">
        <w:rPr>
          <w:rFonts w:ascii="Arial" w:eastAsia="Arial" w:hAnsi="Arial" w:cs="Arial"/>
          <w:b/>
          <w:bCs/>
          <w:sz w:val="20"/>
          <w:szCs w:val="20"/>
          <w:lang w:val="en-US"/>
        </w:rPr>
        <w:t>BU</w:t>
      </w:r>
      <w:r w:rsidR="00E2512B" w:rsidRPr="00160F6E">
        <w:rPr>
          <w:rFonts w:ascii="Arial" w:eastAsia="Arial" w:hAnsi="Arial" w:cs="Arial"/>
          <w:sz w:val="20"/>
          <w:szCs w:val="20"/>
          <w:lang w:val="en-US"/>
        </w:rPr>
        <w:t xml:space="preserve">, this award will directly support the </w:t>
      </w:r>
      <w:r w:rsidR="00E2512B">
        <w:rPr>
          <w:rFonts w:ascii="Arial" w:eastAsia="Arial" w:hAnsi="Arial" w:cs="Arial"/>
          <w:sz w:val="20"/>
          <w:szCs w:val="20"/>
          <w:lang w:val="en-US"/>
        </w:rPr>
        <w:t xml:space="preserve">dissertation research of at least 1 GR while providing ~40 UG with </w:t>
      </w:r>
      <w:r w:rsidR="00E2512B" w:rsidRPr="00160F6E">
        <w:rPr>
          <w:rFonts w:ascii="Arial" w:eastAsia="Arial" w:hAnsi="Arial" w:cs="Arial"/>
          <w:sz w:val="20"/>
          <w:szCs w:val="20"/>
          <w:lang w:val="en-US"/>
        </w:rPr>
        <w:t>course-based undergraduate research experience</w:t>
      </w:r>
      <w:r w:rsidR="00E2512B">
        <w:rPr>
          <w:rFonts w:ascii="Arial" w:eastAsia="Arial" w:hAnsi="Arial" w:cs="Arial"/>
          <w:sz w:val="20"/>
          <w:szCs w:val="20"/>
          <w:lang w:val="en-US"/>
        </w:rPr>
        <w:t xml:space="preserve"> </w:t>
      </w:r>
      <w:r w:rsidR="00E2512B" w:rsidRPr="00160F6E">
        <w:rPr>
          <w:rFonts w:ascii="Arial" w:eastAsia="Arial" w:hAnsi="Arial" w:cs="Arial"/>
          <w:sz w:val="20"/>
          <w:szCs w:val="20"/>
          <w:lang w:val="en-US"/>
        </w:rPr>
        <w:t>(CURE)</w:t>
      </w:r>
      <w:r w:rsidR="00E2512B">
        <w:rPr>
          <w:rFonts w:ascii="Arial" w:eastAsia="Arial" w:hAnsi="Arial" w:cs="Arial"/>
          <w:sz w:val="20"/>
          <w:szCs w:val="20"/>
          <w:lang w:val="en-US"/>
        </w:rPr>
        <w:t xml:space="preserve"> that </w:t>
      </w:r>
      <w:r w:rsidR="00E2512B" w:rsidRPr="00160F6E">
        <w:rPr>
          <w:rFonts w:ascii="Arial" w:eastAsia="Arial" w:hAnsi="Arial" w:cs="Arial"/>
          <w:sz w:val="20"/>
          <w:szCs w:val="20"/>
          <w:lang w:val="en-US"/>
        </w:rPr>
        <w:t xml:space="preserve">enables </w:t>
      </w:r>
      <w:r w:rsidR="00E2512B">
        <w:rPr>
          <w:rFonts w:ascii="Arial" w:eastAsia="Arial" w:hAnsi="Arial" w:cs="Arial"/>
          <w:sz w:val="20"/>
          <w:szCs w:val="20"/>
          <w:lang w:val="en-US"/>
        </w:rPr>
        <w:t>them</w:t>
      </w:r>
      <w:r w:rsidR="00E2512B" w:rsidRPr="00160F6E">
        <w:rPr>
          <w:rFonts w:ascii="Arial" w:eastAsia="Arial" w:hAnsi="Arial" w:cs="Arial"/>
          <w:sz w:val="20"/>
          <w:szCs w:val="20"/>
          <w:lang w:val="en-US"/>
        </w:rPr>
        <w:t xml:space="preserve"> to gain practical experience </w:t>
      </w:r>
      <w:r w:rsidR="00E2512B" w:rsidRPr="00160F6E">
        <w:rPr>
          <w:rFonts w:ascii="Arial" w:eastAsia="Arial" w:hAnsi="Arial" w:cs="Arial"/>
          <w:sz w:val="20"/>
          <w:szCs w:val="20"/>
          <w:lang w:val="en-US"/>
        </w:rPr>
        <w:lastRenderedPageBreak/>
        <w:t xml:space="preserve">deploying rapid DNA tests and developing data-science literacy—timely skillsets for a modern workforce spanning the environmental sciences, healthcare, and epidemiology (e.g., Feng et al. 2020). Specifically, the split-level (UG/GR) course ‘Conservation in the Genomics Age’ features an inquiry-based lab in which students collaborate with external collaborators to lead semester-long projects. The proposed CURE is scheduled for the first and third years of the award (Fall 2022 and 2024), when students will receive fecal samples and </w:t>
      </w:r>
      <w:r w:rsidR="00E2512B">
        <w:rPr>
          <w:rFonts w:ascii="Arial" w:eastAsia="Arial" w:hAnsi="Arial" w:cs="Arial"/>
          <w:sz w:val="20"/>
          <w:szCs w:val="20"/>
          <w:lang w:val="en-US"/>
        </w:rPr>
        <w:t>perform</w:t>
      </w:r>
      <w:r w:rsidR="00E2512B" w:rsidRPr="00160F6E">
        <w:rPr>
          <w:rFonts w:ascii="Arial" w:eastAsia="Arial" w:hAnsi="Arial" w:cs="Arial"/>
          <w:sz w:val="20"/>
          <w:szCs w:val="20"/>
          <w:lang w:val="en-US"/>
        </w:rPr>
        <w:t xml:space="preserve"> DNA metabarcoding analyses. The CURE pedagogy is an evidence-based strategy for enhancing access, inclusion, and diversity in STEM compared to traditional (often unpaid) mentored research internships (</w:t>
      </w:r>
      <w:proofErr w:type="spellStart"/>
      <w:r w:rsidR="00E2512B" w:rsidRPr="00160F6E">
        <w:rPr>
          <w:rFonts w:ascii="Arial" w:eastAsia="Arial" w:hAnsi="Arial" w:cs="Arial"/>
          <w:sz w:val="20"/>
          <w:szCs w:val="20"/>
          <w:lang w:val="en-US"/>
        </w:rPr>
        <w:t>Bangera</w:t>
      </w:r>
      <w:proofErr w:type="spellEnd"/>
      <w:r w:rsidR="00E2512B" w:rsidRPr="00160F6E">
        <w:rPr>
          <w:rFonts w:ascii="Arial" w:eastAsia="Arial" w:hAnsi="Arial" w:cs="Arial"/>
          <w:sz w:val="20"/>
          <w:szCs w:val="20"/>
          <w:lang w:val="en-US"/>
        </w:rPr>
        <w:t xml:space="preserve"> and </w:t>
      </w:r>
      <w:proofErr w:type="spellStart"/>
      <w:r w:rsidR="00E2512B" w:rsidRPr="00160F6E">
        <w:rPr>
          <w:rFonts w:ascii="Arial" w:eastAsia="Arial" w:hAnsi="Arial" w:cs="Arial"/>
          <w:sz w:val="20"/>
          <w:szCs w:val="20"/>
          <w:lang w:val="en-US"/>
        </w:rPr>
        <w:t>Brownell</w:t>
      </w:r>
      <w:proofErr w:type="spellEnd"/>
      <w:r w:rsidR="00E2512B" w:rsidRPr="00160F6E">
        <w:rPr>
          <w:rFonts w:ascii="Arial" w:eastAsia="Arial" w:hAnsi="Arial" w:cs="Arial"/>
          <w:sz w:val="20"/>
          <w:szCs w:val="20"/>
          <w:lang w:val="en-US"/>
        </w:rPr>
        <w:t xml:space="preserve"> 2014).</w:t>
      </w:r>
    </w:p>
    <w:p w14:paraId="02A8070F" w14:textId="77777777" w:rsidR="00914231" w:rsidRDefault="00914231" w:rsidP="00FD7481">
      <w:pPr>
        <w:pStyle w:val="Body"/>
        <w:rPr>
          <w:rFonts w:ascii="Arial" w:hAnsi="Arial"/>
          <w:b/>
          <w:bCs/>
          <w:i/>
          <w:iCs/>
          <w:sz w:val="20"/>
          <w:szCs w:val="20"/>
          <w:lang w:val="en-US"/>
        </w:rPr>
      </w:pPr>
    </w:p>
    <w:p w14:paraId="03236CC5" w14:textId="58468A41" w:rsidR="00914231" w:rsidRDefault="00914231" w:rsidP="00FD7481">
      <w:pPr>
        <w:pStyle w:val="Body"/>
        <w:rPr>
          <w:rFonts w:ascii="Arial" w:eastAsia="Arial" w:hAnsi="Arial" w:cs="Arial"/>
          <w:sz w:val="20"/>
          <w:szCs w:val="20"/>
          <w:lang w:val="en-US"/>
        </w:rPr>
      </w:pPr>
      <w:r>
        <w:rPr>
          <w:rFonts w:ascii="Arial" w:hAnsi="Arial"/>
          <w:b/>
          <w:bCs/>
          <w:i/>
          <w:iCs/>
          <w:sz w:val="20"/>
          <w:szCs w:val="20"/>
          <w:lang w:val="en-US"/>
        </w:rPr>
        <w:t>Early-Career Research Engagement</w:t>
      </w:r>
      <w:r w:rsidR="00FD7481">
        <w:rPr>
          <w:rFonts w:ascii="Arial" w:hAnsi="Arial"/>
          <w:b/>
          <w:bCs/>
          <w:i/>
          <w:iCs/>
          <w:sz w:val="20"/>
          <w:szCs w:val="20"/>
          <w:lang w:val="en-US"/>
        </w:rPr>
        <w:t>.</w:t>
      </w:r>
      <w:r>
        <w:rPr>
          <w:rFonts w:ascii="Arial" w:hAnsi="Arial"/>
          <w:sz w:val="20"/>
          <w:szCs w:val="20"/>
          <w:lang w:val="en-US"/>
        </w:rPr>
        <w:t xml:space="preserve"> </w:t>
      </w:r>
      <w:r w:rsidR="00EB102F">
        <w:rPr>
          <w:rFonts w:ascii="Arial" w:hAnsi="Arial"/>
          <w:sz w:val="20"/>
          <w:szCs w:val="20"/>
          <w:lang w:val="en-US"/>
        </w:rPr>
        <w:t>In addition to providing research training and exposure to UG experience, this award will support 3 GR positions (1 at BU, 1 at UCM</w:t>
      </w:r>
      <w:r w:rsidR="00AA70C4">
        <w:rPr>
          <w:rFonts w:ascii="Arial" w:hAnsi="Arial"/>
          <w:sz w:val="20"/>
          <w:szCs w:val="20"/>
          <w:lang w:val="en-US"/>
        </w:rPr>
        <w:t>, 1 at UW-M</w:t>
      </w:r>
      <w:r w:rsidR="00EB102F">
        <w:rPr>
          <w:rFonts w:ascii="Arial" w:hAnsi="Arial"/>
          <w:sz w:val="20"/>
          <w:szCs w:val="20"/>
          <w:lang w:val="en-US"/>
        </w:rPr>
        <w:t xml:space="preserve">) and one postdoctoral scientist at UNM, who in addition to acquiring the skills described above will help manage a large field- and lab-intensive project, and mentor the UG and GR students. </w:t>
      </w:r>
      <w:r w:rsidR="00EB102F">
        <w:rPr>
          <w:rFonts w:ascii="Arial" w:eastAsia="Arial" w:hAnsi="Arial" w:cs="Arial"/>
          <w:sz w:val="20"/>
          <w:szCs w:val="20"/>
          <w:lang w:val="en-US"/>
        </w:rPr>
        <w:t xml:space="preserve">At </w:t>
      </w:r>
      <w:r w:rsidR="00EB102F">
        <w:rPr>
          <w:rFonts w:ascii="Arial" w:eastAsia="Arial" w:hAnsi="Arial" w:cs="Arial"/>
          <w:b/>
          <w:bCs/>
          <w:sz w:val="20"/>
          <w:szCs w:val="20"/>
          <w:lang w:val="en-US"/>
        </w:rPr>
        <w:t>BU,</w:t>
      </w:r>
      <w:r w:rsidR="00EB102F">
        <w:rPr>
          <w:rFonts w:ascii="Arial" w:eastAsia="Arial" w:hAnsi="Arial" w:cs="Arial"/>
          <w:sz w:val="20"/>
          <w:szCs w:val="20"/>
          <w:lang w:val="en-US"/>
        </w:rPr>
        <w:t xml:space="preserve"> the GR student will</w:t>
      </w:r>
      <w:r w:rsidR="00EB102F" w:rsidRPr="00BF7476">
        <w:rPr>
          <w:rFonts w:ascii="Arial" w:eastAsia="Arial" w:hAnsi="Arial" w:cs="Arial"/>
          <w:sz w:val="20"/>
          <w:szCs w:val="20"/>
          <w:lang w:val="en-US"/>
        </w:rPr>
        <w:t xml:space="preserve"> enroll in the </w:t>
      </w:r>
      <w:r w:rsidR="00EB102F" w:rsidRPr="008D3110">
        <w:rPr>
          <w:rFonts w:ascii="Arial" w:eastAsia="Arial" w:hAnsi="Arial" w:cs="Arial"/>
          <w:sz w:val="20"/>
          <w:szCs w:val="20"/>
          <w:lang w:val="en-US"/>
        </w:rPr>
        <w:t>CURE</w:t>
      </w:r>
      <w:r w:rsidR="00EB102F">
        <w:rPr>
          <w:rFonts w:ascii="Arial" w:eastAsia="Arial" w:hAnsi="Arial" w:cs="Arial"/>
          <w:sz w:val="20"/>
          <w:szCs w:val="20"/>
          <w:lang w:val="en-US"/>
        </w:rPr>
        <w:t xml:space="preserve"> </w:t>
      </w:r>
      <w:r w:rsidR="00EB102F" w:rsidRPr="00BF7476">
        <w:rPr>
          <w:rFonts w:ascii="Arial" w:eastAsia="Arial" w:hAnsi="Arial" w:cs="Arial"/>
          <w:sz w:val="20"/>
          <w:szCs w:val="20"/>
          <w:lang w:val="en-US"/>
        </w:rPr>
        <w:t xml:space="preserve">course (Fall 2022) and later serve as Teaching Assistant (Fall 2024). </w:t>
      </w:r>
      <w:r w:rsidR="00EB102F">
        <w:rPr>
          <w:rFonts w:ascii="Arial" w:eastAsia="Arial" w:hAnsi="Arial" w:cs="Arial"/>
          <w:sz w:val="20"/>
          <w:szCs w:val="20"/>
          <w:lang w:val="en-US"/>
        </w:rPr>
        <w:t>This GR student</w:t>
      </w:r>
      <w:r w:rsidR="00EB102F" w:rsidRPr="00BF7476">
        <w:rPr>
          <w:rFonts w:ascii="Arial" w:eastAsia="Arial" w:hAnsi="Arial" w:cs="Arial"/>
          <w:sz w:val="20"/>
          <w:szCs w:val="20"/>
          <w:lang w:val="en-US"/>
        </w:rPr>
        <w:t xml:space="preserve"> will lead the publication of a paper on diet-microbiome linkages as proposed above, in collaboration with students from the</w:t>
      </w:r>
      <w:r w:rsidR="00EB102F">
        <w:rPr>
          <w:rFonts w:ascii="Arial" w:eastAsia="Arial" w:hAnsi="Arial" w:cs="Arial"/>
          <w:sz w:val="20"/>
          <w:szCs w:val="20"/>
          <w:lang w:val="en-US"/>
        </w:rPr>
        <w:t xml:space="preserve"> CURE</w:t>
      </w:r>
      <w:r w:rsidR="00EB102F" w:rsidRPr="00BF7476">
        <w:rPr>
          <w:rFonts w:ascii="Arial" w:eastAsia="Arial" w:hAnsi="Arial" w:cs="Arial"/>
          <w:sz w:val="20"/>
          <w:szCs w:val="20"/>
          <w:lang w:val="en-US"/>
        </w:rPr>
        <w:t xml:space="preserve"> course. This plan to mentor students and aspiring educators to</w:t>
      </w:r>
      <w:r w:rsidR="00EB102F">
        <w:rPr>
          <w:rFonts w:ascii="Arial" w:eastAsia="Arial" w:hAnsi="Arial" w:cs="Arial"/>
          <w:sz w:val="20"/>
          <w:szCs w:val="20"/>
          <w:lang w:val="en-US"/>
        </w:rPr>
        <w:t xml:space="preserve"> </w:t>
      </w:r>
      <w:r w:rsidR="00EB102F" w:rsidRPr="00BF7476">
        <w:rPr>
          <w:rFonts w:ascii="Arial" w:eastAsia="Arial" w:hAnsi="Arial" w:cs="Arial"/>
          <w:sz w:val="20"/>
          <w:szCs w:val="20"/>
          <w:lang w:val="en-US"/>
        </w:rPr>
        <w:t>collaborate on publishing course-based research builds on</w:t>
      </w:r>
      <w:r w:rsidR="00EB102F">
        <w:rPr>
          <w:rFonts w:ascii="Arial" w:eastAsia="Arial" w:hAnsi="Arial" w:cs="Arial"/>
          <w:sz w:val="20"/>
          <w:szCs w:val="20"/>
          <w:lang w:val="en-US"/>
        </w:rPr>
        <w:t xml:space="preserve"> PI</w:t>
      </w:r>
      <w:r w:rsidR="00EB102F" w:rsidRPr="00BF7476">
        <w:rPr>
          <w:rFonts w:ascii="Arial" w:eastAsia="Arial" w:hAnsi="Arial" w:cs="Arial"/>
          <w:sz w:val="20"/>
          <w:szCs w:val="20"/>
          <w:lang w:val="en-US"/>
        </w:rPr>
        <w:t xml:space="preserve"> Kartzinel</w:t>
      </w:r>
      <w:r w:rsidR="00EB102F">
        <w:rPr>
          <w:rFonts w:ascii="Arial" w:eastAsia="Arial" w:hAnsi="Arial" w:cs="Arial"/>
          <w:sz w:val="20"/>
          <w:szCs w:val="20"/>
          <w:lang w:val="en-US"/>
        </w:rPr>
        <w:t>’s</w:t>
      </w:r>
      <w:r w:rsidR="00EB102F" w:rsidRPr="00BF7476">
        <w:rPr>
          <w:rFonts w:ascii="Arial" w:eastAsia="Arial" w:hAnsi="Arial" w:cs="Arial"/>
          <w:sz w:val="20"/>
          <w:szCs w:val="20"/>
          <w:lang w:val="en-US"/>
        </w:rPr>
        <w:t xml:space="preserve"> track-record of publishing prior course-based research (Kartzinel et al. 2012, Kartzinel et al. 2015b). Kartzinel has demonstrated potential for success in sustaining this CURE program, since </w:t>
      </w:r>
      <w:r w:rsidR="00EB102F">
        <w:rPr>
          <w:rFonts w:ascii="Arial" w:eastAsia="Arial" w:hAnsi="Arial" w:cs="Arial"/>
          <w:sz w:val="20"/>
          <w:szCs w:val="20"/>
          <w:lang w:val="en-US"/>
        </w:rPr>
        <w:t>95-100%</w:t>
      </w:r>
      <w:r w:rsidR="00EB102F" w:rsidRPr="00BF7476">
        <w:rPr>
          <w:rFonts w:ascii="Arial" w:eastAsia="Arial" w:hAnsi="Arial" w:cs="Arial"/>
          <w:sz w:val="20"/>
          <w:szCs w:val="20"/>
          <w:lang w:val="en-US"/>
        </w:rPr>
        <w:t xml:space="preserve"> </w:t>
      </w:r>
      <w:r w:rsidR="00EB102F">
        <w:rPr>
          <w:rFonts w:ascii="Arial" w:eastAsia="Arial" w:hAnsi="Arial" w:cs="Arial"/>
          <w:sz w:val="20"/>
          <w:szCs w:val="20"/>
          <w:lang w:val="en-US"/>
        </w:rPr>
        <w:t xml:space="preserve">of prior students in this </w:t>
      </w:r>
      <w:r w:rsidR="00EB102F" w:rsidRPr="00BF7476">
        <w:rPr>
          <w:rFonts w:ascii="Arial" w:eastAsia="Arial" w:hAnsi="Arial" w:cs="Arial"/>
          <w:sz w:val="20"/>
          <w:szCs w:val="20"/>
          <w:lang w:val="en-US"/>
        </w:rPr>
        <w:t xml:space="preserve">program rated their experience ‘effective’ or ‘very effective.’ </w:t>
      </w:r>
      <w:r w:rsidR="00EB102F">
        <w:rPr>
          <w:rFonts w:ascii="Arial" w:eastAsia="Arial" w:hAnsi="Arial" w:cs="Arial"/>
          <w:sz w:val="20"/>
          <w:szCs w:val="20"/>
          <w:lang w:val="en-US"/>
        </w:rPr>
        <w:t>At</w:t>
      </w:r>
      <w:r w:rsidR="00EB102F" w:rsidRPr="00596BDE">
        <w:rPr>
          <w:rFonts w:ascii="Arial" w:eastAsia="Arial" w:hAnsi="Arial" w:cs="Arial"/>
          <w:b/>
          <w:bCs/>
          <w:sz w:val="20"/>
          <w:szCs w:val="20"/>
          <w:lang w:val="en-US"/>
        </w:rPr>
        <w:t xml:space="preserve"> UC</w:t>
      </w:r>
      <w:r w:rsidR="00EB102F">
        <w:rPr>
          <w:rFonts w:ascii="Arial" w:eastAsia="Arial" w:hAnsi="Arial" w:cs="Arial"/>
          <w:b/>
          <w:bCs/>
          <w:sz w:val="20"/>
          <w:szCs w:val="20"/>
          <w:lang w:val="en-US"/>
        </w:rPr>
        <w:t xml:space="preserve">M, </w:t>
      </w:r>
      <w:r w:rsidR="00EB102F">
        <w:rPr>
          <w:rFonts w:ascii="Arial" w:eastAsia="Arial" w:hAnsi="Arial" w:cs="Arial"/>
          <w:sz w:val="20"/>
          <w:szCs w:val="20"/>
          <w:lang w:val="en-US"/>
        </w:rPr>
        <w:t xml:space="preserve">this award will support one GR researcher for 3 years, whose thesis will center on the development and investigation of both consumer foraging models as well as diffusion mapping techniques used to compare high-dimensional foraging strategies. The UCM GR student will lead the development and serve as first author on 2-3 manuscripts focused on applying consumer-resource models to small mammal communities and the utility of diffusion mapping to investigate behavioral niches, and present results at professional meetings during </w:t>
      </w:r>
      <w:del w:id="11" w:author="Justin Yeakel" w:date="2021-10-06T09:26:00Z">
        <w:r w:rsidR="00EB102F" w:rsidDel="00551777">
          <w:rPr>
            <w:rFonts w:ascii="Arial" w:eastAsia="Arial" w:hAnsi="Arial" w:cs="Arial"/>
            <w:sz w:val="20"/>
            <w:szCs w:val="20"/>
            <w:lang w:val="en-US"/>
          </w:rPr>
          <w:delText>[</w:delText>
        </w:r>
      </w:del>
      <w:r w:rsidR="00EB102F">
        <w:rPr>
          <w:rFonts w:ascii="Arial" w:eastAsia="Arial" w:hAnsi="Arial" w:cs="Arial"/>
          <w:sz w:val="20"/>
          <w:szCs w:val="20"/>
          <w:lang w:val="en-US"/>
        </w:rPr>
        <w:t>Years 2 and 3</w:t>
      </w:r>
      <w:del w:id="12" w:author="Justin Yeakel" w:date="2021-10-06T09:26:00Z">
        <w:r w:rsidR="00EB102F" w:rsidDel="00551777">
          <w:rPr>
            <w:rFonts w:ascii="Arial" w:eastAsia="Arial" w:hAnsi="Arial" w:cs="Arial"/>
            <w:sz w:val="20"/>
            <w:szCs w:val="20"/>
            <w:lang w:val="en-US"/>
          </w:rPr>
          <w:delText>]</w:delText>
        </w:r>
      </w:del>
      <w:r w:rsidR="00EB102F">
        <w:rPr>
          <w:rFonts w:ascii="Arial" w:eastAsia="Arial" w:hAnsi="Arial" w:cs="Arial"/>
          <w:sz w:val="20"/>
          <w:szCs w:val="20"/>
          <w:lang w:val="en-US"/>
        </w:rPr>
        <w:t xml:space="preserve">. The UCM GR will also gain teaching/mentoring experience by participating in </w:t>
      </w:r>
      <w:commentRangeStart w:id="13"/>
      <w:r w:rsidR="00EB102F">
        <w:rPr>
          <w:rFonts w:ascii="Arial" w:eastAsia="Arial" w:hAnsi="Arial" w:cs="Arial"/>
          <w:sz w:val="20"/>
          <w:szCs w:val="20"/>
          <w:lang w:val="en-US"/>
        </w:rPr>
        <w:t xml:space="preserve">annual </w:t>
      </w:r>
      <w:r w:rsidR="00E74D25">
        <w:rPr>
          <w:rFonts w:ascii="Arial" w:eastAsia="Arial" w:hAnsi="Arial" w:cs="Arial"/>
          <w:sz w:val="20"/>
          <w:szCs w:val="20"/>
          <w:lang w:val="en-US"/>
        </w:rPr>
        <w:t>project meetings</w:t>
      </w:r>
      <w:commentRangeEnd w:id="13"/>
      <w:r w:rsidR="00F259DB">
        <w:rPr>
          <w:rStyle w:val="CommentReference"/>
          <w:rFonts w:ascii="Times New Roman" w:hAnsi="Times New Roman" w:cs="Times New Roman"/>
          <w:color w:val="auto"/>
          <w:lang w:val="en-US"/>
          <w14:textOutline w14:w="0" w14:cap="rnd" w14:cmpd="sng" w14:algn="ctr">
            <w14:noFill/>
            <w14:prstDash w14:val="solid"/>
            <w14:bevel/>
          </w14:textOutline>
        </w:rPr>
        <w:commentReference w:id="13"/>
      </w:r>
      <w:r w:rsidR="00E74D25">
        <w:rPr>
          <w:rFonts w:ascii="Arial" w:eastAsia="Arial" w:hAnsi="Arial" w:cs="Arial"/>
          <w:sz w:val="20"/>
          <w:szCs w:val="20"/>
          <w:lang w:val="en-US"/>
        </w:rPr>
        <w:t xml:space="preserve">. The proposed work will also support two early career researchers at </w:t>
      </w:r>
      <w:r w:rsidR="00E74D25" w:rsidRPr="00E43205">
        <w:rPr>
          <w:rFonts w:ascii="Arial" w:eastAsia="Arial" w:hAnsi="Arial" w:cs="Arial"/>
          <w:b/>
          <w:bCs/>
          <w:sz w:val="20"/>
          <w:szCs w:val="20"/>
          <w:lang w:val="en-US"/>
        </w:rPr>
        <w:t>UW</w:t>
      </w:r>
      <w:r w:rsidR="00E74D25">
        <w:rPr>
          <w:rFonts w:ascii="Arial" w:eastAsia="Arial" w:hAnsi="Arial" w:cs="Arial"/>
          <w:b/>
          <w:bCs/>
          <w:sz w:val="20"/>
          <w:szCs w:val="20"/>
          <w:lang w:val="en-US"/>
        </w:rPr>
        <w:t>-M</w:t>
      </w:r>
      <w:r w:rsidR="00E74D25">
        <w:rPr>
          <w:rFonts w:ascii="Arial" w:eastAsia="Arial" w:hAnsi="Arial" w:cs="Arial"/>
          <w:sz w:val="20"/>
          <w:szCs w:val="20"/>
          <w:lang w:val="en-US"/>
        </w:rPr>
        <w:t xml:space="preserve"> (GR, PI), both of whom will participate as instructors and mentors in the annual field course. The UW GR will design a thesis and lead 1-2 manuscripts centered on seasonal- and interannual variation of forage phytochemistry in a semi-arid ecosystem and, with mentorship from Dr. Oliveira (see Senior Personnel), will develop chemical networks that will be integrated into consumer foraging models.</w:t>
      </w:r>
    </w:p>
    <w:p w14:paraId="27485727" w14:textId="77777777" w:rsidR="00FD7CD7" w:rsidRDefault="00FD7CD7" w:rsidP="00FD7481">
      <w:pPr>
        <w:pStyle w:val="BodyA"/>
        <w:rPr>
          <w:rFonts w:ascii="Arial" w:hAnsi="Arial"/>
          <w:b/>
          <w:bCs/>
          <w:i/>
          <w:iCs/>
          <w:sz w:val="20"/>
          <w:szCs w:val="20"/>
          <w:lang w:val="en-US"/>
        </w:rPr>
      </w:pPr>
    </w:p>
    <w:p w14:paraId="547D7EF3" w14:textId="047177A6" w:rsidR="008C0202" w:rsidRDefault="00F53793" w:rsidP="00E74D25">
      <w:pPr>
        <w:pStyle w:val="BodyA"/>
        <w:rPr>
          <w:rFonts w:ascii="Arial" w:hAnsi="Arial"/>
          <w:sz w:val="20"/>
          <w:szCs w:val="20"/>
          <w:lang w:val="en"/>
        </w:rPr>
      </w:pPr>
      <w:r>
        <w:rPr>
          <w:rFonts w:ascii="Arial" w:hAnsi="Arial"/>
          <w:b/>
          <w:bCs/>
          <w:i/>
          <w:iCs/>
          <w:sz w:val="20"/>
          <w:szCs w:val="20"/>
          <w:lang w:val="en-US"/>
        </w:rPr>
        <w:t xml:space="preserve">Sevilleta </w:t>
      </w:r>
      <w:r w:rsidRPr="00596BDE">
        <w:rPr>
          <w:rFonts w:ascii="Arial" w:hAnsi="Arial"/>
          <w:b/>
          <w:bCs/>
          <w:i/>
          <w:iCs/>
          <w:sz w:val="20"/>
          <w:szCs w:val="20"/>
          <w:lang w:val="en-US"/>
        </w:rPr>
        <w:t>Field</w:t>
      </w:r>
      <w:r>
        <w:rPr>
          <w:rFonts w:ascii="Arial" w:hAnsi="Arial"/>
          <w:b/>
          <w:bCs/>
          <w:i/>
          <w:iCs/>
          <w:sz w:val="20"/>
          <w:szCs w:val="20"/>
          <w:lang w:val="en-US"/>
        </w:rPr>
        <w:t xml:space="preserve"> </w:t>
      </w:r>
      <w:r w:rsidRPr="00596BDE">
        <w:rPr>
          <w:rFonts w:ascii="Arial" w:hAnsi="Arial"/>
          <w:b/>
          <w:bCs/>
          <w:i/>
          <w:iCs/>
          <w:sz w:val="20"/>
          <w:szCs w:val="20"/>
          <w:lang w:val="en-US"/>
        </w:rPr>
        <w:t>Course</w:t>
      </w:r>
      <w:r>
        <w:rPr>
          <w:rFonts w:ascii="Arial" w:hAnsi="Arial"/>
          <w:b/>
          <w:bCs/>
          <w:i/>
          <w:iCs/>
          <w:sz w:val="20"/>
          <w:szCs w:val="20"/>
          <w:lang w:val="en-US"/>
        </w:rPr>
        <w:t xml:space="preserve">. </w:t>
      </w:r>
      <w:r w:rsidR="00E74D25">
        <w:rPr>
          <w:rFonts w:ascii="Arial" w:hAnsi="Arial"/>
          <w:sz w:val="20"/>
          <w:szCs w:val="20"/>
          <w:lang w:val="en-US"/>
        </w:rPr>
        <w:t xml:space="preserve">The PIs will teach a new 6-day intensive field course in May of the second and third year of the project, which will expose UG students to cutting-edge field and lab-based research. This course will be offered to biology majors at UNM and incoming Sevilleta Research Experiences for Undergraduates (REU) students; we expect that it will attract ~10–20 students per year. The course will be organized into two segments. The first three mornings will be spent at our field sites at the Sevilleta, where students will learn to identify plants and consumers (small mammals, grasshoppers, ants), collect plant and consumer tissues for stable isotope analysis, </w:t>
      </w:r>
      <w:proofErr w:type="spellStart"/>
      <w:r w:rsidR="00E74D25">
        <w:rPr>
          <w:rFonts w:ascii="Arial" w:hAnsi="Arial"/>
          <w:sz w:val="20"/>
          <w:szCs w:val="20"/>
          <w:lang w:val="en-US"/>
        </w:rPr>
        <w:t>phyochemistry</w:t>
      </w:r>
      <w:proofErr w:type="spellEnd"/>
      <w:r w:rsidR="00E74D25">
        <w:rPr>
          <w:rFonts w:ascii="Arial" w:hAnsi="Arial"/>
          <w:sz w:val="20"/>
          <w:szCs w:val="20"/>
          <w:lang w:val="en-US"/>
        </w:rPr>
        <w:t xml:space="preserve">, and </w:t>
      </w:r>
      <w:proofErr w:type="spellStart"/>
      <w:r w:rsidR="00E74D25">
        <w:rPr>
          <w:rFonts w:ascii="Arial" w:hAnsi="Arial"/>
          <w:sz w:val="20"/>
          <w:szCs w:val="20"/>
          <w:lang w:val="en-US"/>
        </w:rPr>
        <w:t>metabarcoding</w:t>
      </w:r>
      <w:proofErr w:type="spellEnd"/>
      <w:r w:rsidR="00E74D25">
        <w:rPr>
          <w:rFonts w:ascii="Arial" w:hAnsi="Arial"/>
          <w:sz w:val="20"/>
          <w:szCs w:val="20"/>
          <w:lang w:val="en-US"/>
        </w:rPr>
        <w:t>, operate the QMR, and quantify aboveground net primary production. After lunch, students will attend one lecture given by the PIs or their graduate students at the UNM Sevilleta Field Station, and then spend 2–3 hours in the field station learning how to process plant and animal tissue samples for DNA metabarcoding and stable isotope analysis and analytical chemistry. For the final three days, the course will move to the UNM Center for Stable Isotopes (CSI), an interdisciplinary facility dedicated to enhancing research and training in the application of stable isotope analysis in the biological, geological, anthropological, and medical sciences (</w:t>
      </w:r>
      <w:hyperlink r:id="rId27" w:history="1">
        <w:r w:rsidR="00E74D25" w:rsidRPr="005277D6">
          <w:rPr>
            <w:rStyle w:val="Hyperlink"/>
            <w:rFonts w:ascii="Arial" w:hAnsi="Arial"/>
            <w:sz w:val="20"/>
            <w:szCs w:val="20"/>
            <w:lang w:val="en-US"/>
          </w:rPr>
          <w:t>http://csi.unm.edu</w:t>
        </w:r>
      </w:hyperlink>
      <w:r w:rsidR="00E74D25">
        <w:rPr>
          <w:rFonts w:ascii="Arial" w:hAnsi="Arial"/>
          <w:sz w:val="20"/>
          <w:szCs w:val="20"/>
          <w:lang w:val="en-US"/>
        </w:rPr>
        <w:t xml:space="preserve">) that was co-founded by PI Newsome with support from UNM and NSF (DBI-1429042). Access to CSI will provide students with hands-on training on how to operate/maintain isotope ratio mass spectrometers and produce isotope data for the samples they collect during the field portion of the course. Students will also learn how to analyze and interpret data using mixing models and statistical metrics (e.g., RINI), and be introduced to data management and archiving via IsoBank (isobank.org), another NSF-funded initiative co-led by PI </w:t>
      </w:r>
      <w:r w:rsidR="00E74D25" w:rsidRPr="000A0FEB">
        <w:rPr>
          <w:rFonts w:ascii="Arial" w:hAnsi="Arial"/>
          <w:sz w:val="20"/>
          <w:szCs w:val="20"/>
          <w:lang w:val="en-US"/>
        </w:rPr>
        <w:t>Newsome (ABI-1759937) to</w:t>
      </w:r>
      <w:r w:rsidR="00E74D25">
        <w:rPr>
          <w:rFonts w:ascii="Arial" w:hAnsi="Arial"/>
          <w:sz w:val="20"/>
          <w:szCs w:val="20"/>
          <w:lang w:val="en-US"/>
        </w:rPr>
        <w:t xml:space="preserve"> create an open access online repository of stable isotope data. Lastly, CSI provides grants for UG and GR projects to cover analytical costs, thus encouraging local students to take on field and laboratory projects that may result in peer-reviewed publications or presentations.</w:t>
      </w:r>
      <w:r w:rsidR="00E74D25" w:rsidRPr="00D96FE2">
        <w:rPr>
          <w:rFonts w:eastAsia="Times New Roman" w:cs="Times New Roman"/>
          <w:color w:val="000000" w:themeColor="text1"/>
          <w:sz w:val="22"/>
          <w:szCs w:val="22"/>
          <w:bdr w:val="none" w:sz="0" w:space="0" w:color="auto"/>
          <w:lang w:val="en"/>
        </w:rPr>
        <w:t xml:space="preserve"> </w:t>
      </w:r>
      <w:r w:rsidR="00E74D25" w:rsidRPr="00D96FE2">
        <w:rPr>
          <w:rFonts w:ascii="Arial" w:hAnsi="Arial"/>
          <w:sz w:val="20"/>
          <w:szCs w:val="20"/>
          <w:lang w:val="en"/>
        </w:rPr>
        <w:t>The effectiveness of the</w:t>
      </w:r>
      <w:r w:rsidR="00E74D25">
        <w:rPr>
          <w:rFonts w:ascii="Arial" w:hAnsi="Arial"/>
          <w:sz w:val="20"/>
          <w:szCs w:val="20"/>
          <w:lang w:val="en"/>
        </w:rPr>
        <w:t xml:space="preserve"> field course</w:t>
      </w:r>
      <w:r w:rsidR="00E74D25" w:rsidRPr="00D96FE2">
        <w:rPr>
          <w:rFonts w:ascii="Arial" w:hAnsi="Arial"/>
          <w:sz w:val="20"/>
          <w:szCs w:val="20"/>
          <w:lang w:val="en"/>
        </w:rPr>
        <w:t xml:space="preserve"> will be assessed through a series of surveys gauging student interest and perceptions before attending the course, the effectiveness </w:t>
      </w:r>
      <w:r w:rsidR="00E74D25" w:rsidRPr="00D96FE2">
        <w:rPr>
          <w:rFonts w:ascii="Arial" w:hAnsi="Arial"/>
          <w:sz w:val="20"/>
          <w:szCs w:val="20"/>
          <w:lang w:val="en"/>
        </w:rPr>
        <w:lastRenderedPageBreak/>
        <w:t>of the modules and perceived usefulness of the learned techniques immediately following the course, and how the content of the course has affected the students’ “science identities” one year later.</w:t>
      </w:r>
    </w:p>
    <w:p w14:paraId="1007CD5C" w14:textId="77777777" w:rsidR="00521252" w:rsidRPr="00FD7481" w:rsidRDefault="00521252" w:rsidP="00E74D25">
      <w:pPr>
        <w:pStyle w:val="BodyA"/>
        <w:rPr>
          <w:rFonts w:ascii="Arial" w:hAnsi="Arial"/>
          <w:b/>
          <w:bCs/>
          <w:sz w:val="20"/>
          <w:szCs w:val="20"/>
          <w:lang w:val="en-US"/>
        </w:rPr>
      </w:pPr>
    </w:p>
    <w:p w14:paraId="39809D80" w14:textId="4A3DE58E" w:rsidR="00E47925" w:rsidRPr="00FD7481" w:rsidRDefault="00621B11" w:rsidP="00FD7481">
      <w:pPr>
        <w:pStyle w:val="Body"/>
        <w:rPr>
          <w:rFonts w:ascii="Arial" w:eastAsia="Arial" w:hAnsi="Arial" w:cs="Arial"/>
          <w:b/>
          <w:bCs/>
          <w:sz w:val="20"/>
          <w:szCs w:val="20"/>
        </w:rPr>
      </w:pPr>
      <w:r w:rsidRPr="00FD7481">
        <w:rPr>
          <w:rFonts w:ascii="Arial" w:hAnsi="Arial"/>
          <w:b/>
          <w:bCs/>
          <w:sz w:val="20"/>
          <w:szCs w:val="20"/>
          <w:lang w:val="en-US"/>
        </w:rPr>
        <w:t>Results of Prior NSF Support</w:t>
      </w:r>
    </w:p>
    <w:p w14:paraId="15CFB0D0" w14:textId="77777777" w:rsidR="00EB102F" w:rsidRPr="0004451D" w:rsidRDefault="00EB102F" w:rsidP="00EB102F">
      <w:pPr>
        <w:pStyle w:val="Body"/>
        <w:tabs>
          <w:tab w:val="left" w:pos="432"/>
        </w:tabs>
        <w:rPr>
          <w:rFonts w:ascii="Arial" w:hAnsi="Arial"/>
          <w:sz w:val="20"/>
          <w:szCs w:val="20"/>
          <w:lang w:val="en-US"/>
        </w:rPr>
      </w:pPr>
      <w:r>
        <w:rPr>
          <w:rFonts w:ascii="Arial" w:hAnsi="Arial"/>
          <w:b/>
          <w:bCs/>
          <w:sz w:val="20"/>
          <w:szCs w:val="20"/>
        </w:rPr>
        <w:t>Kartzinel</w:t>
      </w:r>
      <w:r>
        <w:rPr>
          <w:rFonts w:ascii="Arial" w:hAnsi="Arial"/>
          <w:sz w:val="20"/>
          <w:szCs w:val="20"/>
        </w:rPr>
        <w:t xml:space="preserve">. DEB–1930820 (2020–2021; Co-PI J.R. Goheen). </w:t>
      </w:r>
      <w:r>
        <w:rPr>
          <w:rFonts w:ascii="Arial" w:hAnsi="Arial"/>
          <w:i/>
          <w:iCs/>
          <w:sz w:val="20"/>
          <w:szCs w:val="20"/>
          <w:lang w:val="en-US"/>
        </w:rPr>
        <w:t>Collaborative Research: Testing predictions of the core-satellite and resource-breadth hypotheses in small mammal communities: field tests of a macroecological pattern</w:t>
      </w:r>
      <w:r>
        <w:rPr>
          <w:rFonts w:ascii="Arial" w:hAnsi="Arial"/>
          <w:sz w:val="20"/>
          <w:szCs w:val="20"/>
          <w:lang w:val="en-US"/>
        </w:rPr>
        <w:t xml:space="preserve"> ($150,000). Kartzinel’s first NSF award focuses on foraging by rodents in Kenya. </w:t>
      </w:r>
      <w:r w:rsidRPr="00C75854">
        <w:rPr>
          <w:rFonts w:ascii="Arial" w:hAnsi="Arial"/>
          <w:b/>
          <w:bCs/>
          <w:i/>
          <w:iCs/>
          <w:sz w:val="20"/>
          <w:szCs w:val="20"/>
          <w:lang w:val="en-US"/>
        </w:rPr>
        <w:t>Intellectual Merit</w:t>
      </w:r>
      <w:r>
        <w:rPr>
          <w:rFonts w:ascii="Arial" w:hAnsi="Arial"/>
          <w:sz w:val="20"/>
          <w:szCs w:val="20"/>
          <w:lang w:val="en-US"/>
        </w:rPr>
        <w:t xml:space="preserve">: After 1.5 years under Covid-19, we have made significant progress on all objectives including diet metabarcoding, demographic analyses, and new field experiments. </w:t>
      </w:r>
      <w:r w:rsidRPr="00C75854">
        <w:rPr>
          <w:rFonts w:ascii="Arial" w:hAnsi="Arial"/>
          <w:b/>
          <w:bCs/>
          <w:i/>
          <w:iCs/>
          <w:sz w:val="20"/>
          <w:szCs w:val="20"/>
          <w:lang w:val="en-US"/>
        </w:rPr>
        <w:t>Broader Impacts</w:t>
      </w:r>
      <w:r>
        <w:rPr>
          <w:rFonts w:ascii="Arial" w:hAnsi="Arial"/>
          <w:sz w:val="20"/>
          <w:szCs w:val="20"/>
          <w:lang w:val="en-US"/>
        </w:rPr>
        <w:t xml:space="preserve">: Funding has supported research by 3 graduate students in the US and Kenya, including a recipient of both an NSF GRF and PRFB, enhancing representation of historically excluded groups at multiple institutions. </w:t>
      </w:r>
      <w:r w:rsidRPr="00C75854">
        <w:rPr>
          <w:rFonts w:ascii="Arial" w:hAnsi="Arial"/>
          <w:b/>
          <w:bCs/>
          <w:i/>
          <w:iCs/>
          <w:sz w:val="20"/>
          <w:szCs w:val="20"/>
          <w:lang w:val="en-US"/>
        </w:rPr>
        <w:t>Publications</w:t>
      </w:r>
      <w:r>
        <w:rPr>
          <w:rFonts w:ascii="Arial" w:hAnsi="Arial"/>
          <w:sz w:val="20"/>
          <w:szCs w:val="20"/>
          <w:lang w:val="en-US"/>
        </w:rPr>
        <w:t>: This award has contributed to 3 publications, one complete PhD thesis, and four trainee-led papers in review or revision.</w:t>
      </w:r>
    </w:p>
    <w:p w14:paraId="2CD40D75" w14:textId="77777777" w:rsidR="008A62CF" w:rsidRDefault="008A62CF" w:rsidP="00FD7481">
      <w:pPr>
        <w:pStyle w:val="Body"/>
        <w:tabs>
          <w:tab w:val="left" w:pos="432"/>
        </w:tabs>
        <w:rPr>
          <w:rFonts w:ascii="Arial" w:hAnsi="Arial"/>
          <w:b/>
          <w:bCs/>
          <w:sz w:val="20"/>
          <w:szCs w:val="20"/>
          <w:lang w:val="en-US"/>
        </w:rPr>
      </w:pPr>
    </w:p>
    <w:p w14:paraId="52C8FEEF" w14:textId="71213651" w:rsidR="0004451D" w:rsidRPr="0004451D" w:rsidRDefault="0004451D" w:rsidP="00FD7481">
      <w:pPr>
        <w:pStyle w:val="Body"/>
        <w:tabs>
          <w:tab w:val="left" w:pos="432"/>
        </w:tabs>
        <w:rPr>
          <w:rFonts w:ascii="Arial" w:hAnsi="Arial"/>
          <w:sz w:val="20"/>
          <w:szCs w:val="20"/>
          <w:lang w:val="en-US"/>
        </w:rPr>
      </w:pPr>
      <w:r>
        <w:rPr>
          <w:rFonts w:ascii="Arial" w:hAnsi="Arial"/>
          <w:b/>
          <w:bCs/>
          <w:sz w:val="20"/>
          <w:szCs w:val="20"/>
          <w:lang w:val="en-US"/>
        </w:rPr>
        <w:t xml:space="preserve">Manlick. </w:t>
      </w:r>
      <w:r>
        <w:rPr>
          <w:rFonts w:ascii="Arial" w:hAnsi="Arial"/>
          <w:sz w:val="20"/>
          <w:szCs w:val="20"/>
          <w:lang w:val="en-US"/>
        </w:rPr>
        <w:t>DBI</w:t>
      </w:r>
      <w:r>
        <w:rPr>
          <w:rFonts w:ascii="Arial" w:hAnsi="Arial"/>
          <w:sz w:val="20"/>
          <w:szCs w:val="20"/>
        </w:rPr>
        <w:t>–</w:t>
      </w:r>
      <w:r w:rsidRPr="001B4BC3">
        <w:rPr>
          <w:rFonts w:ascii="Arial" w:hAnsi="Arial"/>
          <w:sz w:val="20"/>
          <w:szCs w:val="20"/>
          <w:lang w:val="en-US"/>
        </w:rPr>
        <w:t>2010712</w:t>
      </w:r>
      <w:r>
        <w:rPr>
          <w:rFonts w:ascii="Arial" w:hAnsi="Arial"/>
          <w:sz w:val="20"/>
          <w:szCs w:val="20"/>
          <w:lang w:val="en-US"/>
        </w:rPr>
        <w:t xml:space="preserve"> (2020-202</w:t>
      </w:r>
      <w:r w:rsidR="00031423">
        <w:rPr>
          <w:rFonts w:ascii="Arial" w:hAnsi="Arial"/>
          <w:sz w:val="20"/>
          <w:szCs w:val="20"/>
          <w:lang w:val="en-US"/>
        </w:rPr>
        <w:t>3</w:t>
      </w:r>
      <w:r>
        <w:rPr>
          <w:rFonts w:ascii="Arial" w:hAnsi="Arial"/>
          <w:sz w:val="20"/>
          <w:szCs w:val="20"/>
          <w:lang w:val="en-US"/>
        </w:rPr>
        <w:t xml:space="preserve">) </w:t>
      </w:r>
      <w:r w:rsidRPr="00CD2630">
        <w:rPr>
          <w:rFonts w:ascii="Arial" w:hAnsi="Arial"/>
          <w:i/>
          <w:iCs/>
          <w:sz w:val="20"/>
          <w:szCs w:val="20"/>
          <w:lang w:val="en-US"/>
        </w:rPr>
        <w:t>Postdoctoral Research Fellowship in Biology</w:t>
      </w:r>
      <w:r w:rsidRPr="001B4BC3">
        <w:rPr>
          <w:rFonts w:ascii="Arial" w:hAnsi="Arial"/>
          <w:sz w:val="20"/>
          <w:szCs w:val="20"/>
          <w:lang w:val="en-US"/>
        </w:rPr>
        <w:t xml:space="preserve"> ($138,000)</w:t>
      </w:r>
      <w:r>
        <w:rPr>
          <w:rFonts w:ascii="Arial" w:hAnsi="Arial"/>
          <w:sz w:val="20"/>
          <w:szCs w:val="20"/>
          <w:lang w:val="en-US"/>
        </w:rPr>
        <w:t xml:space="preserve">. </w:t>
      </w:r>
      <w:r>
        <w:rPr>
          <w:rFonts w:ascii="Arial" w:hAnsi="Arial"/>
          <w:b/>
          <w:bCs/>
          <w:i/>
          <w:iCs/>
          <w:sz w:val="20"/>
          <w:szCs w:val="20"/>
          <w:lang w:val="en-US"/>
        </w:rPr>
        <w:t>Intellectual Merit</w:t>
      </w:r>
      <w:r>
        <w:rPr>
          <w:rFonts w:ascii="Arial" w:hAnsi="Arial"/>
          <w:b/>
          <w:bCs/>
          <w:sz w:val="20"/>
          <w:szCs w:val="20"/>
          <w:lang w:val="en-US"/>
        </w:rPr>
        <w:t xml:space="preserve">: </w:t>
      </w:r>
      <w:r>
        <w:rPr>
          <w:rFonts w:ascii="Arial" w:hAnsi="Arial"/>
          <w:sz w:val="20"/>
          <w:szCs w:val="20"/>
          <w:lang w:val="en-US"/>
        </w:rPr>
        <w:t xml:space="preserve">This project uses museum collections and compound-specific stable isotope analyses to quantify the relationship between multi-channel feeding and food chain length in terrestrial ecosystems. Two manuscripts related to this work are in preparation. </w:t>
      </w:r>
      <w:r w:rsidRPr="00CD2630">
        <w:rPr>
          <w:rFonts w:ascii="Arial" w:hAnsi="Arial"/>
          <w:b/>
          <w:bCs/>
          <w:i/>
          <w:iCs/>
          <w:sz w:val="20"/>
          <w:szCs w:val="20"/>
          <w:lang w:val="en-US"/>
        </w:rPr>
        <w:t>Broader Impacts:</w:t>
      </w:r>
      <w:r>
        <w:rPr>
          <w:rFonts w:ascii="Arial" w:hAnsi="Arial"/>
          <w:b/>
          <w:bCs/>
          <w:i/>
          <w:iCs/>
          <w:sz w:val="20"/>
          <w:szCs w:val="20"/>
          <w:lang w:val="en-US"/>
        </w:rPr>
        <w:t xml:space="preserve"> </w:t>
      </w:r>
      <w:r>
        <w:rPr>
          <w:rFonts w:ascii="Arial" w:hAnsi="Arial"/>
          <w:sz w:val="20"/>
          <w:szCs w:val="20"/>
          <w:lang w:val="en-US"/>
        </w:rPr>
        <w:t>T</w:t>
      </w:r>
      <w:r w:rsidR="00031423">
        <w:rPr>
          <w:rFonts w:ascii="Arial" w:hAnsi="Arial"/>
          <w:sz w:val="20"/>
          <w:szCs w:val="20"/>
          <w:lang w:val="en-US"/>
        </w:rPr>
        <w:t>hus far, two</w:t>
      </w:r>
      <w:r>
        <w:rPr>
          <w:rFonts w:ascii="Arial" w:hAnsi="Arial"/>
          <w:sz w:val="20"/>
          <w:szCs w:val="20"/>
          <w:lang w:val="en-US"/>
        </w:rPr>
        <w:t xml:space="preserve"> undergraduates (1 woman, 2 Latinx) and 1 PhD student </w:t>
      </w:r>
      <w:r w:rsidR="00E87B68">
        <w:rPr>
          <w:rFonts w:ascii="Arial" w:hAnsi="Arial"/>
          <w:sz w:val="20"/>
          <w:szCs w:val="20"/>
          <w:lang w:val="en-US"/>
        </w:rPr>
        <w:t xml:space="preserve">have </w:t>
      </w:r>
      <w:r>
        <w:rPr>
          <w:rFonts w:ascii="Arial" w:hAnsi="Arial"/>
          <w:sz w:val="20"/>
          <w:szCs w:val="20"/>
          <w:lang w:val="en-US"/>
        </w:rPr>
        <w:t>received laboratory and curatorial training.</w:t>
      </w:r>
    </w:p>
    <w:p w14:paraId="19B62352" w14:textId="77777777" w:rsidR="0004451D" w:rsidRDefault="0004451D" w:rsidP="00FD7481">
      <w:pPr>
        <w:pStyle w:val="Body"/>
        <w:tabs>
          <w:tab w:val="left" w:pos="432"/>
        </w:tabs>
        <w:rPr>
          <w:rFonts w:ascii="Arial" w:hAnsi="Arial"/>
          <w:b/>
          <w:bCs/>
          <w:sz w:val="20"/>
          <w:szCs w:val="20"/>
          <w:lang w:val="en-US"/>
        </w:rPr>
      </w:pPr>
    </w:p>
    <w:p w14:paraId="16270DAC" w14:textId="556285C8" w:rsidR="00E47925" w:rsidRPr="0025503B" w:rsidRDefault="00621B11" w:rsidP="00FD7481">
      <w:pPr>
        <w:pStyle w:val="Body"/>
        <w:tabs>
          <w:tab w:val="left" w:pos="432"/>
        </w:tabs>
        <w:rPr>
          <w:rFonts w:ascii="Arial" w:hAnsi="Arial"/>
          <w:i/>
          <w:iCs/>
          <w:color w:val="000000" w:themeColor="text1"/>
          <w:sz w:val="20"/>
          <w:szCs w:val="20"/>
          <w:lang w:val="en-US"/>
        </w:rPr>
      </w:pPr>
      <w:r>
        <w:rPr>
          <w:rFonts w:ascii="Arial" w:hAnsi="Arial"/>
          <w:b/>
          <w:bCs/>
          <w:sz w:val="20"/>
          <w:szCs w:val="20"/>
          <w:lang w:val="en-US"/>
        </w:rPr>
        <w:t>Newsome.</w:t>
      </w:r>
      <w:r>
        <w:rPr>
          <w:rFonts w:ascii="Arial" w:hAnsi="Arial"/>
          <w:sz w:val="20"/>
          <w:szCs w:val="20"/>
        </w:rPr>
        <w:t xml:space="preserve"> DEB–1120760 (2011–</w:t>
      </w:r>
      <w:r>
        <w:rPr>
          <w:rFonts w:ascii="Arial" w:hAnsi="Arial"/>
          <w:sz w:val="20"/>
          <w:szCs w:val="20"/>
          <w:lang w:val="nl-NL"/>
        </w:rPr>
        <w:t xml:space="preserve">2016; Co-PI M.L. Fogel). </w:t>
      </w:r>
      <w:r>
        <w:rPr>
          <w:rFonts w:ascii="Arial" w:hAnsi="Arial"/>
          <w:i/>
          <w:iCs/>
          <w:sz w:val="20"/>
          <w:szCs w:val="20"/>
          <w:lang w:val="en-US"/>
        </w:rPr>
        <w:t xml:space="preserve">Collaborative Research: Extending the potential for hydrogen isotope tracers in ecology </w:t>
      </w:r>
      <w:r>
        <w:rPr>
          <w:rFonts w:ascii="Arial" w:hAnsi="Arial"/>
          <w:sz w:val="20"/>
          <w:szCs w:val="20"/>
          <w:lang w:val="en-US"/>
        </w:rPr>
        <w:t>($380,000)</w:t>
      </w:r>
      <w:r>
        <w:rPr>
          <w:rFonts w:ascii="Arial" w:hAnsi="Arial"/>
          <w:i/>
          <w:iCs/>
          <w:sz w:val="20"/>
          <w:szCs w:val="20"/>
        </w:rPr>
        <w:t>.</w:t>
      </w:r>
      <w:r>
        <w:rPr>
          <w:rFonts w:ascii="Arial" w:hAnsi="Arial"/>
          <w:b/>
          <w:bCs/>
          <w:i/>
          <w:iCs/>
          <w:sz w:val="20"/>
          <w:szCs w:val="20"/>
        </w:rPr>
        <w:t xml:space="preserve"> </w:t>
      </w:r>
      <w:r w:rsidRPr="00AB4B78">
        <w:rPr>
          <w:rFonts w:ascii="Arial" w:hAnsi="Arial"/>
          <w:b/>
          <w:bCs/>
          <w:i/>
          <w:iCs/>
          <w:sz w:val="20"/>
          <w:szCs w:val="20"/>
          <w:lang w:val="en-US"/>
        </w:rPr>
        <w:t>Intellectual Merit</w:t>
      </w:r>
      <w:r>
        <w:rPr>
          <w:rFonts w:ascii="Arial" w:hAnsi="Arial"/>
          <w:i/>
          <w:iCs/>
          <w:sz w:val="20"/>
          <w:szCs w:val="20"/>
          <w:lang w:val="en-US"/>
        </w:rPr>
        <w:t xml:space="preserve">: </w:t>
      </w:r>
      <w:r>
        <w:rPr>
          <w:rFonts w:ascii="Arial" w:hAnsi="Arial"/>
          <w:sz w:val="20"/>
          <w:szCs w:val="20"/>
          <w:lang w:val="en-US"/>
        </w:rPr>
        <w:t xml:space="preserve">We developed new methods to </w:t>
      </w:r>
      <w:r w:rsidR="00293EA9">
        <w:rPr>
          <w:rFonts w:ascii="Arial" w:hAnsi="Arial"/>
          <w:sz w:val="20"/>
          <w:szCs w:val="20"/>
          <w:lang w:val="en-US"/>
        </w:rPr>
        <w:t xml:space="preserve">measure </w:t>
      </w:r>
      <w:r>
        <w:rPr>
          <w:rFonts w:ascii="Symbol" w:hAnsi="Symbol"/>
          <w:sz w:val="20"/>
          <w:szCs w:val="20"/>
        </w:rPr>
        <w:t>d</w:t>
      </w:r>
      <w:r>
        <w:rPr>
          <w:rFonts w:ascii="Arial" w:hAnsi="Arial"/>
          <w:sz w:val="20"/>
          <w:szCs w:val="20"/>
          <w:vertAlign w:val="superscript"/>
        </w:rPr>
        <w:t>2</w:t>
      </w:r>
      <w:r>
        <w:rPr>
          <w:rFonts w:ascii="Arial" w:hAnsi="Arial"/>
          <w:sz w:val="20"/>
          <w:szCs w:val="20"/>
          <w:lang w:val="en-US"/>
        </w:rPr>
        <w:t xml:space="preserve">H of individual amino acids and executed a series of lab experiments and field collections to examine the biochemical mechanisms responsible for </w:t>
      </w:r>
      <w:r w:rsidR="00F85197">
        <w:rPr>
          <w:rFonts w:ascii="Arial" w:hAnsi="Arial"/>
          <w:sz w:val="20"/>
          <w:szCs w:val="20"/>
          <w:lang w:val="en-US"/>
        </w:rPr>
        <w:t>observed</w:t>
      </w:r>
      <w:r>
        <w:rPr>
          <w:rFonts w:ascii="Arial" w:hAnsi="Arial"/>
          <w:sz w:val="20"/>
          <w:szCs w:val="20"/>
          <w:lang w:val="en-US"/>
        </w:rPr>
        <w:t xml:space="preserve"> </w:t>
      </w:r>
      <w:r>
        <w:rPr>
          <w:rFonts w:ascii="Symbol" w:hAnsi="Symbol"/>
          <w:sz w:val="20"/>
          <w:szCs w:val="20"/>
        </w:rPr>
        <w:t>d</w:t>
      </w:r>
      <w:r>
        <w:rPr>
          <w:rFonts w:ascii="Arial" w:hAnsi="Arial"/>
          <w:sz w:val="20"/>
          <w:szCs w:val="20"/>
          <w:vertAlign w:val="superscript"/>
        </w:rPr>
        <w:t>2</w:t>
      </w:r>
      <w:r>
        <w:rPr>
          <w:rFonts w:ascii="Arial" w:hAnsi="Arial"/>
          <w:sz w:val="20"/>
          <w:szCs w:val="20"/>
          <w:lang w:val="en-US"/>
        </w:rPr>
        <w:t>H patterns among animal tissues</w:t>
      </w:r>
      <w:r w:rsidR="006F190D">
        <w:rPr>
          <w:rFonts w:ascii="Arial" w:hAnsi="Arial"/>
          <w:sz w:val="20"/>
          <w:szCs w:val="20"/>
          <w:lang w:val="en-US"/>
        </w:rPr>
        <w:t xml:space="preserve"> used to study movement patterns, habitat use, and diet in vertebrates</w:t>
      </w:r>
      <w:r>
        <w:rPr>
          <w:rFonts w:ascii="Arial" w:hAnsi="Arial"/>
          <w:sz w:val="20"/>
          <w:szCs w:val="20"/>
          <w:lang w:val="en-US"/>
        </w:rPr>
        <w:t xml:space="preserve">. </w:t>
      </w:r>
      <w:r w:rsidRPr="00AB4B78">
        <w:rPr>
          <w:rFonts w:ascii="Arial" w:hAnsi="Arial"/>
          <w:b/>
          <w:bCs/>
          <w:i/>
          <w:iCs/>
          <w:sz w:val="20"/>
          <w:szCs w:val="20"/>
          <w:lang w:val="en-US"/>
        </w:rPr>
        <w:t>Broader Impacts</w:t>
      </w:r>
      <w:r>
        <w:rPr>
          <w:rFonts w:ascii="Arial" w:hAnsi="Arial"/>
          <w:i/>
          <w:iCs/>
          <w:sz w:val="20"/>
          <w:szCs w:val="20"/>
          <w:lang w:val="en-US"/>
        </w:rPr>
        <w:t>:</w:t>
      </w:r>
      <w:r>
        <w:rPr>
          <w:rFonts w:ascii="Arial" w:hAnsi="Arial"/>
          <w:b/>
          <w:bCs/>
          <w:i/>
          <w:iCs/>
          <w:sz w:val="20"/>
          <w:szCs w:val="20"/>
        </w:rPr>
        <w:t xml:space="preserve"> </w:t>
      </w:r>
      <w:r>
        <w:rPr>
          <w:rFonts w:ascii="Arial" w:hAnsi="Arial"/>
          <w:sz w:val="20"/>
          <w:szCs w:val="20"/>
          <w:lang w:val="en-US"/>
        </w:rPr>
        <w:t xml:space="preserve">Support for 2 postdoctoral scientists (1 woman), 4 graduate students (1 </w:t>
      </w:r>
      <w:r w:rsidRPr="008F62B7">
        <w:rPr>
          <w:rFonts w:ascii="Arial" w:hAnsi="Arial"/>
          <w:color w:val="000000" w:themeColor="text1"/>
          <w:sz w:val="20"/>
          <w:szCs w:val="20"/>
          <w:lang w:val="en-US"/>
        </w:rPr>
        <w:t>woman), and 8 undergraduate students (6 women). PIs taught 3 isotope ecology short courses in La Paz, Mexico (3/2012), Santiago, Chile (11/2012), and Ushuaia, Argentina (5/2013).</w:t>
      </w:r>
      <w:r w:rsidR="0025503B">
        <w:rPr>
          <w:rFonts w:ascii="Arial" w:hAnsi="Arial"/>
          <w:color w:val="000000" w:themeColor="text1"/>
          <w:sz w:val="20"/>
          <w:szCs w:val="20"/>
          <w:lang w:val="en-US"/>
        </w:rPr>
        <w:t xml:space="preserve"> </w:t>
      </w:r>
      <w:r w:rsidR="0025503B" w:rsidRPr="0025503B">
        <w:rPr>
          <w:rFonts w:ascii="Arial" w:hAnsi="Arial"/>
          <w:b/>
          <w:bCs/>
          <w:i/>
          <w:iCs/>
          <w:color w:val="000000" w:themeColor="text1"/>
          <w:sz w:val="20"/>
          <w:szCs w:val="20"/>
          <w:lang w:val="en-US"/>
        </w:rPr>
        <w:t>Publications:</w:t>
      </w:r>
      <w:r w:rsidR="0025503B">
        <w:rPr>
          <w:rFonts w:ascii="Arial" w:hAnsi="Arial"/>
          <w:i/>
          <w:iCs/>
          <w:color w:val="000000" w:themeColor="text1"/>
          <w:sz w:val="20"/>
          <w:szCs w:val="20"/>
          <w:lang w:val="en-US"/>
        </w:rPr>
        <w:t xml:space="preserve"> </w:t>
      </w:r>
      <w:r w:rsidR="0025503B">
        <w:rPr>
          <w:rFonts w:ascii="Arial" w:hAnsi="Arial"/>
          <w:sz w:val="20"/>
          <w:szCs w:val="20"/>
          <w:lang w:val="en-US"/>
        </w:rPr>
        <w:t xml:space="preserve">We have published </w:t>
      </w:r>
      <w:r w:rsidR="006E3B14">
        <w:rPr>
          <w:rFonts w:ascii="Arial" w:hAnsi="Arial"/>
          <w:sz w:val="20"/>
          <w:szCs w:val="20"/>
          <w:lang w:val="en-US"/>
        </w:rPr>
        <w:t>11</w:t>
      </w:r>
      <w:r w:rsidR="0025503B">
        <w:rPr>
          <w:rFonts w:ascii="Arial" w:hAnsi="Arial"/>
          <w:sz w:val="20"/>
          <w:szCs w:val="20"/>
          <w:lang w:val="en-US"/>
        </w:rPr>
        <w:t xml:space="preserve"> papers and </w:t>
      </w:r>
      <w:r w:rsidR="006E3B14">
        <w:rPr>
          <w:rFonts w:ascii="Arial" w:hAnsi="Arial"/>
          <w:sz w:val="20"/>
          <w:szCs w:val="20"/>
          <w:lang w:val="en-US"/>
        </w:rPr>
        <w:t>2</w:t>
      </w:r>
      <w:r w:rsidR="0025503B">
        <w:rPr>
          <w:rFonts w:ascii="Arial" w:hAnsi="Arial"/>
          <w:sz w:val="20"/>
          <w:szCs w:val="20"/>
          <w:lang w:val="en-US"/>
        </w:rPr>
        <w:t xml:space="preserve"> more are in review</w:t>
      </w:r>
      <w:r w:rsidR="00794421">
        <w:rPr>
          <w:rFonts w:ascii="Arial" w:hAnsi="Arial"/>
          <w:sz w:val="20"/>
          <w:szCs w:val="20"/>
          <w:lang w:val="en-US"/>
        </w:rPr>
        <w:t>;</w:t>
      </w:r>
      <w:r w:rsidR="0025503B">
        <w:rPr>
          <w:rFonts w:ascii="Arial" w:hAnsi="Arial"/>
          <w:sz w:val="20"/>
          <w:szCs w:val="20"/>
          <w:lang w:val="en-US"/>
        </w:rPr>
        <w:t xml:space="preserve"> 60% of these p</w:t>
      </w:r>
      <w:r w:rsidR="004A3E7C">
        <w:rPr>
          <w:rFonts w:ascii="Arial" w:hAnsi="Arial"/>
          <w:sz w:val="20"/>
          <w:szCs w:val="20"/>
          <w:lang w:val="en-US"/>
        </w:rPr>
        <w:t>ublications</w:t>
      </w:r>
      <w:r w:rsidR="0025503B">
        <w:rPr>
          <w:rFonts w:ascii="Arial" w:hAnsi="Arial"/>
          <w:sz w:val="20"/>
          <w:szCs w:val="20"/>
          <w:lang w:val="en-US"/>
        </w:rPr>
        <w:t xml:space="preserve"> were led by undergraduate or graduate students.</w:t>
      </w:r>
    </w:p>
    <w:p w14:paraId="2C44BA2E" w14:textId="63A74DDA" w:rsidR="008A62CF" w:rsidRPr="008F62B7" w:rsidRDefault="008A62CF" w:rsidP="00FD7481">
      <w:pPr>
        <w:pStyle w:val="Body"/>
        <w:tabs>
          <w:tab w:val="left" w:pos="432"/>
        </w:tabs>
        <w:rPr>
          <w:rFonts w:ascii="Arial" w:hAnsi="Arial"/>
          <w:color w:val="000000" w:themeColor="text1"/>
          <w:sz w:val="20"/>
          <w:szCs w:val="20"/>
          <w:lang w:val="fr-FR"/>
        </w:rPr>
      </w:pPr>
    </w:p>
    <w:p w14:paraId="72F70084" w14:textId="756D99D9" w:rsidR="008A62CF" w:rsidRPr="008F62B7" w:rsidRDefault="008A62CF" w:rsidP="00FD7481">
      <w:pPr>
        <w:rPr>
          <w:rFonts w:ascii="Arial" w:hAnsi="Arial" w:cs="Arial"/>
          <w:b/>
          <w:color w:val="000000" w:themeColor="text1"/>
          <w:sz w:val="20"/>
          <w:szCs w:val="20"/>
        </w:rPr>
      </w:pPr>
      <w:r w:rsidRPr="008F62B7">
        <w:rPr>
          <w:rFonts w:ascii="Arial" w:hAnsi="Arial" w:cs="Arial"/>
          <w:b/>
          <w:color w:val="000000" w:themeColor="text1"/>
          <w:sz w:val="20"/>
          <w:szCs w:val="20"/>
        </w:rPr>
        <w:t>Trowbridge</w:t>
      </w:r>
      <w:r w:rsidRPr="008F62B7">
        <w:rPr>
          <w:rFonts w:ascii="Arial" w:hAnsi="Arial" w:cs="Arial"/>
          <w:color w:val="000000" w:themeColor="text1"/>
          <w:sz w:val="20"/>
          <w:szCs w:val="20"/>
        </w:rPr>
        <w:t xml:space="preserve">: </w:t>
      </w:r>
      <w:r w:rsidRPr="008F62B7">
        <w:rPr>
          <w:rFonts w:ascii="Arial" w:hAnsi="Arial" w:cs="Arial"/>
          <w:color w:val="000000" w:themeColor="text1"/>
          <w:sz w:val="20"/>
          <w:szCs w:val="20"/>
          <w:highlight w:val="white"/>
        </w:rPr>
        <w:t>IOS-1755346 (2019-2022; Co-PIs H. Adams, W. Pockman</w:t>
      </w:r>
      <w:r w:rsidRPr="008F62B7">
        <w:rPr>
          <w:rFonts w:ascii="Arial" w:hAnsi="Arial" w:cs="Arial"/>
          <w:color w:val="000000" w:themeColor="text1"/>
          <w:sz w:val="20"/>
          <w:szCs w:val="20"/>
        </w:rPr>
        <w:t xml:space="preserve">) </w:t>
      </w:r>
      <w:r w:rsidR="00F53793" w:rsidRPr="008F62B7">
        <w:rPr>
          <w:rFonts w:ascii="Arial" w:hAnsi="Arial" w:cs="Arial"/>
          <w:i/>
          <w:iCs/>
          <w:color w:val="000000" w:themeColor="text1"/>
          <w:sz w:val="20"/>
          <w:szCs w:val="20"/>
          <w:highlight w:val="white"/>
        </w:rPr>
        <w:t xml:space="preserve">Collaborative Research: How to live on a (carbon and water) budget: Tree investment in chemical defenses across a gradient of physiological drought stress </w:t>
      </w:r>
      <w:r w:rsidR="00F53793" w:rsidRPr="008F62B7">
        <w:rPr>
          <w:rFonts w:ascii="Arial" w:hAnsi="Arial" w:cs="Arial"/>
          <w:color w:val="000000" w:themeColor="text1"/>
          <w:sz w:val="20"/>
          <w:szCs w:val="20"/>
          <w:highlight w:val="white"/>
        </w:rPr>
        <w:t xml:space="preserve">($1.2M) </w:t>
      </w:r>
      <w:r w:rsidR="00F53793" w:rsidRPr="005A7413">
        <w:rPr>
          <w:rFonts w:ascii="Arial" w:hAnsi="Arial" w:cs="Arial"/>
          <w:b/>
          <w:i/>
          <w:iCs/>
          <w:color w:val="000000" w:themeColor="text1"/>
          <w:sz w:val="20"/>
          <w:szCs w:val="20"/>
          <w:highlight w:val="white"/>
        </w:rPr>
        <w:t>Intellectual Merit</w:t>
      </w:r>
      <w:r w:rsidR="00F53793" w:rsidRPr="008F62B7">
        <w:rPr>
          <w:rFonts w:ascii="Arial" w:hAnsi="Arial" w:cs="Arial"/>
          <w:color w:val="000000" w:themeColor="text1"/>
          <w:sz w:val="20"/>
          <w:szCs w:val="20"/>
          <w:highlight w:val="white"/>
        </w:rPr>
        <w:t xml:space="preserve">: This work </w:t>
      </w:r>
      <w:r w:rsidR="00F53793">
        <w:rPr>
          <w:rFonts w:ascii="Arial" w:hAnsi="Arial" w:cs="Arial"/>
          <w:color w:val="000000" w:themeColor="text1"/>
          <w:sz w:val="20"/>
          <w:szCs w:val="20"/>
          <w:highlight w:val="white"/>
        </w:rPr>
        <w:t>examines</w:t>
      </w:r>
      <w:r w:rsidR="00F53793" w:rsidRPr="008F62B7">
        <w:rPr>
          <w:rFonts w:ascii="Arial" w:hAnsi="Arial" w:cs="Arial"/>
          <w:color w:val="000000" w:themeColor="text1"/>
          <w:sz w:val="20"/>
          <w:szCs w:val="20"/>
          <w:highlight w:val="white"/>
        </w:rPr>
        <w:t xml:space="preserve"> interactions between drought stress, chemical defenses, hydraulic function, and carbohydrate availability in mature conifers to better integrate biotic agents into current mortality frameworks</w:t>
      </w:r>
      <w:r w:rsidR="00F53793">
        <w:rPr>
          <w:rFonts w:ascii="Arial" w:hAnsi="Arial" w:cs="Arial"/>
          <w:color w:val="000000" w:themeColor="text1"/>
          <w:sz w:val="20"/>
          <w:szCs w:val="20"/>
          <w:highlight w:val="white"/>
        </w:rPr>
        <w:t>/models</w:t>
      </w:r>
      <w:r w:rsidR="00F53793" w:rsidRPr="008F62B7">
        <w:rPr>
          <w:rFonts w:ascii="Arial" w:hAnsi="Arial" w:cs="Arial"/>
          <w:color w:val="000000" w:themeColor="text1"/>
          <w:sz w:val="20"/>
          <w:szCs w:val="20"/>
          <w:highlight w:val="white"/>
        </w:rPr>
        <w:t xml:space="preserve">. </w:t>
      </w:r>
      <w:r w:rsidR="00F53793" w:rsidRPr="005A7413">
        <w:rPr>
          <w:rFonts w:ascii="Arial" w:hAnsi="Arial" w:cs="Arial"/>
          <w:b/>
          <w:i/>
          <w:iCs/>
          <w:color w:val="000000" w:themeColor="text1"/>
          <w:sz w:val="20"/>
          <w:szCs w:val="20"/>
          <w:highlight w:val="white"/>
        </w:rPr>
        <w:t>Broader Impacts</w:t>
      </w:r>
      <w:r w:rsidR="00F53793" w:rsidRPr="008F62B7">
        <w:rPr>
          <w:rFonts w:ascii="Arial" w:hAnsi="Arial" w:cs="Arial"/>
          <w:color w:val="000000" w:themeColor="text1"/>
          <w:sz w:val="20"/>
          <w:szCs w:val="20"/>
          <w:highlight w:val="white"/>
        </w:rPr>
        <w:t xml:space="preserve">: This project has supported three postdocs, three graduate students, and numerous undergraduates. Major outreach efforts consist of Co-PIs leading a field course for students from underrepresented groups in 2022 and integrating project data into problem-based learning courses. </w:t>
      </w:r>
      <w:r w:rsidR="00F53793" w:rsidRPr="005A7413">
        <w:rPr>
          <w:rFonts w:ascii="Arial" w:hAnsi="Arial" w:cs="Arial"/>
          <w:b/>
          <w:i/>
          <w:iCs/>
          <w:color w:val="000000" w:themeColor="text1"/>
          <w:sz w:val="20"/>
          <w:szCs w:val="20"/>
          <w:highlight w:val="white"/>
        </w:rPr>
        <w:t>Publications</w:t>
      </w:r>
      <w:r w:rsidR="00F53793" w:rsidRPr="008F62B7">
        <w:rPr>
          <w:rFonts w:ascii="Arial" w:hAnsi="Arial" w:cs="Arial"/>
          <w:color w:val="000000" w:themeColor="text1"/>
          <w:sz w:val="20"/>
          <w:szCs w:val="20"/>
          <w:highlight w:val="white"/>
        </w:rPr>
        <w:t>: Despite COVID, we have published two papers with another two in review</w:t>
      </w:r>
      <w:r w:rsidR="00F53793" w:rsidRPr="008F62B7">
        <w:rPr>
          <w:rFonts w:ascii="Arial" w:hAnsi="Arial" w:cs="Arial"/>
          <w:color w:val="000000" w:themeColor="text1"/>
          <w:sz w:val="20"/>
          <w:szCs w:val="20"/>
        </w:rPr>
        <w:t>.</w:t>
      </w:r>
    </w:p>
    <w:p w14:paraId="0796305E" w14:textId="77777777" w:rsidR="00E47925" w:rsidRDefault="00E47925" w:rsidP="00FD7481">
      <w:pPr>
        <w:pStyle w:val="Body"/>
        <w:rPr>
          <w:rFonts w:ascii="Arial" w:eastAsia="Arial" w:hAnsi="Arial" w:cs="Arial"/>
          <w:b/>
          <w:bCs/>
          <w:sz w:val="20"/>
          <w:szCs w:val="20"/>
        </w:rPr>
      </w:pPr>
    </w:p>
    <w:p w14:paraId="5444ACDD" w14:textId="6D4BA050" w:rsidR="00337E60" w:rsidRPr="006D43CF" w:rsidRDefault="00621B11" w:rsidP="00FD7481">
      <w:pPr>
        <w:pStyle w:val="Body"/>
        <w:rPr>
          <w:rFonts w:ascii="Arial" w:hAnsi="Arial"/>
          <w:sz w:val="20"/>
          <w:szCs w:val="20"/>
          <w:lang w:val="en-US"/>
        </w:rPr>
      </w:pPr>
      <w:r>
        <w:rPr>
          <w:rFonts w:ascii="Arial" w:hAnsi="Arial"/>
          <w:b/>
          <w:bCs/>
          <w:sz w:val="20"/>
          <w:szCs w:val="20"/>
        </w:rPr>
        <w:t>Yeakel.</w:t>
      </w:r>
      <w:r>
        <w:rPr>
          <w:rFonts w:ascii="Arial" w:hAnsi="Arial"/>
          <w:sz w:val="20"/>
          <w:szCs w:val="20"/>
        </w:rPr>
        <w:t xml:space="preserve"> SGP–1623852 (2016-2020; Co-PI J.D. Yeakel). </w:t>
      </w:r>
      <w:r>
        <w:rPr>
          <w:rFonts w:ascii="Arial" w:hAnsi="Arial"/>
          <w:i/>
          <w:iCs/>
          <w:sz w:val="20"/>
          <w:szCs w:val="20"/>
          <w:lang w:val="en-US"/>
        </w:rPr>
        <w:t>Collaborative Research:</w:t>
      </w:r>
      <w:r>
        <w:rPr>
          <w:rFonts w:ascii="Arial" w:hAnsi="Arial"/>
          <w:i/>
          <w:iCs/>
          <w:sz w:val="20"/>
          <w:szCs w:val="20"/>
        </w:rPr>
        <w:t> </w:t>
      </w:r>
      <w:r>
        <w:rPr>
          <w:rFonts w:ascii="Arial" w:hAnsi="Arial"/>
          <w:i/>
          <w:iCs/>
          <w:sz w:val="20"/>
          <w:szCs w:val="20"/>
          <w:lang w:val="en-US"/>
        </w:rPr>
        <w:t>Assessing millennial-scale community dynamics using highly-resolved mammal and vegetation food webs</w:t>
      </w:r>
      <w:r>
        <w:rPr>
          <w:rFonts w:ascii="Arial" w:hAnsi="Arial"/>
          <w:sz w:val="20"/>
          <w:szCs w:val="20"/>
          <w:lang w:val="en-US"/>
        </w:rPr>
        <w:t xml:space="preserve"> ($431,800). </w:t>
      </w:r>
      <w:r w:rsidRPr="00AF7CE8">
        <w:rPr>
          <w:rFonts w:ascii="Arial" w:hAnsi="Arial"/>
          <w:b/>
          <w:bCs/>
          <w:i/>
          <w:iCs/>
          <w:sz w:val="20"/>
          <w:szCs w:val="20"/>
          <w:lang w:val="en-US"/>
        </w:rPr>
        <w:t>Intellectual Merit</w:t>
      </w:r>
      <w:r w:rsidRPr="00AF7CE8">
        <w:rPr>
          <w:rFonts w:ascii="Arial" w:hAnsi="Arial"/>
          <w:b/>
          <w:bCs/>
          <w:sz w:val="20"/>
          <w:szCs w:val="20"/>
          <w:lang w:val="en-US"/>
        </w:rPr>
        <w:t>:</w:t>
      </w:r>
      <w:r>
        <w:rPr>
          <w:rFonts w:ascii="Arial" w:hAnsi="Arial"/>
          <w:sz w:val="20"/>
          <w:szCs w:val="20"/>
          <w:lang w:val="en-US"/>
        </w:rPr>
        <w:t xml:space="preserve"> </w:t>
      </w:r>
      <w:r w:rsidR="00F0170B">
        <w:rPr>
          <w:rFonts w:ascii="Arial" w:hAnsi="Arial"/>
          <w:sz w:val="20"/>
          <w:szCs w:val="20"/>
          <w:lang w:val="en-US"/>
        </w:rPr>
        <w:t>The primary objective of this work is to integrate recently discovered small mammal fossil material into understandings of the La Brea ecosystem before the Last Glacial Maximum, and to reconstruct consumer-resource interactions among plant functional groups, herbivores, meso-, and apex carnivores. This project has contributed to 3 published manuscripts.</w:t>
      </w:r>
      <w:r w:rsidR="00F0170B">
        <w:rPr>
          <w:rFonts w:ascii="Arial" w:hAnsi="Arial"/>
          <w:sz w:val="20"/>
          <w:szCs w:val="20"/>
        </w:rPr>
        <w:t> </w:t>
      </w:r>
      <w:r w:rsidR="00F0170B">
        <w:rPr>
          <w:rFonts w:ascii="Arial" w:hAnsi="Arial"/>
          <w:sz w:val="20"/>
          <w:szCs w:val="20"/>
          <w:lang w:val="en-US"/>
        </w:rPr>
        <w:t>This is Yeakel's first NSF award as PI.</w:t>
      </w:r>
      <w:r w:rsidR="00F0170B">
        <w:rPr>
          <w:rFonts w:ascii="Arial" w:hAnsi="Arial"/>
          <w:i/>
          <w:iCs/>
          <w:sz w:val="20"/>
          <w:szCs w:val="20"/>
          <w:lang w:val="en-US"/>
        </w:rPr>
        <w:t xml:space="preserve"> </w:t>
      </w:r>
      <w:r w:rsidR="00F0170B" w:rsidRPr="00AF7CE8">
        <w:rPr>
          <w:rFonts w:ascii="Arial" w:hAnsi="Arial"/>
          <w:b/>
          <w:bCs/>
          <w:i/>
          <w:iCs/>
          <w:sz w:val="20"/>
          <w:szCs w:val="20"/>
          <w:lang w:val="en-US"/>
        </w:rPr>
        <w:t>Broader Impacts</w:t>
      </w:r>
      <w:r w:rsidR="00F0170B" w:rsidRPr="00AF7CE8">
        <w:rPr>
          <w:rFonts w:ascii="Arial" w:hAnsi="Arial"/>
          <w:b/>
          <w:bCs/>
          <w:sz w:val="20"/>
          <w:szCs w:val="20"/>
          <w:lang w:val="en-US"/>
        </w:rPr>
        <w:t>:</w:t>
      </w:r>
      <w:r w:rsidR="00F0170B">
        <w:rPr>
          <w:rFonts w:ascii="Arial" w:hAnsi="Arial"/>
          <w:sz w:val="20"/>
          <w:szCs w:val="20"/>
          <w:lang w:val="en-US"/>
        </w:rPr>
        <w:t xml:space="preserve"> co-PIs on the award </w:t>
      </w:r>
      <w:ins w:id="14" w:author="Justin Yeakel" w:date="2021-10-06T09:24:00Z">
        <w:r w:rsidR="00E60845">
          <w:rPr>
            <w:rFonts w:ascii="Arial" w:hAnsi="Arial"/>
            <w:sz w:val="20"/>
            <w:szCs w:val="20"/>
            <w:lang w:val="en-US"/>
          </w:rPr>
          <w:t>e</w:t>
        </w:r>
      </w:ins>
      <w:r w:rsidR="00F0170B">
        <w:rPr>
          <w:rFonts w:ascii="Arial" w:hAnsi="Arial"/>
          <w:sz w:val="20"/>
          <w:szCs w:val="20"/>
          <w:lang w:val="en-US"/>
        </w:rPr>
        <w:t>stablished a</w:t>
      </w:r>
      <w:r w:rsidR="00F0170B">
        <w:rPr>
          <w:rFonts w:ascii="Arial" w:hAnsi="Arial"/>
          <w:sz w:val="20"/>
          <w:szCs w:val="20"/>
        </w:rPr>
        <w:t> </w:t>
      </w:r>
      <w:r w:rsidR="00F0170B">
        <w:rPr>
          <w:rFonts w:ascii="Arial" w:hAnsi="Arial"/>
          <w:sz w:val="20"/>
          <w:szCs w:val="20"/>
          <w:lang w:val="en-US"/>
        </w:rPr>
        <w:t>Teachers</w:t>
      </w:r>
      <w:r w:rsidR="00F0170B">
        <w:rPr>
          <w:rFonts w:ascii="Arial" w:hAnsi="Arial" w:hint="cs"/>
          <w:sz w:val="20"/>
          <w:szCs w:val="20"/>
          <w:rtl/>
        </w:rPr>
        <w:t xml:space="preserve"> </w:t>
      </w:r>
      <w:r w:rsidR="00F0170B">
        <w:rPr>
          <w:rFonts w:ascii="Arial" w:hAnsi="Arial"/>
          <w:sz w:val="20"/>
          <w:szCs w:val="20"/>
          <w:lang w:val="en-US"/>
        </w:rPr>
        <w:t>Workshop at the La Brea Tar Pits and Museum to introduce the Community Science microfossil sorting initiative.</w:t>
      </w:r>
    </w:p>
    <w:sectPr w:rsidR="00337E60" w:rsidRPr="006D43CF">
      <w:footerReference w:type="default" r:id="rId28"/>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 w:author="Justin Yeakel" w:date="2021-10-06T09:26:00Z" w:initials="JY">
    <w:p w14:paraId="3F79D84A" w14:textId="53D0D5F4" w:rsidR="00F259DB" w:rsidRDefault="00F259DB" w:rsidP="00F259DB">
      <w:pPr>
        <w:pStyle w:val="CommentText"/>
      </w:pPr>
      <w:r>
        <w:rPr>
          <w:rStyle w:val="CommentReference"/>
        </w:rPr>
        <w:annotationRef/>
      </w:r>
      <w:r>
        <w:t>do we need to describe here that we will hold annual project meetings, or is that fine to keep that in the Budget Summary?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F79D84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07EA5A" w16cex:dateUtc="2021-10-06T16: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F79D84A" w16cid:durableId="2507EA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F88B0" w14:textId="77777777" w:rsidR="00081515" w:rsidRDefault="00081515">
      <w:r>
        <w:separator/>
      </w:r>
    </w:p>
  </w:endnote>
  <w:endnote w:type="continuationSeparator" w:id="0">
    <w:p w14:paraId="6237EF22" w14:textId="77777777" w:rsidR="00081515" w:rsidRDefault="000815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New Roman">
    <w:altName w:val="Arial"/>
    <w:panose1 w:val="02020603050405020304"/>
    <w:charset w:val="00"/>
    <w:family w:val="roman"/>
    <w:pitch w:val="variable"/>
    <w:sig w:usb0="00000000"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altName w:val="Hiragino Maru Gothic Pro W4"/>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altName w:val="Baskerville"/>
    <w:panose1 w:val="02040503050406030204"/>
    <w:charset w:val="00"/>
    <w:family w:val="roman"/>
    <w:pitch w:val="variable"/>
    <w:sig w:usb0="00000001"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51F69" w14:textId="2ADE67B4" w:rsidR="00E47925" w:rsidRDefault="00621B11">
    <w:pPr>
      <w:pStyle w:val="Footer"/>
      <w:tabs>
        <w:tab w:val="clear" w:pos="9360"/>
        <w:tab w:val="right" w:pos="9340"/>
      </w:tabs>
      <w:jc w:val="center"/>
    </w:pPr>
    <w:r>
      <w:fldChar w:fldCharType="begin"/>
    </w:r>
    <w:r>
      <w:instrText xml:space="preserve"> PAGE </w:instrText>
    </w:r>
    <w:r>
      <w:fldChar w:fldCharType="separate"/>
    </w:r>
    <w:r w:rsidR="0032765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F0926" w14:textId="77777777" w:rsidR="00081515" w:rsidRDefault="00081515">
      <w:r>
        <w:separator/>
      </w:r>
    </w:p>
  </w:footnote>
  <w:footnote w:type="continuationSeparator" w:id="0">
    <w:p w14:paraId="2E572604" w14:textId="77777777" w:rsidR="00081515" w:rsidRDefault="000815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22C71"/>
    <w:multiLevelType w:val="hybridMultilevel"/>
    <w:tmpl w:val="FFFFFFFF"/>
    <w:styleLink w:val="ImportedStyle2"/>
    <w:lvl w:ilvl="0" w:tplc="5BBA5EDE">
      <w:start w:val="1"/>
      <w:numFmt w:val="bullet"/>
      <w:lvlText w:val="·"/>
      <w:lvlJc w:val="left"/>
      <w:pPr>
        <w:tabs>
          <w:tab w:val="left" w:pos="432"/>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5964180">
      <w:start w:val="1"/>
      <w:numFmt w:val="bullet"/>
      <w:lvlText w:val="o"/>
      <w:lvlJc w:val="left"/>
      <w:pPr>
        <w:tabs>
          <w:tab w:val="left" w:pos="432"/>
        </w:tabs>
        <w:ind w:left="10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4B4CFFF2">
      <w:start w:val="1"/>
      <w:numFmt w:val="bullet"/>
      <w:lvlText w:val="▪"/>
      <w:lvlJc w:val="left"/>
      <w:pPr>
        <w:tabs>
          <w:tab w:val="left" w:pos="432"/>
        </w:tabs>
        <w:ind w:left="18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89AC026A">
      <w:start w:val="1"/>
      <w:numFmt w:val="bullet"/>
      <w:lvlText w:val="•"/>
      <w:lvlJc w:val="left"/>
      <w:pPr>
        <w:tabs>
          <w:tab w:val="left" w:pos="432"/>
        </w:tabs>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0D10673A">
      <w:start w:val="1"/>
      <w:numFmt w:val="bullet"/>
      <w:lvlText w:val="o"/>
      <w:lvlJc w:val="left"/>
      <w:pPr>
        <w:tabs>
          <w:tab w:val="left" w:pos="432"/>
        </w:tabs>
        <w:ind w:left="32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AC9C5712">
      <w:start w:val="1"/>
      <w:numFmt w:val="bullet"/>
      <w:lvlText w:val="▪"/>
      <w:lvlJc w:val="left"/>
      <w:pPr>
        <w:tabs>
          <w:tab w:val="left" w:pos="432"/>
        </w:tabs>
        <w:ind w:left="39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BA4A4256">
      <w:start w:val="1"/>
      <w:numFmt w:val="bullet"/>
      <w:lvlText w:val="•"/>
      <w:lvlJc w:val="left"/>
      <w:pPr>
        <w:tabs>
          <w:tab w:val="left" w:pos="432"/>
        </w:tabs>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333AB438">
      <w:start w:val="1"/>
      <w:numFmt w:val="bullet"/>
      <w:lvlText w:val="o"/>
      <w:lvlJc w:val="left"/>
      <w:pPr>
        <w:tabs>
          <w:tab w:val="left" w:pos="432"/>
        </w:tabs>
        <w:ind w:left="54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67F0F58C">
      <w:start w:val="1"/>
      <w:numFmt w:val="bullet"/>
      <w:lvlText w:val="▪"/>
      <w:lvlJc w:val="left"/>
      <w:pPr>
        <w:tabs>
          <w:tab w:val="left" w:pos="432"/>
        </w:tabs>
        <w:ind w:left="61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478664E"/>
    <w:multiLevelType w:val="hybridMultilevel"/>
    <w:tmpl w:val="FFFFFFFF"/>
    <w:numStyleLink w:val="ImportedStyle1"/>
  </w:abstractNum>
  <w:abstractNum w:abstractNumId="2" w15:restartNumberingAfterBreak="0">
    <w:nsid w:val="160C0C36"/>
    <w:multiLevelType w:val="hybridMultilevel"/>
    <w:tmpl w:val="69601B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86A2EDB"/>
    <w:multiLevelType w:val="hybridMultilevel"/>
    <w:tmpl w:val="759A1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4995C10"/>
    <w:multiLevelType w:val="hybridMultilevel"/>
    <w:tmpl w:val="FFFFFFFF"/>
    <w:styleLink w:val="ImportedStyle1"/>
    <w:lvl w:ilvl="0" w:tplc="1600790A">
      <w:start w:val="1"/>
      <w:numFmt w:val="bullet"/>
      <w:lvlText w:val="·"/>
      <w:lvlJc w:val="left"/>
      <w:pPr>
        <w:tabs>
          <w:tab w:val="left" w:pos="432"/>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B4EC8DC">
      <w:start w:val="1"/>
      <w:numFmt w:val="bullet"/>
      <w:lvlText w:val="o"/>
      <w:lvlJc w:val="left"/>
      <w:pPr>
        <w:tabs>
          <w:tab w:val="left" w:pos="432"/>
        </w:tabs>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0A2E73C">
      <w:start w:val="1"/>
      <w:numFmt w:val="bullet"/>
      <w:lvlText w:val="▪"/>
      <w:lvlJc w:val="left"/>
      <w:pPr>
        <w:tabs>
          <w:tab w:val="left" w:pos="432"/>
        </w:tabs>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9DABA24">
      <w:start w:val="1"/>
      <w:numFmt w:val="bullet"/>
      <w:lvlText w:val="·"/>
      <w:lvlJc w:val="left"/>
      <w:pPr>
        <w:tabs>
          <w:tab w:val="left" w:pos="432"/>
        </w:tabs>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994608A">
      <w:start w:val="1"/>
      <w:numFmt w:val="bullet"/>
      <w:lvlText w:val="o"/>
      <w:lvlJc w:val="left"/>
      <w:pPr>
        <w:tabs>
          <w:tab w:val="left" w:pos="432"/>
        </w:tabs>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86C7E26">
      <w:start w:val="1"/>
      <w:numFmt w:val="bullet"/>
      <w:lvlText w:val="▪"/>
      <w:lvlJc w:val="left"/>
      <w:pPr>
        <w:tabs>
          <w:tab w:val="left" w:pos="432"/>
        </w:tabs>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FF8C09E">
      <w:start w:val="1"/>
      <w:numFmt w:val="bullet"/>
      <w:lvlText w:val="·"/>
      <w:lvlJc w:val="left"/>
      <w:pPr>
        <w:tabs>
          <w:tab w:val="left" w:pos="432"/>
        </w:tabs>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68C35AC">
      <w:start w:val="1"/>
      <w:numFmt w:val="bullet"/>
      <w:lvlText w:val="o"/>
      <w:lvlJc w:val="left"/>
      <w:pPr>
        <w:tabs>
          <w:tab w:val="left" w:pos="432"/>
        </w:tabs>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6C06358">
      <w:start w:val="1"/>
      <w:numFmt w:val="bullet"/>
      <w:lvlText w:val="▪"/>
      <w:lvlJc w:val="left"/>
      <w:pPr>
        <w:tabs>
          <w:tab w:val="left" w:pos="432"/>
        </w:tabs>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57F92700"/>
    <w:multiLevelType w:val="hybridMultilevel"/>
    <w:tmpl w:val="FFFFFFFF"/>
    <w:numStyleLink w:val="ImportedStyle2"/>
  </w:abstractNum>
  <w:num w:numId="1">
    <w:abstractNumId w:val="4"/>
  </w:num>
  <w:num w:numId="2">
    <w:abstractNumId w:val="1"/>
  </w:num>
  <w:num w:numId="3">
    <w:abstractNumId w:val="1"/>
    <w:lvlOverride w:ilvl="0">
      <w:lvl w:ilvl="0" w:tplc="496403F0">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685624D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93A0E9A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B3E6FA2A">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B1CA2CD8">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D3B8E07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C0CA8C2A">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99C808CC">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F06AAC2C">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0"/>
  </w:num>
  <w:num w:numId="5">
    <w:abstractNumId w:val="5"/>
  </w:num>
  <w:num w:numId="6">
    <w:abstractNumId w:val="3"/>
  </w:num>
  <w:num w:numId="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stin Yeakel">
    <w15:presenceInfo w15:providerId="Windows Live" w15:userId="13888895_tp_dropbo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3"/>
  <w:displayBackgroundShape/>
  <w:proofState w:spelling="clean"/>
  <w:trackRevisions/>
  <w:defaultTabStop w:val="43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7925"/>
    <w:rsid w:val="000028DF"/>
    <w:rsid w:val="0000458D"/>
    <w:rsid w:val="00005E98"/>
    <w:rsid w:val="00007BBD"/>
    <w:rsid w:val="000111C7"/>
    <w:rsid w:val="0001164C"/>
    <w:rsid w:val="00012274"/>
    <w:rsid w:val="00013238"/>
    <w:rsid w:val="00016D4E"/>
    <w:rsid w:val="00021A7E"/>
    <w:rsid w:val="0002221B"/>
    <w:rsid w:val="0002338A"/>
    <w:rsid w:val="00023DE2"/>
    <w:rsid w:val="00024925"/>
    <w:rsid w:val="00027453"/>
    <w:rsid w:val="000275A9"/>
    <w:rsid w:val="00027776"/>
    <w:rsid w:val="000302AB"/>
    <w:rsid w:val="00031423"/>
    <w:rsid w:val="00031595"/>
    <w:rsid w:val="00032431"/>
    <w:rsid w:val="00035713"/>
    <w:rsid w:val="00036A6C"/>
    <w:rsid w:val="0004451D"/>
    <w:rsid w:val="00044EE5"/>
    <w:rsid w:val="000526EB"/>
    <w:rsid w:val="0005401C"/>
    <w:rsid w:val="00055225"/>
    <w:rsid w:val="00056A53"/>
    <w:rsid w:val="0005792D"/>
    <w:rsid w:val="00063D7F"/>
    <w:rsid w:val="00065D40"/>
    <w:rsid w:val="00067DB6"/>
    <w:rsid w:val="000724E7"/>
    <w:rsid w:val="00072DF9"/>
    <w:rsid w:val="0007494A"/>
    <w:rsid w:val="000751FA"/>
    <w:rsid w:val="00080AD4"/>
    <w:rsid w:val="00080D61"/>
    <w:rsid w:val="00081515"/>
    <w:rsid w:val="00083F88"/>
    <w:rsid w:val="00086FB1"/>
    <w:rsid w:val="00096063"/>
    <w:rsid w:val="00096A47"/>
    <w:rsid w:val="000A0104"/>
    <w:rsid w:val="000A0FEB"/>
    <w:rsid w:val="000A1A30"/>
    <w:rsid w:val="000A2E98"/>
    <w:rsid w:val="000A3172"/>
    <w:rsid w:val="000A4489"/>
    <w:rsid w:val="000A508D"/>
    <w:rsid w:val="000A5101"/>
    <w:rsid w:val="000A6015"/>
    <w:rsid w:val="000A70CD"/>
    <w:rsid w:val="000B1927"/>
    <w:rsid w:val="000B28B9"/>
    <w:rsid w:val="000B71FE"/>
    <w:rsid w:val="000C017A"/>
    <w:rsid w:val="000C0962"/>
    <w:rsid w:val="000C158F"/>
    <w:rsid w:val="000C1A1F"/>
    <w:rsid w:val="000C3C19"/>
    <w:rsid w:val="000C492D"/>
    <w:rsid w:val="000C5ED6"/>
    <w:rsid w:val="000C621E"/>
    <w:rsid w:val="000C7C5A"/>
    <w:rsid w:val="000C7D7C"/>
    <w:rsid w:val="000D08E0"/>
    <w:rsid w:val="000D0B24"/>
    <w:rsid w:val="000D2A53"/>
    <w:rsid w:val="000D7457"/>
    <w:rsid w:val="000E35FB"/>
    <w:rsid w:val="000E46F9"/>
    <w:rsid w:val="000E4756"/>
    <w:rsid w:val="000E51CE"/>
    <w:rsid w:val="000E528C"/>
    <w:rsid w:val="000E6E40"/>
    <w:rsid w:val="000F1529"/>
    <w:rsid w:val="000F27A2"/>
    <w:rsid w:val="000F3458"/>
    <w:rsid w:val="000F5869"/>
    <w:rsid w:val="000F7E34"/>
    <w:rsid w:val="001031E4"/>
    <w:rsid w:val="001062BB"/>
    <w:rsid w:val="001075B4"/>
    <w:rsid w:val="00111883"/>
    <w:rsid w:val="001138B8"/>
    <w:rsid w:val="00114CBE"/>
    <w:rsid w:val="00114E46"/>
    <w:rsid w:val="001150CE"/>
    <w:rsid w:val="001204EA"/>
    <w:rsid w:val="001207AD"/>
    <w:rsid w:val="00121B14"/>
    <w:rsid w:val="00123FD5"/>
    <w:rsid w:val="00124527"/>
    <w:rsid w:val="00124EB6"/>
    <w:rsid w:val="00127346"/>
    <w:rsid w:val="0013161E"/>
    <w:rsid w:val="001344C3"/>
    <w:rsid w:val="001345A7"/>
    <w:rsid w:val="00142D7D"/>
    <w:rsid w:val="001451DF"/>
    <w:rsid w:val="001454A6"/>
    <w:rsid w:val="001467A7"/>
    <w:rsid w:val="00150C4C"/>
    <w:rsid w:val="001535A5"/>
    <w:rsid w:val="001548E3"/>
    <w:rsid w:val="00156283"/>
    <w:rsid w:val="00164BF0"/>
    <w:rsid w:val="001710DD"/>
    <w:rsid w:val="00175650"/>
    <w:rsid w:val="001776B1"/>
    <w:rsid w:val="00177932"/>
    <w:rsid w:val="00180A80"/>
    <w:rsid w:val="00182C6C"/>
    <w:rsid w:val="001848B0"/>
    <w:rsid w:val="001853B7"/>
    <w:rsid w:val="00185537"/>
    <w:rsid w:val="0018748C"/>
    <w:rsid w:val="00190CE0"/>
    <w:rsid w:val="001932FB"/>
    <w:rsid w:val="001938AE"/>
    <w:rsid w:val="00193BE6"/>
    <w:rsid w:val="00193FB1"/>
    <w:rsid w:val="001A0767"/>
    <w:rsid w:val="001A1AC7"/>
    <w:rsid w:val="001A309E"/>
    <w:rsid w:val="001A467D"/>
    <w:rsid w:val="001B0142"/>
    <w:rsid w:val="001B122A"/>
    <w:rsid w:val="001B2C10"/>
    <w:rsid w:val="001B55DB"/>
    <w:rsid w:val="001B5DDC"/>
    <w:rsid w:val="001B73EE"/>
    <w:rsid w:val="001C3453"/>
    <w:rsid w:val="001C60FC"/>
    <w:rsid w:val="001D20CC"/>
    <w:rsid w:val="001D43E0"/>
    <w:rsid w:val="001D4AD9"/>
    <w:rsid w:val="001D55B5"/>
    <w:rsid w:val="001D5925"/>
    <w:rsid w:val="001D599A"/>
    <w:rsid w:val="001D5D95"/>
    <w:rsid w:val="001D7C8A"/>
    <w:rsid w:val="001D7DE7"/>
    <w:rsid w:val="001E554D"/>
    <w:rsid w:val="001E686E"/>
    <w:rsid w:val="001E6A62"/>
    <w:rsid w:val="001F5BB1"/>
    <w:rsid w:val="001F6B6C"/>
    <w:rsid w:val="00201016"/>
    <w:rsid w:val="002023FE"/>
    <w:rsid w:val="002041E6"/>
    <w:rsid w:val="002128ED"/>
    <w:rsid w:val="00214F50"/>
    <w:rsid w:val="002173CD"/>
    <w:rsid w:val="00220547"/>
    <w:rsid w:val="00222F8F"/>
    <w:rsid w:val="0022373F"/>
    <w:rsid w:val="00224CA4"/>
    <w:rsid w:val="002278C7"/>
    <w:rsid w:val="00231778"/>
    <w:rsid w:val="00231C0B"/>
    <w:rsid w:val="002346C7"/>
    <w:rsid w:val="00236E16"/>
    <w:rsid w:val="00237C90"/>
    <w:rsid w:val="00244E39"/>
    <w:rsid w:val="00245315"/>
    <w:rsid w:val="00252D87"/>
    <w:rsid w:val="0025388D"/>
    <w:rsid w:val="00254564"/>
    <w:rsid w:val="0025503B"/>
    <w:rsid w:val="0025676A"/>
    <w:rsid w:val="002574DA"/>
    <w:rsid w:val="0026038A"/>
    <w:rsid w:val="0026540F"/>
    <w:rsid w:val="002658AF"/>
    <w:rsid w:val="0026781B"/>
    <w:rsid w:val="00273877"/>
    <w:rsid w:val="00273BD1"/>
    <w:rsid w:val="0029157C"/>
    <w:rsid w:val="00293EA9"/>
    <w:rsid w:val="00294EA1"/>
    <w:rsid w:val="002A1945"/>
    <w:rsid w:val="002A2741"/>
    <w:rsid w:val="002A3857"/>
    <w:rsid w:val="002B2A07"/>
    <w:rsid w:val="002B3A06"/>
    <w:rsid w:val="002B3BFD"/>
    <w:rsid w:val="002B51B4"/>
    <w:rsid w:val="002B62EF"/>
    <w:rsid w:val="002B698D"/>
    <w:rsid w:val="002C549F"/>
    <w:rsid w:val="002C676F"/>
    <w:rsid w:val="002D2E05"/>
    <w:rsid w:val="002D56E2"/>
    <w:rsid w:val="002D6E39"/>
    <w:rsid w:val="002D6E61"/>
    <w:rsid w:val="002D7EE3"/>
    <w:rsid w:val="002E38D8"/>
    <w:rsid w:val="002E3E5B"/>
    <w:rsid w:val="002E3F5F"/>
    <w:rsid w:val="002E5DDB"/>
    <w:rsid w:val="002E68A7"/>
    <w:rsid w:val="002F0F53"/>
    <w:rsid w:val="002F1395"/>
    <w:rsid w:val="002F4E67"/>
    <w:rsid w:val="002F7C5D"/>
    <w:rsid w:val="002F7DD9"/>
    <w:rsid w:val="0030040F"/>
    <w:rsid w:val="00310723"/>
    <w:rsid w:val="0031081F"/>
    <w:rsid w:val="00310A9C"/>
    <w:rsid w:val="00313588"/>
    <w:rsid w:val="003144D0"/>
    <w:rsid w:val="003154AD"/>
    <w:rsid w:val="00315672"/>
    <w:rsid w:val="003160FF"/>
    <w:rsid w:val="00323B2F"/>
    <w:rsid w:val="00324C78"/>
    <w:rsid w:val="00324CFE"/>
    <w:rsid w:val="003261AA"/>
    <w:rsid w:val="00326D0C"/>
    <w:rsid w:val="00327650"/>
    <w:rsid w:val="00330FD8"/>
    <w:rsid w:val="003336E3"/>
    <w:rsid w:val="003346B8"/>
    <w:rsid w:val="00334DFB"/>
    <w:rsid w:val="00337E60"/>
    <w:rsid w:val="00337F1D"/>
    <w:rsid w:val="00345149"/>
    <w:rsid w:val="00346996"/>
    <w:rsid w:val="0034749B"/>
    <w:rsid w:val="00351C3F"/>
    <w:rsid w:val="0035244C"/>
    <w:rsid w:val="003551BD"/>
    <w:rsid w:val="003562BB"/>
    <w:rsid w:val="003568C0"/>
    <w:rsid w:val="00360BFC"/>
    <w:rsid w:val="0036793C"/>
    <w:rsid w:val="00371C6B"/>
    <w:rsid w:val="00373D97"/>
    <w:rsid w:val="003758D0"/>
    <w:rsid w:val="00376E3E"/>
    <w:rsid w:val="00377B44"/>
    <w:rsid w:val="00382D4D"/>
    <w:rsid w:val="00383EF8"/>
    <w:rsid w:val="00387BF5"/>
    <w:rsid w:val="00390E12"/>
    <w:rsid w:val="003915DD"/>
    <w:rsid w:val="00391651"/>
    <w:rsid w:val="0039295C"/>
    <w:rsid w:val="0039465A"/>
    <w:rsid w:val="00395531"/>
    <w:rsid w:val="00395611"/>
    <w:rsid w:val="00395A5C"/>
    <w:rsid w:val="003A0C33"/>
    <w:rsid w:val="003A2ADB"/>
    <w:rsid w:val="003A2EB8"/>
    <w:rsid w:val="003A6913"/>
    <w:rsid w:val="003B1129"/>
    <w:rsid w:val="003B1740"/>
    <w:rsid w:val="003B21BC"/>
    <w:rsid w:val="003B3A7B"/>
    <w:rsid w:val="003B5A3E"/>
    <w:rsid w:val="003C0366"/>
    <w:rsid w:val="003C29FA"/>
    <w:rsid w:val="003C3837"/>
    <w:rsid w:val="003C3D28"/>
    <w:rsid w:val="003C77BF"/>
    <w:rsid w:val="003C7878"/>
    <w:rsid w:val="003D0F48"/>
    <w:rsid w:val="003D38AB"/>
    <w:rsid w:val="003D3B25"/>
    <w:rsid w:val="003D47AB"/>
    <w:rsid w:val="003D4D52"/>
    <w:rsid w:val="003D5525"/>
    <w:rsid w:val="003D6049"/>
    <w:rsid w:val="003D64A3"/>
    <w:rsid w:val="003D6CB9"/>
    <w:rsid w:val="003D7D20"/>
    <w:rsid w:val="003E07DC"/>
    <w:rsid w:val="003E149F"/>
    <w:rsid w:val="003E1E37"/>
    <w:rsid w:val="003E2089"/>
    <w:rsid w:val="003E5ADF"/>
    <w:rsid w:val="003F274F"/>
    <w:rsid w:val="003F279F"/>
    <w:rsid w:val="003F56BE"/>
    <w:rsid w:val="003F64DC"/>
    <w:rsid w:val="003F6E92"/>
    <w:rsid w:val="0040717A"/>
    <w:rsid w:val="00411257"/>
    <w:rsid w:val="00412730"/>
    <w:rsid w:val="0041386C"/>
    <w:rsid w:val="0041792B"/>
    <w:rsid w:val="004216FA"/>
    <w:rsid w:val="00422ABC"/>
    <w:rsid w:val="00422CBC"/>
    <w:rsid w:val="00423D7E"/>
    <w:rsid w:val="004260F7"/>
    <w:rsid w:val="00427DDD"/>
    <w:rsid w:val="00430308"/>
    <w:rsid w:val="004317FC"/>
    <w:rsid w:val="00432930"/>
    <w:rsid w:val="00437641"/>
    <w:rsid w:val="00442781"/>
    <w:rsid w:val="0044401B"/>
    <w:rsid w:val="00446467"/>
    <w:rsid w:val="0044781F"/>
    <w:rsid w:val="00452D99"/>
    <w:rsid w:val="00453481"/>
    <w:rsid w:val="00454E62"/>
    <w:rsid w:val="00462639"/>
    <w:rsid w:val="00463181"/>
    <w:rsid w:val="00463A74"/>
    <w:rsid w:val="00470255"/>
    <w:rsid w:val="004729AA"/>
    <w:rsid w:val="004801F1"/>
    <w:rsid w:val="004852C3"/>
    <w:rsid w:val="00492AB4"/>
    <w:rsid w:val="00492C83"/>
    <w:rsid w:val="00493D30"/>
    <w:rsid w:val="004966A6"/>
    <w:rsid w:val="004979E2"/>
    <w:rsid w:val="004A2E21"/>
    <w:rsid w:val="004A3194"/>
    <w:rsid w:val="004A3E7C"/>
    <w:rsid w:val="004A5BC5"/>
    <w:rsid w:val="004B4DE7"/>
    <w:rsid w:val="004C00B9"/>
    <w:rsid w:val="004C2042"/>
    <w:rsid w:val="004C328A"/>
    <w:rsid w:val="004C3DCF"/>
    <w:rsid w:val="004C4FD2"/>
    <w:rsid w:val="004C6DA6"/>
    <w:rsid w:val="004D113F"/>
    <w:rsid w:val="004D3BBA"/>
    <w:rsid w:val="004E0B7E"/>
    <w:rsid w:val="004E2A79"/>
    <w:rsid w:val="004E5422"/>
    <w:rsid w:val="004E55DD"/>
    <w:rsid w:val="004E572D"/>
    <w:rsid w:val="004E5739"/>
    <w:rsid w:val="004E65ED"/>
    <w:rsid w:val="004E7B0A"/>
    <w:rsid w:val="004F068C"/>
    <w:rsid w:val="004F14D0"/>
    <w:rsid w:val="004F1D5E"/>
    <w:rsid w:val="004F30BC"/>
    <w:rsid w:val="004F3370"/>
    <w:rsid w:val="004F3C51"/>
    <w:rsid w:val="004F5591"/>
    <w:rsid w:val="004F6688"/>
    <w:rsid w:val="00501610"/>
    <w:rsid w:val="00502A27"/>
    <w:rsid w:val="00503EBF"/>
    <w:rsid w:val="005045F9"/>
    <w:rsid w:val="005079A2"/>
    <w:rsid w:val="00511A36"/>
    <w:rsid w:val="00512E43"/>
    <w:rsid w:val="00513DC1"/>
    <w:rsid w:val="005151BE"/>
    <w:rsid w:val="005151D6"/>
    <w:rsid w:val="00515A29"/>
    <w:rsid w:val="00515E8A"/>
    <w:rsid w:val="005206E1"/>
    <w:rsid w:val="00521252"/>
    <w:rsid w:val="00521416"/>
    <w:rsid w:val="00521E3D"/>
    <w:rsid w:val="00524BE8"/>
    <w:rsid w:val="00525D87"/>
    <w:rsid w:val="005261D6"/>
    <w:rsid w:val="005264B2"/>
    <w:rsid w:val="00532461"/>
    <w:rsid w:val="0053333B"/>
    <w:rsid w:val="0053463A"/>
    <w:rsid w:val="005348D1"/>
    <w:rsid w:val="00534B1F"/>
    <w:rsid w:val="00537C20"/>
    <w:rsid w:val="00540EE0"/>
    <w:rsid w:val="00540F7A"/>
    <w:rsid w:val="0054149D"/>
    <w:rsid w:val="00541C0C"/>
    <w:rsid w:val="005425BD"/>
    <w:rsid w:val="005445F3"/>
    <w:rsid w:val="005458E3"/>
    <w:rsid w:val="00545E43"/>
    <w:rsid w:val="0054797C"/>
    <w:rsid w:val="00547EA4"/>
    <w:rsid w:val="00550F4D"/>
    <w:rsid w:val="00551777"/>
    <w:rsid w:val="00551D5B"/>
    <w:rsid w:val="0056539A"/>
    <w:rsid w:val="00576066"/>
    <w:rsid w:val="00577523"/>
    <w:rsid w:val="0058160D"/>
    <w:rsid w:val="005817B2"/>
    <w:rsid w:val="005817FD"/>
    <w:rsid w:val="00582BDC"/>
    <w:rsid w:val="0058478E"/>
    <w:rsid w:val="00584805"/>
    <w:rsid w:val="00585702"/>
    <w:rsid w:val="00585FEB"/>
    <w:rsid w:val="00587071"/>
    <w:rsid w:val="00593455"/>
    <w:rsid w:val="0059464C"/>
    <w:rsid w:val="00596794"/>
    <w:rsid w:val="00596E29"/>
    <w:rsid w:val="00597CEC"/>
    <w:rsid w:val="005A04A8"/>
    <w:rsid w:val="005A1E4C"/>
    <w:rsid w:val="005A3F34"/>
    <w:rsid w:val="005A5289"/>
    <w:rsid w:val="005A7413"/>
    <w:rsid w:val="005B74DA"/>
    <w:rsid w:val="005B7560"/>
    <w:rsid w:val="005C0092"/>
    <w:rsid w:val="005C1876"/>
    <w:rsid w:val="005C3A6B"/>
    <w:rsid w:val="005C45D5"/>
    <w:rsid w:val="005C4B8F"/>
    <w:rsid w:val="005D042A"/>
    <w:rsid w:val="005D07E4"/>
    <w:rsid w:val="005D5D95"/>
    <w:rsid w:val="005E202C"/>
    <w:rsid w:val="005E25AE"/>
    <w:rsid w:val="005E5BF8"/>
    <w:rsid w:val="005E738C"/>
    <w:rsid w:val="005F0A0D"/>
    <w:rsid w:val="005F7A57"/>
    <w:rsid w:val="00601197"/>
    <w:rsid w:val="00601365"/>
    <w:rsid w:val="006040DD"/>
    <w:rsid w:val="006041A9"/>
    <w:rsid w:val="0060520A"/>
    <w:rsid w:val="0060592A"/>
    <w:rsid w:val="0061138F"/>
    <w:rsid w:val="0061149D"/>
    <w:rsid w:val="006160F9"/>
    <w:rsid w:val="00620DCC"/>
    <w:rsid w:val="00621B11"/>
    <w:rsid w:val="00623CC3"/>
    <w:rsid w:val="00626808"/>
    <w:rsid w:val="00627544"/>
    <w:rsid w:val="0063503B"/>
    <w:rsid w:val="00640746"/>
    <w:rsid w:val="006421C0"/>
    <w:rsid w:val="006435D2"/>
    <w:rsid w:val="00643C36"/>
    <w:rsid w:val="00644321"/>
    <w:rsid w:val="00644652"/>
    <w:rsid w:val="00646B4C"/>
    <w:rsid w:val="00651EC8"/>
    <w:rsid w:val="00654E9E"/>
    <w:rsid w:val="006558F1"/>
    <w:rsid w:val="00657E99"/>
    <w:rsid w:val="006614B2"/>
    <w:rsid w:val="006630CB"/>
    <w:rsid w:val="006634DE"/>
    <w:rsid w:val="006665C3"/>
    <w:rsid w:val="006730B6"/>
    <w:rsid w:val="00680F79"/>
    <w:rsid w:val="0068434E"/>
    <w:rsid w:val="006852F3"/>
    <w:rsid w:val="00685764"/>
    <w:rsid w:val="006901D2"/>
    <w:rsid w:val="00693440"/>
    <w:rsid w:val="00693D64"/>
    <w:rsid w:val="006A22AE"/>
    <w:rsid w:val="006A3BD5"/>
    <w:rsid w:val="006A4980"/>
    <w:rsid w:val="006A5CA2"/>
    <w:rsid w:val="006A5D06"/>
    <w:rsid w:val="006B0756"/>
    <w:rsid w:val="006B08EC"/>
    <w:rsid w:val="006B1755"/>
    <w:rsid w:val="006B5638"/>
    <w:rsid w:val="006B61CC"/>
    <w:rsid w:val="006C3323"/>
    <w:rsid w:val="006C56AB"/>
    <w:rsid w:val="006C6A1F"/>
    <w:rsid w:val="006D0704"/>
    <w:rsid w:val="006D0B1B"/>
    <w:rsid w:val="006D162A"/>
    <w:rsid w:val="006D248E"/>
    <w:rsid w:val="006D43CF"/>
    <w:rsid w:val="006D4681"/>
    <w:rsid w:val="006D5ADA"/>
    <w:rsid w:val="006D6049"/>
    <w:rsid w:val="006D6113"/>
    <w:rsid w:val="006E3B14"/>
    <w:rsid w:val="006E4E41"/>
    <w:rsid w:val="006E67B2"/>
    <w:rsid w:val="006E7F4C"/>
    <w:rsid w:val="006F190D"/>
    <w:rsid w:val="006F3334"/>
    <w:rsid w:val="006F3A8E"/>
    <w:rsid w:val="006F5EA9"/>
    <w:rsid w:val="006F7E0F"/>
    <w:rsid w:val="00701F47"/>
    <w:rsid w:val="0070319F"/>
    <w:rsid w:val="0070427C"/>
    <w:rsid w:val="00711793"/>
    <w:rsid w:val="00712272"/>
    <w:rsid w:val="00712313"/>
    <w:rsid w:val="0071234F"/>
    <w:rsid w:val="007176C0"/>
    <w:rsid w:val="00720541"/>
    <w:rsid w:val="0072074A"/>
    <w:rsid w:val="007240C6"/>
    <w:rsid w:val="0072654D"/>
    <w:rsid w:val="0073043E"/>
    <w:rsid w:val="00730B0D"/>
    <w:rsid w:val="00730B8E"/>
    <w:rsid w:val="00730F5A"/>
    <w:rsid w:val="007315B3"/>
    <w:rsid w:val="00731DC1"/>
    <w:rsid w:val="00732CDB"/>
    <w:rsid w:val="00732DD0"/>
    <w:rsid w:val="00735A25"/>
    <w:rsid w:val="0073645B"/>
    <w:rsid w:val="0073744B"/>
    <w:rsid w:val="00737B9A"/>
    <w:rsid w:val="00737F9B"/>
    <w:rsid w:val="00741311"/>
    <w:rsid w:val="007416A5"/>
    <w:rsid w:val="00742762"/>
    <w:rsid w:val="00743B95"/>
    <w:rsid w:val="00744C35"/>
    <w:rsid w:val="0074593C"/>
    <w:rsid w:val="00746080"/>
    <w:rsid w:val="00746714"/>
    <w:rsid w:val="0074719D"/>
    <w:rsid w:val="007476E8"/>
    <w:rsid w:val="00753354"/>
    <w:rsid w:val="00754503"/>
    <w:rsid w:val="00755F2C"/>
    <w:rsid w:val="00756BAE"/>
    <w:rsid w:val="007574E0"/>
    <w:rsid w:val="00757882"/>
    <w:rsid w:val="00762903"/>
    <w:rsid w:val="00762D94"/>
    <w:rsid w:val="00763388"/>
    <w:rsid w:val="00763EF7"/>
    <w:rsid w:val="0076439B"/>
    <w:rsid w:val="0076683E"/>
    <w:rsid w:val="00770A0F"/>
    <w:rsid w:val="00770B89"/>
    <w:rsid w:val="00771C06"/>
    <w:rsid w:val="00772E22"/>
    <w:rsid w:val="0077547D"/>
    <w:rsid w:val="00777137"/>
    <w:rsid w:val="00777527"/>
    <w:rsid w:val="007870FD"/>
    <w:rsid w:val="0079076E"/>
    <w:rsid w:val="00790794"/>
    <w:rsid w:val="00794421"/>
    <w:rsid w:val="00794D62"/>
    <w:rsid w:val="00795C22"/>
    <w:rsid w:val="007973E9"/>
    <w:rsid w:val="007A0207"/>
    <w:rsid w:val="007A08F5"/>
    <w:rsid w:val="007B11BD"/>
    <w:rsid w:val="007B48AC"/>
    <w:rsid w:val="007B6B68"/>
    <w:rsid w:val="007C1058"/>
    <w:rsid w:val="007C266E"/>
    <w:rsid w:val="007C36A9"/>
    <w:rsid w:val="007C7FB0"/>
    <w:rsid w:val="007D3264"/>
    <w:rsid w:val="007D45A3"/>
    <w:rsid w:val="007D55C2"/>
    <w:rsid w:val="007D7313"/>
    <w:rsid w:val="007E01B9"/>
    <w:rsid w:val="007E348F"/>
    <w:rsid w:val="007E72BC"/>
    <w:rsid w:val="007E742D"/>
    <w:rsid w:val="007F1F32"/>
    <w:rsid w:val="007F203A"/>
    <w:rsid w:val="007F50E7"/>
    <w:rsid w:val="007F5440"/>
    <w:rsid w:val="007F7D99"/>
    <w:rsid w:val="00801F74"/>
    <w:rsid w:val="00803B3A"/>
    <w:rsid w:val="00803F9A"/>
    <w:rsid w:val="0080534C"/>
    <w:rsid w:val="00810E25"/>
    <w:rsid w:val="00810E3A"/>
    <w:rsid w:val="00814877"/>
    <w:rsid w:val="008148AD"/>
    <w:rsid w:val="00815F95"/>
    <w:rsid w:val="008171E7"/>
    <w:rsid w:val="00822A4B"/>
    <w:rsid w:val="008237C4"/>
    <w:rsid w:val="0082516F"/>
    <w:rsid w:val="008253D4"/>
    <w:rsid w:val="008264C4"/>
    <w:rsid w:val="00833D3D"/>
    <w:rsid w:val="0083460A"/>
    <w:rsid w:val="008364F8"/>
    <w:rsid w:val="008371B5"/>
    <w:rsid w:val="00846722"/>
    <w:rsid w:val="008472FB"/>
    <w:rsid w:val="008477E0"/>
    <w:rsid w:val="00847E39"/>
    <w:rsid w:val="00851BF9"/>
    <w:rsid w:val="00861218"/>
    <w:rsid w:val="00861C7E"/>
    <w:rsid w:val="00861E01"/>
    <w:rsid w:val="00861EE4"/>
    <w:rsid w:val="00862AF5"/>
    <w:rsid w:val="00863EC6"/>
    <w:rsid w:val="00871B03"/>
    <w:rsid w:val="00873CB6"/>
    <w:rsid w:val="0087475B"/>
    <w:rsid w:val="00876FC2"/>
    <w:rsid w:val="008802EC"/>
    <w:rsid w:val="008819A8"/>
    <w:rsid w:val="00882622"/>
    <w:rsid w:val="00882AB7"/>
    <w:rsid w:val="00882B39"/>
    <w:rsid w:val="00882BCF"/>
    <w:rsid w:val="00891C4F"/>
    <w:rsid w:val="0089714F"/>
    <w:rsid w:val="008A0D22"/>
    <w:rsid w:val="008A1F39"/>
    <w:rsid w:val="008A207A"/>
    <w:rsid w:val="008A25A6"/>
    <w:rsid w:val="008A2A71"/>
    <w:rsid w:val="008A49BD"/>
    <w:rsid w:val="008A4DB1"/>
    <w:rsid w:val="008A4EB3"/>
    <w:rsid w:val="008A62CF"/>
    <w:rsid w:val="008A66E5"/>
    <w:rsid w:val="008A7AFC"/>
    <w:rsid w:val="008B16CA"/>
    <w:rsid w:val="008B1C24"/>
    <w:rsid w:val="008B3514"/>
    <w:rsid w:val="008B3EB1"/>
    <w:rsid w:val="008B3EEE"/>
    <w:rsid w:val="008B4249"/>
    <w:rsid w:val="008B5C58"/>
    <w:rsid w:val="008C0202"/>
    <w:rsid w:val="008C12A6"/>
    <w:rsid w:val="008C25ED"/>
    <w:rsid w:val="008C345E"/>
    <w:rsid w:val="008C41D3"/>
    <w:rsid w:val="008C6B1A"/>
    <w:rsid w:val="008C7917"/>
    <w:rsid w:val="008D1124"/>
    <w:rsid w:val="008D19EE"/>
    <w:rsid w:val="008D69BB"/>
    <w:rsid w:val="008D6E56"/>
    <w:rsid w:val="008D7B6A"/>
    <w:rsid w:val="008E13F7"/>
    <w:rsid w:val="008E2FB6"/>
    <w:rsid w:val="008E3271"/>
    <w:rsid w:val="008E331B"/>
    <w:rsid w:val="008E3D1E"/>
    <w:rsid w:val="008E4ED0"/>
    <w:rsid w:val="008E5BEA"/>
    <w:rsid w:val="008E7C3E"/>
    <w:rsid w:val="008F3655"/>
    <w:rsid w:val="008F5642"/>
    <w:rsid w:val="008F62B7"/>
    <w:rsid w:val="00900A24"/>
    <w:rsid w:val="00900BC5"/>
    <w:rsid w:val="00901AE9"/>
    <w:rsid w:val="00902083"/>
    <w:rsid w:val="009022D7"/>
    <w:rsid w:val="00903D8B"/>
    <w:rsid w:val="0090510A"/>
    <w:rsid w:val="00905D10"/>
    <w:rsid w:val="00910FDF"/>
    <w:rsid w:val="00913AB5"/>
    <w:rsid w:val="00914231"/>
    <w:rsid w:val="00915051"/>
    <w:rsid w:val="00915064"/>
    <w:rsid w:val="009224A9"/>
    <w:rsid w:val="00923E65"/>
    <w:rsid w:val="009241C8"/>
    <w:rsid w:val="009244D4"/>
    <w:rsid w:val="00925A6C"/>
    <w:rsid w:val="00926F39"/>
    <w:rsid w:val="0093287F"/>
    <w:rsid w:val="00934AD7"/>
    <w:rsid w:val="00936043"/>
    <w:rsid w:val="0093719A"/>
    <w:rsid w:val="00940BC1"/>
    <w:rsid w:val="009415C5"/>
    <w:rsid w:val="00941C44"/>
    <w:rsid w:val="009478AF"/>
    <w:rsid w:val="00950AD6"/>
    <w:rsid w:val="00951606"/>
    <w:rsid w:val="00954C6E"/>
    <w:rsid w:val="0095576E"/>
    <w:rsid w:val="00956F45"/>
    <w:rsid w:val="00961936"/>
    <w:rsid w:val="009667AF"/>
    <w:rsid w:val="00966BFF"/>
    <w:rsid w:val="009708B6"/>
    <w:rsid w:val="0098193E"/>
    <w:rsid w:val="009851DB"/>
    <w:rsid w:val="0098797B"/>
    <w:rsid w:val="00992308"/>
    <w:rsid w:val="00993D39"/>
    <w:rsid w:val="009963E1"/>
    <w:rsid w:val="00996A4E"/>
    <w:rsid w:val="009A227B"/>
    <w:rsid w:val="009A2F33"/>
    <w:rsid w:val="009A32F8"/>
    <w:rsid w:val="009A3922"/>
    <w:rsid w:val="009A7826"/>
    <w:rsid w:val="009A7E2F"/>
    <w:rsid w:val="009B1518"/>
    <w:rsid w:val="009B19B6"/>
    <w:rsid w:val="009B35D9"/>
    <w:rsid w:val="009B604A"/>
    <w:rsid w:val="009C19E9"/>
    <w:rsid w:val="009C1E0C"/>
    <w:rsid w:val="009C2F36"/>
    <w:rsid w:val="009C423B"/>
    <w:rsid w:val="009C69C4"/>
    <w:rsid w:val="009C6CCE"/>
    <w:rsid w:val="009D2378"/>
    <w:rsid w:val="009D2CBF"/>
    <w:rsid w:val="009D3D48"/>
    <w:rsid w:val="009D3E91"/>
    <w:rsid w:val="009D563E"/>
    <w:rsid w:val="009D7979"/>
    <w:rsid w:val="009E17C6"/>
    <w:rsid w:val="009E41C0"/>
    <w:rsid w:val="009E7CE6"/>
    <w:rsid w:val="009F1E81"/>
    <w:rsid w:val="009F4869"/>
    <w:rsid w:val="009F6253"/>
    <w:rsid w:val="00A00422"/>
    <w:rsid w:val="00A03F43"/>
    <w:rsid w:val="00A04CCB"/>
    <w:rsid w:val="00A106ED"/>
    <w:rsid w:val="00A13077"/>
    <w:rsid w:val="00A13833"/>
    <w:rsid w:val="00A15299"/>
    <w:rsid w:val="00A16332"/>
    <w:rsid w:val="00A16944"/>
    <w:rsid w:val="00A16E62"/>
    <w:rsid w:val="00A176CD"/>
    <w:rsid w:val="00A179D9"/>
    <w:rsid w:val="00A17CF5"/>
    <w:rsid w:val="00A202EC"/>
    <w:rsid w:val="00A20AA6"/>
    <w:rsid w:val="00A22240"/>
    <w:rsid w:val="00A239C1"/>
    <w:rsid w:val="00A24B2F"/>
    <w:rsid w:val="00A26B01"/>
    <w:rsid w:val="00A31C22"/>
    <w:rsid w:val="00A32D3A"/>
    <w:rsid w:val="00A3493A"/>
    <w:rsid w:val="00A37FE8"/>
    <w:rsid w:val="00A468A6"/>
    <w:rsid w:val="00A478C0"/>
    <w:rsid w:val="00A50E12"/>
    <w:rsid w:val="00A51B89"/>
    <w:rsid w:val="00A52EB7"/>
    <w:rsid w:val="00A5644D"/>
    <w:rsid w:val="00A5723D"/>
    <w:rsid w:val="00A61A33"/>
    <w:rsid w:val="00A644B1"/>
    <w:rsid w:val="00A660F8"/>
    <w:rsid w:val="00A71499"/>
    <w:rsid w:val="00A7349B"/>
    <w:rsid w:val="00A745BD"/>
    <w:rsid w:val="00A776EB"/>
    <w:rsid w:val="00A817E6"/>
    <w:rsid w:val="00A831C2"/>
    <w:rsid w:val="00A83C78"/>
    <w:rsid w:val="00A8469B"/>
    <w:rsid w:val="00A858B5"/>
    <w:rsid w:val="00A9119D"/>
    <w:rsid w:val="00A917CB"/>
    <w:rsid w:val="00A91C6E"/>
    <w:rsid w:val="00A93FF3"/>
    <w:rsid w:val="00A9769C"/>
    <w:rsid w:val="00AA0055"/>
    <w:rsid w:val="00AA13E6"/>
    <w:rsid w:val="00AA2407"/>
    <w:rsid w:val="00AA4A89"/>
    <w:rsid w:val="00AA70C4"/>
    <w:rsid w:val="00AA79CE"/>
    <w:rsid w:val="00AB148F"/>
    <w:rsid w:val="00AB217D"/>
    <w:rsid w:val="00AB4B78"/>
    <w:rsid w:val="00AB57D5"/>
    <w:rsid w:val="00AB5E30"/>
    <w:rsid w:val="00AC1309"/>
    <w:rsid w:val="00AC3760"/>
    <w:rsid w:val="00AC58A0"/>
    <w:rsid w:val="00AC6579"/>
    <w:rsid w:val="00AD1A70"/>
    <w:rsid w:val="00AD4680"/>
    <w:rsid w:val="00AD59C6"/>
    <w:rsid w:val="00AD6242"/>
    <w:rsid w:val="00AE2C7B"/>
    <w:rsid w:val="00AE2DE0"/>
    <w:rsid w:val="00AE4217"/>
    <w:rsid w:val="00AE56F8"/>
    <w:rsid w:val="00AF0B80"/>
    <w:rsid w:val="00AF26C2"/>
    <w:rsid w:val="00AF354E"/>
    <w:rsid w:val="00AF40A4"/>
    <w:rsid w:val="00AF6404"/>
    <w:rsid w:val="00AF7BC8"/>
    <w:rsid w:val="00AF7CE8"/>
    <w:rsid w:val="00B0267B"/>
    <w:rsid w:val="00B10F17"/>
    <w:rsid w:val="00B132E7"/>
    <w:rsid w:val="00B13449"/>
    <w:rsid w:val="00B13D9F"/>
    <w:rsid w:val="00B23170"/>
    <w:rsid w:val="00B23F86"/>
    <w:rsid w:val="00B24C43"/>
    <w:rsid w:val="00B300F8"/>
    <w:rsid w:val="00B3238C"/>
    <w:rsid w:val="00B3421E"/>
    <w:rsid w:val="00B34661"/>
    <w:rsid w:val="00B368F4"/>
    <w:rsid w:val="00B37B0C"/>
    <w:rsid w:val="00B40DB6"/>
    <w:rsid w:val="00B44747"/>
    <w:rsid w:val="00B451B0"/>
    <w:rsid w:val="00B46027"/>
    <w:rsid w:val="00B517FC"/>
    <w:rsid w:val="00B552D7"/>
    <w:rsid w:val="00B555E6"/>
    <w:rsid w:val="00B55E2A"/>
    <w:rsid w:val="00B565BA"/>
    <w:rsid w:val="00B56E86"/>
    <w:rsid w:val="00B575D8"/>
    <w:rsid w:val="00B57F0F"/>
    <w:rsid w:val="00B6096C"/>
    <w:rsid w:val="00B60B91"/>
    <w:rsid w:val="00B615A0"/>
    <w:rsid w:val="00B621D0"/>
    <w:rsid w:val="00B62472"/>
    <w:rsid w:val="00B6277A"/>
    <w:rsid w:val="00B63A7C"/>
    <w:rsid w:val="00B653FD"/>
    <w:rsid w:val="00B67359"/>
    <w:rsid w:val="00B6787E"/>
    <w:rsid w:val="00B721F9"/>
    <w:rsid w:val="00B738A0"/>
    <w:rsid w:val="00B75FC4"/>
    <w:rsid w:val="00B767C4"/>
    <w:rsid w:val="00B80C7D"/>
    <w:rsid w:val="00B8205C"/>
    <w:rsid w:val="00B82610"/>
    <w:rsid w:val="00B826C1"/>
    <w:rsid w:val="00B83B37"/>
    <w:rsid w:val="00B859A9"/>
    <w:rsid w:val="00B87886"/>
    <w:rsid w:val="00B91746"/>
    <w:rsid w:val="00B93FFE"/>
    <w:rsid w:val="00B97498"/>
    <w:rsid w:val="00BA096D"/>
    <w:rsid w:val="00BA0C05"/>
    <w:rsid w:val="00BA1854"/>
    <w:rsid w:val="00BB07C1"/>
    <w:rsid w:val="00BB1DED"/>
    <w:rsid w:val="00BB3AE7"/>
    <w:rsid w:val="00BB557F"/>
    <w:rsid w:val="00BB5A1A"/>
    <w:rsid w:val="00BB5ADC"/>
    <w:rsid w:val="00BB659E"/>
    <w:rsid w:val="00BC07D3"/>
    <w:rsid w:val="00BC0D52"/>
    <w:rsid w:val="00BC20D0"/>
    <w:rsid w:val="00BC4B72"/>
    <w:rsid w:val="00BC5ACB"/>
    <w:rsid w:val="00BC6213"/>
    <w:rsid w:val="00BC7DA3"/>
    <w:rsid w:val="00BD0C42"/>
    <w:rsid w:val="00BD5085"/>
    <w:rsid w:val="00BD58BB"/>
    <w:rsid w:val="00BD6DCC"/>
    <w:rsid w:val="00BE0215"/>
    <w:rsid w:val="00BE1205"/>
    <w:rsid w:val="00BE1374"/>
    <w:rsid w:val="00BE1447"/>
    <w:rsid w:val="00BE36EB"/>
    <w:rsid w:val="00BE375B"/>
    <w:rsid w:val="00BE3AA0"/>
    <w:rsid w:val="00BE623A"/>
    <w:rsid w:val="00BF007F"/>
    <w:rsid w:val="00BF3818"/>
    <w:rsid w:val="00BF445C"/>
    <w:rsid w:val="00BF50EF"/>
    <w:rsid w:val="00BF544A"/>
    <w:rsid w:val="00BF7476"/>
    <w:rsid w:val="00C02A76"/>
    <w:rsid w:val="00C05838"/>
    <w:rsid w:val="00C059F9"/>
    <w:rsid w:val="00C062BF"/>
    <w:rsid w:val="00C07469"/>
    <w:rsid w:val="00C12314"/>
    <w:rsid w:val="00C131D5"/>
    <w:rsid w:val="00C13F36"/>
    <w:rsid w:val="00C14AA6"/>
    <w:rsid w:val="00C17465"/>
    <w:rsid w:val="00C17A9A"/>
    <w:rsid w:val="00C21517"/>
    <w:rsid w:val="00C21835"/>
    <w:rsid w:val="00C236C1"/>
    <w:rsid w:val="00C248B6"/>
    <w:rsid w:val="00C25D04"/>
    <w:rsid w:val="00C272F9"/>
    <w:rsid w:val="00C310D8"/>
    <w:rsid w:val="00C33350"/>
    <w:rsid w:val="00C33E22"/>
    <w:rsid w:val="00C35EFD"/>
    <w:rsid w:val="00C37B75"/>
    <w:rsid w:val="00C40F11"/>
    <w:rsid w:val="00C41DF0"/>
    <w:rsid w:val="00C41F0F"/>
    <w:rsid w:val="00C425A6"/>
    <w:rsid w:val="00C43210"/>
    <w:rsid w:val="00C46F91"/>
    <w:rsid w:val="00C622D4"/>
    <w:rsid w:val="00C65B01"/>
    <w:rsid w:val="00C82E0B"/>
    <w:rsid w:val="00C90A77"/>
    <w:rsid w:val="00C9429B"/>
    <w:rsid w:val="00CA120A"/>
    <w:rsid w:val="00CA1726"/>
    <w:rsid w:val="00CA185F"/>
    <w:rsid w:val="00CA373D"/>
    <w:rsid w:val="00CA593B"/>
    <w:rsid w:val="00CA6790"/>
    <w:rsid w:val="00CB318C"/>
    <w:rsid w:val="00CB502F"/>
    <w:rsid w:val="00CB77ED"/>
    <w:rsid w:val="00CC02B8"/>
    <w:rsid w:val="00CC05B8"/>
    <w:rsid w:val="00CC31BC"/>
    <w:rsid w:val="00CC3B6C"/>
    <w:rsid w:val="00CC5730"/>
    <w:rsid w:val="00CC759E"/>
    <w:rsid w:val="00CC788C"/>
    <w:rsid w:val="00CD0C81"/>
    <w:rsid w:val="00CD18A8"/>
    <w:rsid w:val="00CD3288"/>
    <w:rsid w:val="00CE0614"/>
    <w:rsid w:val="00CE0BE9"/>
    <w:rsid w:val="00CE3152"/>
    <w:rsid w:val="00CE79C3"/>
    <w:rsid w:val="00D02982"/>
    <w:rsid w:val="00D052E8"/>
    <w:rsid w:val="00D079B3"/>
    <w:rsid w:val="00D07BFE"/>
    <w:rsid w:val="00D12380"/>
    <w:rsid w:val="00D14E33"/>
    <w:rsid w:val="00D202AE"/>
    <w:rsid w:val="00D231F8"/>
    <w:rsid w:val="00D2353B"/>
    <w:rsid w:val="00D23C21"/>
    <w:rsid w:val="00D23D8B"/>
    <w:rsid w:val="00D26FA5"/>
    <w:rsid w:val="00D30A82"/>
    <w:rsid w:val="00D319F0"/>
    <w:rsid w:val="00D36206"/>
    <w:rsid w:val="00D36624"/>
    <w:rsid w:val="00D36EA6"/>
    <w:rsid w:val="00D36ECB"/>
    <w:rsid w:val="00D37B36"/>
    <w:rsid w:val="00D46390"/>
    <w:rsid w:val="00D504C1"/>
    <w:rsid w:val="00D508AC"/>
    <w:rsid w:val="00D52021"/>
    <w:rsid w:val="00D54DE9"/>
    <w:rsid w:val="00D54F3D"/>
    <w:rsid w:val="00D55201"/>
    <w:rsid w:val="00D55208"/>
    <w:rsid w:val="00D576CA"/>
    <w:rsid w:val="00D63017"/>
    <w:rsid w:val="00D65A18"/>
    <w:rsid w:val="00D65D30"/>
    <w:rsid w:val="00D71558"/>
    <w:rsid w:val="00D736C5"/>
    <w:rsid w:val="00D7464A"/>
    <w:rsid w:val="00D756B3"/>
    <w:rsid w:val="00D75E73"/>
    <w:rsid w:val="00D80A3E"/>
    <w:rsid w:val="00D81028"/>
    <w:rsid w:val="00D81591"/>
    <w:rsid w:val="00D86BD7"/>
    <w:rsid w:val="00D9052A"/>
    <w:rsid w:val="00D908CB"/>
    <w:rsid w:val="00D921C8"/>
    <w:rsid w:val="00D924E3"/>
    <w:rsid w:val="00D927F8"/>
    <w:rsid w:val="00D92E17"/>
    <w:rsid w:val="00D9755D"/>
    <w:rsid w:val="00D979BD"/>
    <w:rsid w:val="00DA1A06"/>
    <w:rsid w:val="00DA256C"/>
    <w:rsid w:val="00DA32BA"/>
    <w:rsid w:val="00DA3B03"/>
    <w:rsid w:val="00DA44F7"/>
    <w:rsid w:val="00DA4B59"/>
    <w:rsid w:val="00DA7640"/>
    <w:rsid w:val="00DB0604"/>
    <w:rsid w:val="00DC1470"/>
    <w:rsid w:val="00DC37D3"/>
    <w:rsid w:val="00DC58A7"/>
    <w:rsid w:val="00DC6197"/>
    <w:rsid w:val="00DC6427"/>
    <w:rsid w:val="00DD3D75"/>
    <w:rsid w:val="00DD4852"/>
    <w:rsid w:val="00DD5176"/>
    <w:rsid w:val="00DD585F"/>
    <w:rsid w:val="00DE43A5"/>
    <w:rsid w:val="00DF00B1"/>
    <w:rsid w:val="00DF03CA"/>
    <w:rsid w:val="00DF22DB"/>
    <w:rsid w:val="00DF4181"/>
    <w:rsid w:val="00DF4BED"/>
    <w:rsid w:val="00DF4EEA"/>
    <w:rsid w:val="00DF5277"/>
    <w:rsid w:val="00DF5579"/>
    <w:rsid w:val="00DF5939"/>
    <w:rsid w:val="00DF78E3"/>
    <w:rsid w:val="00E0290F"/>
    <w:rsid w:val="00E04789"/>
    <w:rsid w:val="00E04896"/>
    <w:rsid w:val="00E05977"/>
    <w:rsid w:val="00E05FB4"/>
    <w:rsid w:val="00E07F19"/>
    <w:rsid w:val="00E07F6C"/>
    <w:rsid w:val="00E07FAD"/>
    <w:rsid w:val="00E107CC"/>
    <w:rsid w:val="00E12209"/>
    <w:rsid w:val="00E13108"/>
    <w:rsid w:val="00E161C1"/>
    <w:rsid w:val="00E16D29"/>
    <w:rsid w:val="00E16EE4"/>
    <w:rsid w:val="00E17E8D"/>
    <w:rsid w:val="00E203BF"/>
    <w:rsid w:val="00E21C73"/>
    <w:rsid w:val="00E22F9D"/>
    <w:rsid w:val="00E23B87"/>
    <w:rsid w:val="00E2512B"/>
    <w:rsid w:val="00E25268"/>
    <w:rsid w:val="00E25E10"/>
    <w:rsid w:val="00E31AC3"/>
    <w:rsid w:val="00E329F5"/>
    <w:rsid w:val="00E3318F"/>
    <w:rsid w:val="00E366CC"/>
    <w:rsid w:val="00E36ED1"/>
    <w:rsid w:val="00E371B8"/>
    <w:rsid w:val="00E37F9C"/>
    <w:rsid w:val="00E419A8"/>
    <w:rsid w:val="00E426FE"/>
    <w:rsid w:val="00E42755"/>
    <w:rsid w:val="00E430C8"/>
    <w:rsid w:val="00E458DB"/>
    <w:rsid w:val="00E470BD"/>
    <w:rsid w:val="00E47925"/>
    <w:rsid w:val="00E47E21"/>
    <w:rsid w:val="00E506EF"/>
    <w:rsid w:val="00E52B46"/>
    <w:rsid w:val="00E54081"/>
    <w:rsid w:val="00E54DEB"/>
    <w:rsid w:val="00E55468"/>
    <w:rsid w:val="00E56F98"/>
    <w:rsid w:val="00E57562"/>
    <w:rsid w:val="00E57AA2"/>
    <w:rsid w:val="00E60845"/>
    <w:rsid w:val="00E612C1"/>
    <w:rsid w:val="00E615F8"/>
    <w:rsid w:val="00E61624"/>
    <w:rsid w:val="00E64C84"/>
    <w:rsid w:val="00E66C4F"/>
    <w:rsid w:val="00E746EB"/>
    <w:rsid w:val="00E74D25"/>
    <w:rsid w:val="00E758BD"/>
    <w:rsid w:val="00E75E3B"/>
    <w:rsid w:val="00E81E96"/>
    <w:rsid w:val="00E85EF3"/>
    <w:rsid w:val="00E86274"/>
    <w:rsid w:val="00E87B68"/>
    <w:rsid w:val="00E91BB8"/>
    <w:rsid w:val="00E92219"/>
    <w:rsid w:val="00E932BB"/>
    <w:rsid w:val="00E945D5"/>
    <w:rsid w:val="00E9716E"/>
    <w:rsid w:val="00E976AA"/>
    <w:rsid w:val="00EA2285"/>
    <w:rsid w:val="00EA39BA"/>
    <w:rsid w:val="00EA3B5D"/>
    <w:rsid w:val="00EA3C77"/>
    <w:rsid w:val="00EB102F"/>
    <w:rsid w:val="00EB1588"/>
    <w:rsid w:val="00EB32F3"/>
    <w:rsid w:val="00EB3A59"/>
    <w:rsid w:val="00EB73B1"/>
    <w:rsid w:val="00EC188D"/>
    <w:rsid w:val="00EC31C6"/>
    <w:rsid w:val="00ED0C9D"/>
    <w:rsid w:val="00ED324B"/>
    <w:rsid w:val="00ED4F7F"/>
    <w:rsid w:val="00ED7025"/>
    <w:rsid w:val="00ED7350"/>
    <w:rsid w:val="00ED7743"/>
    <w:rsid w:val="00EE0079"/>
    <w:rsid w:val="00EE10BA"/>
    <w:rsid w:val="00EE21A1"/>
    <w:rsid w:val="00EE4919"/>
    <w:rsid w:val="00EE5374"/>
    <w:rsid w:val="00EE53A6"/>
    <w:rsid w:val="00EE5BF9"/>
    <w:rsid w:val="00EE75B9"/>
    <w:rsid w:val="00EF0E9D"/>
    <w:rsid w:val="00EF441E"/>
    <w:rsid w:val="00EF4488"/>
    <w:rsid w:val="00EF4F25"/>
    <w:rsid w:val="00EF4F4C"/>
    <w:rsid w:val="00EF77FC"/>
    <w:rsid w:val="00F00521"/>
    <w:rsid w:val="00F0170B"/>
    <w:rsid w:val="00F029DB"/>
    <w:rsid w:val="00F02E7A"/>
    <w:rsid w:val="00F03E88"/>
    <w:rsid w:val="00F04B4C"/>
    <w:rsid w:val="00F053F9"/>
    <w:rsid w:val="00F06027"/>
    <w:rsid w:val="00F06E32"/>
    <w:rsid w:val="00F071BA"/>
    <w:rsid w:val="00F134A9"/>
    <w:rsid w:val="00F14980"/>
    <w:rsid w:val="00F14FD3"/>
    <w:rsid w:val="00F1739E"/>
    <w:rsid w:val="00F20378"/>
    <w:rsid w:val="00F23D04"/>
    <w:rsid w:val="00F253A2"/>
    <w:rsid w:val="00F255A5"/>
    <w:rsid w:val="00F259DB"/>
    <w:rsid w:val="00F2784D"/>
    <w:rsid w:val="00F27987"/>
    <w:rsid w:val="00F30C8E"/>
    <w:rsid w:val="00F31C85"/>
    <w:rsid w:val="00F33128"/>
    <w:rsid w:val="00F35954"/>
    <w:rsid w:val="00F3639D"/>
    <w:rsid w:val="00F3762E"/>
    <w:rsid w:val="00F41005"/>
    <w:rsid w:val="00F41339"/>
    <w:rsid w:val="00F432B8"/>
    <w:rsid w:val="00F45DEF"/>
    <w:rsid w:val="00F468C0"/>
    <w:rsid w:val="00F46E61"/>
    <w:rsid w:val="00F51580"/>
    <w:rsid w:val="00F5244A"/>
    <w:rsid w:val="00F5282D"/>
    <w:rsid w:val="00F53793"/>
    <w:rsid w:val="00F54D73"/>
    <w:rsid w:val="00F60468"/>
    <w:rsid w:val="00F628D2"/>
    <w:rsid w:val="00F642AF"/>
    <w:rsid w:val="00F64874"/>
    <w:rsid w:val="00F651E2"/>
    <w:rsid w:val="00F6728F"/>
    <w:rsid w:val="00F6729D"/>
    <w:rsid w:val="00F70501"/>
    <w:rsid w:val="00F72D83"/>
    <w:rsid w:val="00F735A7"/>
    <w:rsid w:val="00F73948"/>
    <w:rsid w:val="00F74740"/>
    <w:rsid w:val="00F77928"/>
    <w:rsid w:val="00F80504"/>
    <w:rsid w:val="00F81716"/>
    <w:rsid w:val="00F83D87"/>
    <w:rsid w:val="00F84945"/>
    <w:rsid w:val="00F85197"/>
    <w:rsid w:val="00F86412"/>
    <w:rsid w:val="00F92B19"/>
    <w:rsid w:val="00F94A67"/>
    <w:rsid w:val="00F97FFA"/>
    <w:rsid w:val="00FA026E"/>
    <w:rsid w:val="00FA06B6"/>
    <w:rsid w:val="00FA25AF"/>
    <w:rsid w:val="00FA2B6A"/>
    <w:rsid w:val="00FA2C0D"/>
    <w:rsid w:val="00FA4749"/>
    <w:rsid w:val="00FA4904"/>
    <w:rsid w:val="00FA66A8"/>
    <w:rsid w:val="00FA6900"/>
    <w:rsid w:val="00FB6719"/>
    <w:rsid w:val="00FB6C34"/>
    <w:rsid w:val="00FB7758"/>
    <w:rsid w:val="00FC11D7"/>
    <w:rsid w:val="00FC3954"/>
    <w:rsid w:val="00FC48D6"/>
    <w:rsid w:val="00FC4F8B"/>
    <w:rsid w:val="00FD00A0"/>
    <w:rsid w:val="00FD08B1"/>
    <w:rsid w:val="00FD2297"/>
    <w:rsid w:val="00FD4F66"/>
    <w:rsid w:val="00FD7481"/>
    <w:rsid w:val="00FD7A2D"/>
    <w:rsid w:val="00FD7CD7"/>
    <w:rsid w:val="00FE0088"/>
    <w:rsid w:val="00FE0D05"/>
    <w:rsid w:val="00FE1715"/>
    <w:rsid w:val="00FE2E89"/>
    <w:rsid w:val="00FE5910"/>
    <w:rsid w:val="00FE5A46"/>
    <w:rsid w:val="00FF04AD"/>
    <w:rsid w:val="00FF177A"/>
    <w:rsid w:val="00FF7F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D38D6"/>
  <w15:docId w15:val="{86612E40-9B3D-E048-BA3D-D0BD5814D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Footer">
    <w:name w:val="footer"/>
    <w:pPr>
      <w:tabs>
        <w:tab w:val="center" w:pos="4680"/>
        <w:tab w:val="right" w:pos="9360"/>
      </w:tabs>
    </w:pPr>
    <w:rPr>
      <w:rFonts w:ascii="Calibri" w:hAnsi="Calibri" w:cs="Arial Unicode MS"/>
      <w:color w:val="000000"/>
      <w:sz w:val="24"/>
      <w:szCs w:val="24"/>
      <w:u w:color="000000"/>
    </w:rPr>
  </w:style>
  <w:style w:type="paragraph" w:customStyle="1" w:styleId="BodyA">
    <w:name w:val="Body A"/>
    <w:rPr>
      <w:rFonts w:cs="Arial Unicode MS"/>
      <w:color w:val="000000"/>
      <w:sz w:val="24"/>
      <w:szCs w:val="24"/>
      <w:u w:color="000000"/>
      <w:lang w:val="pt-PT"/>
    </w:rPr>
  </w:style>
  <w:style w:type="paragraph" w:customStyle="1" w:styleId="BodyAA">
    <w:name w:val="Body A A"/>
    <w:rPr>
      <w:rFonts w:cs="Arial Unicode MS"/>
      <w:color w:val="000000"/>
      <w:sz w:val="24"/>
      <w:szCs w:val="24"/>
      <w:u w:color="000000"/>
      <w:lang w:val="pt-PT"/>
    </w:rPr>
  </w:style>
  <w:style w:type="paragraph" w:styleId="ListParagraph">
    <w:name w:val="List Paragraph"/>
    <w:uiPriority w:val="34"/>
    <w:qFormat/>
    <w:pPr>
      <w:ind w:left="720"/>
    </w:pPr>
    <w:rPr>
      <w:rFonts w:ascii="Courier New" w:hAnsi="Courier New" w:cs="Arial Unicode MS"/>
      <w:color w:val="000000"/>
      <w:u w:color="000000"/>
    </w:rPr>
  </w:style>
  <w:style w:type="numbering" w:customStyle="1" w:styleId="ImportedStyle1">
    <w:name w:val="Imported Style 1"/>
    <w:pPr>
      <w:numPr>
        <w:numId w:val="1"/>
      </w:numPr>
    </w:pPr>
  </w:style>
  <w:style w:type="paragraph" w:customStyle="1" w:styleId="Body">
    <w:name w:val="Body"/>
    <w:rPr>
      <w:rFonts w:ascii="Calibri" w:hAnsi="Calibri" w:cs="Arial Unicode MS"/>
      <w:color w:val="000000"/>
      <w:sz w:val="24"/>
      <w:szCs w:val="24"/>
      <w:u w:color="000000"/>
      <w:lang w:val="de-DE"/>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numbering" w:customStyle="1" w:styleId="ImportedStyle2">
    <w:name w:val="Imported Style 2"/>
    <w:pPr>
      <w:numPr>
        <w:numId w:val="4"/>
      </w:numPr>
    </w:pPr>
  </w:style>
  <w:style w:type="paragraph" w:styleId="Caption">
    <w:name w:val="caption"/>
    <w:pPr>
      <w:suppressAutoHyphens/>
      <w:outlineLvl w:val="0"/>
    </w:pPr>
    <w:rPr>
      <w:rFonts w:ascii="Calibri" w:hAnsi="Calibri" w:cs="Arial Unicode MS"/>
      <w:color w:val="000000"/>
      <w:sz w:val="36"/>
      <w:szCs w:val="36"/>
      <w14:textOutline w14:w="12700" w14:cap="flat" w14:cmpd="sng" w14:algn="ctr">
        <w14:noFill/>
        <w14:prstDash w14:val="solid"/>
        <w14:miter w14:lim="400000"/>
      </w14:textOutline>
    </w:rPr>
  </w:style>
  <w:style w:type="paragraph" w:customStyle="1" w:styleId="BodyAAA">
    <w:name w:val="Body A A A"/>
    <w:rPr>
      <w:rFonts w:eastAsia="Times New Roman"/>
      <w:color w:val="000000"/>
      <w:sz w:val="24"/>
      <w:szCs w:val="24"/>
      <w:u w:color="000000"/>
      <w:lang w:val="pt-PT"/>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CA373D"/>
    <w:rPr>
      <w:b/>
      <w:bCs/>
    </w:rPr>
  </w:style>
  <w:style w:type="character" w:customStyle="1" w:styleId="CommentSubjectChar">
    <w:name w:val="Comment Subject Char"/>
    <w:basedOn w:val="CommentTextChar"/>
    <w:link w:val="CommentSubject"/>
    <w:uiPriority w:val="99"/>
    <w:semiHidden/>
    <w:rsid w:val="00CA373D"/>
    <w:rPr>
      <w:b/>
      <w:bCs/>
    </w:rPr>
  </w:style>
  <w:style w:type="character" w:styleId="UnresolvedMention">
    <w:name w:val="Unresolved Mention"/>
    <w:basedOn w:val="DefaultParagraphFont"/>
    <w:uiPriority w:val="99"/>
    <w:semiHidden/>
    <w:unhideWhenUsed/>
    <w:rsid w:val="00F60468"/>
    <w:rPr>
      <w:color w:val="605E5C"/>
      <w:shd w:val="clear" w:color="auto" w:fill="E1DFDD"/>
    </w:rPr>
  </w:style>
  <w:style w:type="character" w:styleId="FollowedHyperlink">
    <w:name w:val="FollowedHyperlink"/>
    <w:basedOn w:val="DefaultParagraphFont"/>
    <w:uiPriority w:val="99"/>
    <w:semiHidden/>
    <w:unhideWhenUsed/>
    <w:rsid w:val="00FD7481"/>
    <w:rPr>
      <w:color w:val="FF00FF" w:themeColor="followedHyperlink"/>
      <w:u w:val="single"/>
    </w:rPr>
  </w:style>
  <w:style w:type="character" w:styleId="PlaceholderText">
    <w:name w:val="Placeholder Text"/>
    <w:basedOn w:val="DefaultParagraphFont"/>
    <w:uiPriority w:val="99"/>
    <w:semiHidden/>
    <w:rsid w:val="00294EA1"/>
    <w:rPr>
      <w:color w:val="808080"/>
    </w:rPr>
  </w:style>
  <w:style w:type="paragraph" w:styleId="Header">
    <w:name w:val="header"/>
    <w:basedOn w:val="Normal"/>
    <w:link w:val="HeaderChar"/>
    <w:uiPriority w:val="99"/>
    <w:unhideWhenUsed/>
    <w:rsid w:val="00E612C1"/>
    <w:pPr>
      <w:tabs>
        <w:tab w:val="center" w:pos="4680"/>
        <w:tab w:val="right" w:pos="9360"/>
      </w:tabs>
    </w:pPr>
  </w:style>
  <w:style w:type="character" w:customStyle="1" w:styleId="HeaderChar">
    <w:name w:val="Header Char"/>
    <w:basedOn w:val="DefaultParagraphFont"/>
    <w:link w:val="Header"/>
    <w:uiPriority w:val="99"/>
    <w:rsid w:val="00E612C1"/>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tif"/><Relationship Id="rId18" Type="http://schemas.openxmlformats.org/officeDocument/2006/relationships/image" Target="media/image10.png"/><Relationship Id="rId26" Type="http://schemas.microsoft.com/office/2018/08/relationships/commentsExtensible" Target="commentsExtensible.xml"/><Relationship Id="rId3" Type="http://schemas.openxmlformats.org/officeDocument/2006/relationships/settings" Target="settings.xml"/><Relationship Id="rId21" Type="http://schemas.openxmlformats.org/officeDocument/2006/relationships/image" Target="media/image9.tiff"/><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image" Target="media/image7.tif"/><Relationship Id="rId25"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microsoft.com/office/2011/relationships/commentsExtended" Target="commentsExtended.xml"/><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comments" Target="comments.xml"/><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8.ti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t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csi.unm.edu" TargetMode="Externa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15</Pages>
  <Words>12585</Words>
  <Characters>71735</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Justin Yeakel</cp:lastModifiedBy>
  <cp:revision>11</cp:revision>
  <cp:lastPrinted>2021-06-22T18:10:00Z</cp:lastPrinted>
  <dcterms:created xsi:type="dcterms:W3CDTF">2021-10-06T16:23:00Z</dcterms:created>
  <dcterms:modified xsi:type="dcterms:W3CDTF">2021-10-06T17:25:00Z</dcterms:modified>
</cp:coreProperties>
</file>